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352A" w:rsidRDefault="003C352A" w:rsidP="003C352A">
      <w:pPr>
        <w:pStyle w:val="Heading1"/>
        <w:shd w:val="clear" w:color="auto" w:fill="FFFFFF"/>
        <w:spacing w:before="300" w:after="150"/>
        <w:jc w:val="both"/>
        <w:rPr>
          <w:rFonts w:ascii="Noto Serif" w:hAnsi="Noto Serif"/>
          <w:color w:val="FF0000"/>
          <w:sz w:val="24"/>
          <w:szCs w:val="24"/>
        </w:rPr>
      </w:pPr>
      <w:r w:rsidRPr="003C352A">
        <w:rPr>
          <w:rFonts w:ascii="Noto Serif" w:hAnsi="Noto Serif"/>
          <w:color w:val="FF0000"/>
          <w:sz w:val="24"/>
          <w:szCs w:val="24"/>
        </w:rPr>
        <w:t xml:space="preserve">What Is </w:t>
      </w:r>
      <w:proofErr w:type="gramStart"/>
      <w:r w:rsidRPr="003C352A">
        <w:rPr>
          <w:rFonts w:ascii="Noto Serif" w:hAnsi="Noto Serif"/>
          <w:color w:val="FF0000"/>
          <w:sz w:val="24"/>
          <w:szCs w:val="24"/>
        </w:rPr>
        <w:t>Git ?</w:t>
      </w:r>
      <w:proofErr w:type="gramEnd"/>
      <w:r w:rsidRPr="003C352A">
        <w:rPr>
          <w:rFonts w:ascii="Noto Serif" w:hAnsi="Noto Serif"/>
          <w:color w:val="FF0000"/>
          <w:sz w:val="24"/>
          <w:szCs w:val="24"/>
        </w:rPr>
        <w:t xml:space="preserve"> – Explore </w:t>
      </w:r>
      <w:proofErr w:type="gramStart"/>
      <w:r w:rsidRPr="003C352A">
        <w:rPr>
          <w:rFonts w:ascii="Noto Serif" w:hAnsi="Noto Serif"/>
          <w:color w:val="FF0000"/>
          <w:sz w:val="24"/>
          <w:szCs w:val="24"/>
        </w:rPr>
        <w:t>A</w:t>
      </w:r>
      <w:proofErr w:type="gramEnd"/>
      <w:r w:rsidRPr="003C352A">
        <w:rPr>
          <w:rFonts w:ascii="Noto Serif" w:hAnsi="Noto Serif"/>
          <w:color w:val="FF0000"/>
          <w:sz w:val="24"/>
          <w:szCs w:val="24"/>
        </w:rPr>
        <w:t xml:space="preserve"> Distributed Version Control Tool</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What is Git – Why Git</w:t>
      </w:r>
      <w:r>
        <w:rPr>
          <w:rFonts w:ascii="Noto Serif" w:hAnsi="Noto Serif"/>
          <w:b w:val="0"/>
          <w:bCs w:val="0"/>
          <w:color w:val="222222"/>
          <w:sz w:val="30"/>
          <w:szCs w:val="30"/>
        </w:rPr>
        <w:t> </w:t>
      </w:r>
      <w:r>
        <w:rPr>
          <w:rStyle w:val="Strong"/>
          <w:rFonts w:ascii="Noto Serif" w:hAnsi="Noto Serif"/>
          <w:b/>
          <w:bCs/>
          <w:color w:val="222222"/>
          <w:sz w:val="27"/>
          <w:szCs w:val="27"/>
        </w:rPr>
        <w:t>Came Into Existence?</w:t>
      </w:r>
    </w:p>
    <w:p w:rsidR="003C352A" w:rsidRDefault="003C352A" w:rsidP="003C352A">
      <w:pPr>
        <w:pStyle w:val="NoSpacing"/>
        <w:rPr>
          <w:sz w:val="24"/>
          <w:szCs w:val="24"/>
        </w:rPr>
      </w:pPr>
      <w:r>
        <w:t>We all know “Necessity is the mother of all inventions”. And similarly Git was also invented to fulfill certain necessities that the developers faced before Git. So, let us take a step back to learn all about Version Control Systems (VCS) and how Git came into existence.</w:t>
      </w:r>
    </w:p>
    <w:p w:rsidR="003C352A" w:rsidRDefault="003C352A" w:rsidP="003C352A">
      <w:pPr>
        <w:pStyle w:val="NoSpacing"/>
      </w:pPr>
      <w:r>
        <w:t>Version Control is the management of changes to documents, computer programs, large websites and other collection of information.</w:t>
      </w:r>
    </w:p>
    <w:p w:rsidR="003C352A" w:rsidRDefault="003C352A" w:rsidP="003C352A">
      <w:pPr>
        <w:pStyle w:val="NoSpacing"/>
      </w:pPr>
      <w:r>
        <w:t>There are two types of VCS: </w:t>
      </w:r>
    </w:p>
    <w:p w:rsidR="003C352A" w:rsidRDefault="003C352A" w:rsidP="003C352A">
      <w:pPr>
        <w:pStyle w:val="NoSpacing"/>
        <w:numPr>
          <w:ilvl w:val="0"/>
          <w:numId w:val="8"/>
        </w:numPr>
      </w:pPr>
      <w:r>
        <w:t>Centralized Version Control System (CVCS)</w:t>
      </w:r>
    </w:p>
    <w:p w:rsidR="003C352A" w:rsidRDefault="003C352A" w:rsidP="003C352A">
      <w:pPr>
        <w:pStyle w:val="NoSpacing"/>
        <w:numPr>
          <w:ilvl w:val="0"/>
          <w:numId w:val="8"/>
        </w:numPr>
      </w:pPr>
      <w:r>
        <w:t>Distributed Version Control System (DVCS)</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Centralized VCS</w:t>
      </w:r>
    </w:p>
    <w:p w:rsidR="003C352A" w:rsidRDefault="003C352A" w:rsidP="003C352A">
      <w:pPr>
        <w:pStyle w:val="NoSpacing"/>
        <w:rPr>
          <w:sz w:val="24"/>
          <w:szCs w:val="24"/>
        </w:rPr>
      </w:pPr>
      <w:r>
        <w:t>Centralized version control system (CVCS) uses a central server to store all files and enables team collaboration. It works on a single repository to which users can directly access a central server.</w:t>
      </w:r>
    </w:p>
    <w:p w:rsidR="003C352A" w:rsidRDefault="003C352A" w:rsidP="003C352A">
      <w:pPr>
        <w:pStyle w:val="NoSpacing"/>
      </w:pPr>
      <w:r>
        <w:rPr>
          <w:color w:val="333333"/>
        </w:rPr>
        <w:t>Please refer to the</w:t>
      </w:r>
      <w:r>
        <w:t> diagram below to get a better idea of CVCS:</w:t>
      </w:r>
    </w:p>
    <w:p w:rsidR="003C352A" w:rsidRDefault="003C352A" w:rsidP="003C352A">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572125" cy="2457450"/>
            <wp:effectExtent l="0" t="0" r="0" b="0"/>
            <wp:docPr id="2" name="Picture 2" descr="Centraliz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ralized Version Control System Workflow - What Is Git - Edureka"/>
                    <pic:cNvPicPr>
                      <a:picLocks noChangeAspect="1" noChangeArrowheads="1"/>
                    </pic:cNvPicPr>
                  </pic:nvPicPr>
                  <pic:blipFill>
                    <a:blip r:embed="rId5"/>
                    <a:srcRect/>
                    <a:stretch>
                      <a:fillRect/>
                    </a:stretch>
                  </pic:blipFill>
                  <pic:spPr bwMode="auto">
                    <a:xfrm>
                      <a:off x="0" y="0"/>
                      <a:ext cx="5572125" cy="2457450"/>
                    </a:xfrm>
                    <a:prstGeom prst="rect">
                      <a:avLst/>
                    </a:prstGeom>
                    <a:noFill/>
                    <a:ln w="9525">
                      <a:noFill/>
                      <a:miter lim="800000"/>
                      <a:headEnd/>
                      <a:tailEnd/>
                    </a:ln>
                  </pic:spPr>
                </pic:pic>
              </a:graphicData>
            </a:graphic>
          </wp:inline>
        </w:drawing>
      </w:r>
    </w:p>
    <w:p w:rsidR="003C352A" w:rsidRDefault="003C352A" w:rsidP="003C352A">
      <w:pPr>
        <w:pStyle w:val="NoSpacing"/>
      </w:pPr>
      <w:r>
        <w:t>The repository in the above diagram indicates a central server that could be local or remote which is directly connected to each of the programmer’s workstation.</w:t>
      </w:r>
    </w:p>
    <w:p w:rsidR="003C352A" w:rsidRDefault="003C352A" w:rsidP="003C352A">
      <w:pPr>
        <w:pStyle w:val="NoSpacing"/>
      </w:pPr>
      <w:r>
        <w:t>Every programmer can extract or </w:t>
      </w:r>
      <w:r>
        <w:rPr>
          <w:rStyle w:val="Strong"/>
          <w:rFonts w:ascii="Noto Serif" w:hAnsi="Noto Serif"/>
          <w:color w:val="444444"/>
        </w:rPr>
        <w:t>update</w:t>
      </w:r>
      <w:r>
        <w:t> their workstations with the data present in the repository or can make changes to the data or </w:t>
      </w:r>
      <w:r>
        <w:rPr>
          <w:rStyle w:val="Strong"/>
          <w:rFonts w:ascii="Noto Serif" w:hAnsi="Noto Serif"/>
          <w:color w:val="444444"/>
        </w:rPr>
        <w:t>commit</w:t>
      </w:r>
      <w:r>
        <w:t> in the repository. Every operation is performed directly on the repository.</w:t>
      </w:r>
    </w:p>
    <w:p w:rsidR="003C352A" w:rsidRDefault="003C352A" w:rsidP="003C352A">
      <w:pPr>
        <w:pStyle w:val="NoSpacing"/>
      </w:pPr>
      <w:r>
        <w:t>Even though it seems pretty convenient to maintain a single repository, it has some major drawbacks. Some of them are:</w:t>
      </w:r>
    </w:p>
    <w:p w:rsidR="003C352A" w:rsidRDefault="003C352A" w:rsidP="003C352A">
      <w:pPr>
        <w:pStyle w:val="NoSpacing"/>
        <w:numPr>
          <w:ilvl w:val="0"/>
          <w:numId w:val="9"/>
        </w:numPr>
      </w:pPr>
      <w:r>
        <w:t>It is not locally available; meaning you always need to be connected to a network to perform any action.</w:t>
      </w:r>
    </w:p>
    <w:p w:rsidR="003C352A" w:rsidRDefault="003C352A" w:rsidP="003C352A">
      <w:pPr>
        <w:pStyle w:val="NoSpacing"/>
        <w:numPr>
          <w:ilvl w:val="0"/>
          <w:numId w:val="9"/>
        </w:numPr>
      </w:pPr>
      <w:r>
        <w:t>Since everything is centralized, in any case of the central server getting crashed or corrupted will result in losing the entire data of the project.</w:t>
      </w:r>
    </w:p>
    <w:p w:rsidR="003C352A" w:rsidRDefault="003C352A" w:rsidP="003C352A">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color w:val="444444"/>
        </w:rPr>
        <w:t>This is when Distributed VCS comes to the rescue.</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Distributed VCS</w:t>
      </w:r>
    </w:p>
    <w:p w:rsidR="003C352A" w:rsidRDefault="003C352A" w:rsidP="003C352A">
      <w:pPr>
        <w:pStyle w:val="NoSpacing"/>
        <w:rPr>
          <w:sz w:val="24"/>
          <w:szCs w:val="24"/>
        </w:rPr>
      </w:pPr>
      <w:r>
        <w:t>These systems do not necessarily rely on a central server to store all the versions of a project file.</w:t>
      </w:r>
    </w:p>
    <w:p w:rsidR="003C352A" w:rsidRDefault="003C352A" w:rsidP="003C352A">
      <w:pPr>
        <w:pStyle w:val="NoSpacing"/>
      </w:pPr>
      <w:r>
        <w:t>In Distributed VCS, every contributor has a local copy or “clone” of the main repository i.e. everyone maintains a local repository of their own which contains all the files and metadata present in the main repository.</w:t>
      </w:r>
    </w:p>
    <w:p w:rsidR="003C352A" w:rsidRDefault="003C352A" w:rsidP="003C352A">
      <w:pPr>
        <w:pStyle w:val="NoSpacing"/>
        <w:rPr>
          <w:rFonts w:ascii="Noto Serif" w:hAnsi="Noto Serif"/>
          <w:color w:val="444444"/>
        </w:rPr>
      </w:pPr>
      <w:r>
        <w:rPr>
          <w:rFonts w:ascii="Noto Serif" w:hAnsi="Noto Serif"/>
          <w:color w:val="444444"/>
        </w:rPr>
        <w:t>You will understand it better by referring to the diagram below:</w:t>
      </w:r>
    </w:p>
    <w:p w:rsidR="003C352A" w:rsidRDefault="003C352A" w:rsidP="003C352A">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5153025" cy="3409950"/>
            <wp:effectExtent l="0" t="0" r="0" b="0"/>
            <wp:docPr id="3" name="Picture 3" descr="Distributed Version Control System Workflow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Version Control System Workflow - What Is Git - Edureka"/>
                    <pic:cNvPicPr>
                      <a:picLocks noChangeAspect="1" noChangeArrowheads="1"/>
                    </pic:cNvPicPr>
                  </pic:nvPicPr>
                  <pic:blipFill>
                    <a:blip r:embed="rId6"/>
                    <a:srcRect/>
                    <a:stretch>
                      <a:fillRect/>
                    </a:stretch>
                  </pic:blipFill>
                  <pic:spPr bwMode="auto">
                    <a:xfrm>
                      <a:off x="0" y="0"/>
                      <a:ext cx="5153025" cy="3409950"/>
                    </a:xfrm>
                    <a:prstGeom prst="rect">
                      <a:avLst/>
                    </a:prstGeom>
                    <a:noFill/>
                    <a:ln w="9525">
                      <a:noFill/>
                      <a:miter lim="800000"/>
                      <a:headEnd/>
                      <a:tailEnd/>
                    </a:ln>
                  </pic:spPr>
                </pic:pic>
              </a:graphicData>
            </a:graphic>
          </wp:inline>
        </w:drawing>
      </w:r>
    </w:p>
    <w:p w:rsidR="003C352A" w:rsidRDefault="003C352A" w:rsidP="003C352A">
      <w:pPr>
        <w:pStyle w:val="NoSpacing"/>
      </w:pPr>
      <w:r>
        <w:t>As you can see in the above diagram, every programmer maintains a local repository on its own, which is actually the copy or clone of the central repository on their hard drive. They can commit and update their local repository without any interference.</w:t>
      </w:r>
    </w:p>
    <w:p w:rsidR="003C352A" w:rsidRDefault="003C352A" w:rsidP="003C352A">
      <w:pPr>
        <w:pStyle w:val="NoSpacing"/>
      </w:pPr>
      <w:r>
        <w:t>They can update their local repositories with new data from the central server by an operation called “</w:t>
      </w:r>
      <w:r>
        <w:rPr>
          <w:rStyle w:val="Strong"/>
          <w:rFonts w:ascii="Noto Serif" w:hAnsi="Noto Serif"/>
          <w:color w:val="444444"/>
        </w:rPr>
        <w:t>pull</w:t>
      </w:r>
      <w:r>
        <w:t>” and affect changes to the main repository by an operation called “</w:t>
      </w:r>
      <w:r>
        <w:rPr>
          <w:rStyle w:val="Strong"/>
          <w:rFonts w:ascii="Noto Serif" w:hAnsi="Noto Serif"/>
          <w:color w:val="444444"/>
        </w:rPr>
        <w:t>push</w:t>
      </w:r>
      <w:r>
        <w:t>” from their local repository.</w:t>
      </w:r>
    </w:p>
    <w:p w:rsidR="003C352A" w:rsidRDefault="003C352A" w:rsidP="003C352A">
      <w:pPr>
        <w:pStyle w:val="NoSpacing"/>
      </w:pPr>
      <w:r>
        <w:t>The act of cloning an entire repository into your workstation to get a local repository gives you the following advantages:</w:t>
      </w:r>
    </w:p>
    <w:p w:rsidR="003C352A" w:rsidRDefault="003C352A" w:rsidP="003C352A">
      <w:pPr>
        <w:pStyle w:val="NoSpacing"/>
        <w:numPr>
          <w:ilvl w:val="0"/>
          <w:numId w:val="10"/>
        </w:numPr>
      </w:pPr>
      <w:r>
        <w:t>All operations (except push &amp; pull) are very fast because the tool only needs to access the hard drive, not a remote server. Hence, you do not always need an internet connection.</w:t>
      </w:r>
    </w:p>
    <w:p w:rsidR="003C352A" w:rsidRDefault="003C352A" w:rsidP="003C352A">
      <w:pPr>
        <w:pStyle w:val="NoSpacing"/>
        <w:numPr>
          <w:ilvl w:val="0"/>
          <w:numId w:val="10"/>
        </w:numPr>
      </w:pPr>
      <w:r>
        <w:t>Committing new change-sets can be done locally without manipulating the data on the main repository. Once you have a group of change-sets ready, you can push them all at once.</w:t>
      </w:r>
    </w:p>
    <w:p w:rsidR="003C352A" w:rsidRDefault="003C352A" w:rsidP="003C352A">
      <w:pPr>
        <w:pStyle w:val="NoSpacing"/>
        <w:numPr>
          <w:ilvl w:val="0"/>
          <w:numId w:val="10"/>
        </w:numPr>
      </w:pPr>
      <w:r>
        <w:t>Since every contributor has a full copy of the project repository, they can share changes with one another if they want to get some feedback before affecting changes in the main repository.</w:t>
      </w:r>
    </w:p>
    <w:p w:rsidR="003C352A" w:rsidRDefault="003C352A" w:rsidP="003C352A">
      <w:pPr>
        <w:pStyle w:val="NoSpacing"/>
        <w:numPr>
          <w:ilvl w:val="0"/>
          <w:numId w:val="10"/>
        </w:numPr>
      </w:pPr>
      <w:r>
        <w:t>If the central server gets crashed at any point of time, the lost data can be easily recovered from any one of the contributor’s local repositories.</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bookmarkStart w:id="0" w:name="what_is_git"/>
      <w:bookmarkEnd w:id="0"/>
      <w:r>
        <w:rPr>
          <w:rStyle w:val="Strong"/>
          <w:rFonts w:ascii="Noto Serif" w:hAnsi="Noto Serif"/>
          <w:b/>
          <w:bCs/>
          <w:color w:val="222222"/>
          <w:sz w:val="27"/>
          <w:szCs w:val="27"/>
        </w:rPr>
        <w:t>What Is Git?</w:t>
      </w:r>
    </w:p>
    <w:p w:rsidR="003C352A" w:rsidRPr="00A92F44" w:rsidRDefault="003C352A" w:rsidP="00A92F44">
      <w:pPr>
        <w:pStyle w:val="NoSpacing"/>
      </w:pPr>
      <w:r>
        <w:t xml:space="preserve">Git is a Distributed Version Control tool that supports distributed non-linear workflows by providing data assurance for developing quality software. </w:t>
      </w:r>
      <w:proofErr w:type="gramStart"/>
      <w:r>
        <w:t>Before you go ahead, check out this video on GIT which will give you better in-sight.</w:t>
      </w:r>
      <w:proofErr w:type="gramEnd"/>
      <w:r>
        <w:rPr>
          <w:rFonts w:ascii="Noto Serif" w:hAnsi="Noto Serif"/>
          <w:color w:val="333333"/>
        </w:rPr>
        <w:t> </w:t>
      </w:r>
    </w:p>
    <w:p w:rsidR="003C352A" w:rsidRDefault="003C352A" w:rsidP="00A92F44">
      <w:pPr>
        <w:pStyle w:val="NoSpacing"/>
      </w:pPr>
      <w:bookmarkStart w:id="1" w:name="features_of_git"/>
      <w:bookmarkEnd w:id="1"/>
      <w:r>
        <w:t>Git provides with all the Distributed VCS facilities to the user that was mentioned earlier. Git repositories are very easy to find and access. You will know how flexible and compatible Git is with your system when you go through the features mentioned below:</w:t>
      </w:r>
      <w:r>
        <w:rPr>
          <w:color w:val="FF6600"/>
        </w:rPr>
        <w:t> </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 xml:space="preserve">What is Git – Features </w:t>
      </w:r>
      <w:proofErr w:type="gramStart"/>
      <w:r>
        <w:rPr>
          <w:rStyle w:val="Strong"/>
          <w:rFonts w:ascii="Noto Serif" w:hAnsi="Noto Serif"/>
          <w:b/>
          <w:bCs/>
          <w:color w:val="222222"/>
          <w:sz w:val="27"/>
          <w:szCs w:val="27"/>
        </w:rPr>
        <w:t>Of</w:t>
      </w:r>
      <w:proofErr w:type="gramEnd"/>
      <w:r>
        <w:rPr>
          <w:rStyle w:val="Strong"/>
          <w:rFonts w:ascii="Noto Serif" w:hAnsi="Noto Serif"/>
          <w:b/>
          <w:bCs/>
          <w:color w:val="222222"/>
          <w:sz w:val="27"/>
          <w:szCs w:val="27"/>
        </w:rPr>
        <w:t xml:space="preserve"> Git</w:t>
      </w:r>
    </w:p>
    <w:p w:rsidR="003C352A" w:rsidRDefault="003C352A" w:rsidP="00A92F44">
      <w:pPr>
        <w:pStyle w:val="NoSpacing"/>
      </w:pPr>
      <w:r>
        <w:br/>
      </w:r>
      <w:r>
        <w:rPr>
          <w:noProof/>
        </w:rPr>
        <w:drawing>
          <wp:inline distT="0" distB="0" distL="0" distR="0">
            <wp:extent cx="552450" cy="400050"/>
            <wp:effectExtent l="0" t="0" r="0" b="0"/>
            <wp:docPr id="5" name="Picture 5" descr="Free And Open Sourc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And Open Source Icon - What Is Git - Edureka"/>
                    <pic:cNvPicPr>
                      <a:picLocks noChangeAspect="1" noChangeArrowheads="1"/>
                    </pic:cNvPicPr>
                  </pic:nvPicPr>
                  <pic:blipFill>
                    <a:blip r:embed="rId7"/>
                    <a:srcRect/>
                    <a:stretch>
                      <a:fillRect/>
                    </a:stretch>
                  </pic:blipFill>
                  <pic:spPr bwMode="auto">
                    <a:xfrm>
                      <a:off x="0" y="0"/>
                      <a:ext cx="552450" cy="400050"/>
                    </a:xfrm>
                    <a:prstGeom prst="rect">
                      <a:avLst/>
                    </a:prstGeom>
                    <a:noFill/>
                    <a:ln w="9525">
                      <a:noFill/>
                      <a:miter lim="800000"/>
                      <a:headEnd/>
                      <a:tailEnd/>
                    </a:ln>
                  </pic:spPr>
                </pic:pic>
              </a:graphicData>
            </a:graphic>
          </wp:inline>
        </w:drawing>
      </w:r>
      <w:r>
        <w:rPr>
          <w:rStyle w:val="Strong"/>
          <w:rFonts w:ascii="Noto Serif" w:hAnsi="Noto Serif"/>
          <w:color w:val="444444"/>
        </w:rPr>
        <w:t>Free and open source</w:t>
      </w:r>
      <w:proofErr w:type="gramStart"/>
      <w:r>
        <w:rPr>
          <w:rStyle w:val="Strong"/>
          <w:rFonts w:ascii="Noto Serif" w:hAnsi="Noto Serif"/>
          <w:color w:val="444444"/>
        </w:rPr>
        <w:t>:</w:t>
      </w:r>
      <w:proofErr w:type="gramEnd"/>
      <w:r>
        <w:br/>
        <w:t>Git is released under GPL’s (General Public License) open source license. You don’t need to purchase Git. It is absolutely free. And since it is open source, you can modify the source code as per your requirement.</w:t>
      </w:r>
    </w:p>
    <w:p w:rsidR="003C352A" w:rsidRDefault="003C352A" w:rsidP="003C352A">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color w:val="444444"/>
        </w:rPr>
        <w:t> </w:t>
      </w:r>
    </w:p>
    <w:p w:rsidR="003C352A" w:rsidRPr="00A92F44" w:rsidRDefault="003C352A" w:rsidP="00A92F44">
      <w:pPr>
        <w:pStyle w:val="NoSpacing"/>
      </w:pPr>
      <w:r>
        <w:br/>
      </w:r>
      <w:r>
        <w:br/>
      </w:r>
      <w:r>
        <w:rPr>
          <w:noProof/>
        </w:rPr>
        <w:lastRenderedPageBreak/>
        <w:drawing>
          <wp:inline distT="0" distB="0" distL="0" distR="0">
            <wp:extent cx="428625" cy="428625"/>
            <wp:effectExtent l="0" t="0" r="0" b="0"/>
            <wp:docPr id="6" name="Picture 6" descr="Speed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eed Icon - What Is Git - Edureka"/>
                    <pic:cNvPicPr>
                      <a:picLocks noChangeAspect="1" noChangeArrowheads="1"/>
                    </pic:cNvPicPr>
                  </pic:nvPicPr>
                  <pic:blipFill>
                    <a:blip r:embed="rId8"/>
                    <a:srcRect/>
                    <a:stretch>
                      <a:fillRect/>
                    </a:stretch>
                  </pic:blipFill>
                  <pic:spPr bwMode="auto">
                    <a:xfrm>
                      <a:off x="0" y="0"/>
                      <a:ext cx="428625" cy="428625"/>
                    </a:xfrm>
                    <a:prstGeom prst="rect">
                      <a:avLst/>
                    </a:prstGeom>
                    <a:noFill/>
                    <a:ln w="9525">
                      <a:noFill/>
                      <a:miter lim="800000"/>
                      <a:headEnd/>
                      <a:tailEnd/>
                    </a:ln>
                  </pic:spPr>
                </pic:pic>
              </a:graphicData>
            </a:graphic>
          </wp:inline>
        </w:drawing>
      </w:r>
      <w:r>
        <w:rPr>
          <w:rStyle w:val="Strong"/>
          <w:rFonts w:ascii="Noto Serif" w:hAnsi="Noto Serif"/>
          <w:color w:val="444444"/>
        </w:rPr>
        <w:t>Speed</w:t>
      </w:r>
      <w:proofErr w:type="gramStart"/>
      <w:r>
        <w:rPr>
          <w:rStyle w:val="Strong"/>
          <w:rFonts w:ascii="Noto Serif" w:hAnsi="Noto Serif"/>
          <w:color w:val="444444"/>
        </w:rPr>
        <w:t>:</w:t>
      </w:r>
      <w:r>
        <w:t>Since</w:t>
      </w:r>
      <w:proofErr w:type="gramEnd"/>
      <w:r>
        <w:t xml:space="preserve"> you do not have to connect to any network for performing all operations, it completes all the tasks really fast. Performance tests done by Mozilla showed it was an order of magnitude faster than other version control systems. Fetching version history from a locally stored repository can be one hundred times faster than fetching it from the remote server. The core part of Git is written in C, which avoids runtime overheads associated with other high level languages.</w:t>
      </w:r>
      <w:r>
        <w:rPr>
          <w:rFonts w:ascii="Noto Serif" w:hAnsi="Noto Serif"/>
          <w:color w:val="444444"/>
        </w:rPr>
        <w:br/>
      </w:r>
      <w:r>
        <w:rPr>
          <w:rFonts w:ascii="Noto Serif" w:hAnsi="Noto Serif"/>
          <w:noProof/>
          <w:color w:val="444444"/>
        </w:rPr>
        <w:drawing>
          <wp:inline distT="0" distB="0" distL="0" distR="0">
            <wp:extent cx="657225" cy="657225"/>
            <wp:effectExtent l="0" t="0" r="0" b="0"/>
            <wp:docPr id="7" name="Picture 7" descr="Scalabl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lable Icon - What Is Git - Edureka"/>
                    <pic:cNvPicPr>
                      <a:picLocks noChangeAspect="1" noChangeArrowheads="1"/>
                    </pic:cNvPicPr>
                  </pic:nvPicPr>
                  <pic:blipFill>
                    <a:blip r:embed="rId9"/>
                    <a:srcRect/>
                    <a:stretch>
                      <a:fillRect/>
                    </a:stretch>
                  </pic:blipFill>
                  <pic:spPr bwMode="auto">
                    <a:xfrm>
                      <a:off x="0" y="0"/>
                      <a:ext cx="657225" cy="657225"/>
                    </a:xfrm>
                    <a:prstGeom prst="rect">
                      <a:avLst/>
                    </a:prstGeom>
                    <a:noFill/>
                    <a:ln w="9525">
                      <a:noFill/>
                      <a:miter lim="800000"/>
                      <a:headEnd/>
                      <a:tailEnd/>
                    </a:ln>
                  </pic:spPr>
                </pic:pic>
              </a:graphicData>
            </a:graphic>
          </wp:inline>
        </w:drawing>
      </w:r>
      <w:r>
        <w:rPr>
          <w:rStyle w:val="Strong"/>
          <w:rFonts w:ascii="Noto Serif" w:hAnsi="Noto Serif"/>
          <w:color w:val="444444"/>
        </w:rPr>
        <w:t>Scalable</w:t>
      </w:r>
      <w:proofErr w:type="gramStart"/>
      <w:r>
        <w:rPr>
          <w:rStyle w:val="Strong"/>
          <w:rFonts w:ascii="Noto Serif" w:hAnsi="Noto Serif"/>
          <w:color w:val="444444"/>
        </w:rPr>
        <w:t>:</w:t>
      </w:r>
      <w:r>
        <w:t>Git</w:t>
      </w:r>
      <w:proofErr w:type="gramEnd"/>
      <w:r>
        <w:t xml:space="preserve"> is very scalable. So, if in </w:t>
      </w:r>
      <w:proofErr w:type="gramStart"/>
      <w:r>
        <w:t>future ,</w:t>
      </w:r>
      <w:proofErr w:type="gramEnd"/>
      <w:r>
        <w:t xml:space="preserve"> the number of collaborators increase Git can easily handle this change. Though Git represents an entire repository, the data stored on the client’s side is very small as Git compresses all the huge data through a lossless compression technique.</w:t>
      </w:r>
    </w:p>
    <w:p w:rsidR="003C352A" w:rsidRDefault="003C352A" w:rsidP="00A92F44">
      <w:pPr>
        <w:pStyle w:val="NoSpacing"/>
        <w:rPr>
          <w:rFonts w:ascii="Noto Serif" w:hAnsi="Noto Serif"/>
          <w:color w:val="444444"/>
        </w:rPr>
      </w:pPr>
      <w:r>
        <w:rPr>
          <w:rFonts w:ascii="Noto Serif" w:hAnsi="Noto Serif"/>
          <w:color w:val="444444"/>
        </w:rPr>
        <w:br/>
      </w:r>
      <w:r>
        <w:rPr>
          <w:rFonts w:ascii="Noto Serif" w:hAnsi="Noto Serif"/>
          <w:noProof/>
          <w:color w:val="444444"/>
        </w:rPr>
        <w:drawing>
          <wp:inline distT="0" distB="0" distL="0" distR="0">
            <wp:extent cx="428625" cy="428625"/>
            <wp:effectExtent l="0" t="0" r="0" b="0"/>
            <wp:docPr id="8" name="Picture 8" descr="Reliabl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iable Icon - What Is Git - Edureka"/>
                    <pic:cNvPicPr>
                      <a:picLocks noChangeAspect="1" noChangeArrowheads="1"/>
                    </pic:cNvPicPr>
                  </pic:nvPicPr>
                  <pic:blipFill>
                    <a:blip r:embed="rId10"/>
                    <a:srcRect/>
                    <a:stretch>
                      <a:fillRect/>
                    </a:stretch>
                  </pic:blipFill>
                  <pic:spPr bwMode="auto">
                    <a:xfrm>
                      <a:off x="0" y="0"/>
                      <a:ext cx="428625" cy="428625"/>
                    </a:xfrm>
                    <a:prstGeom prst="rect">
                      <a:avLst/>
                    </a:prstGeom>
                    <a:noFill/>
                    <a:ln w="9525">
                      <a:noFill/>
                      <a:miter lim="800000"/>
                      <a:headEnd/>
                      <a:tailEnd/>
                    </a:ln>
                  </pic:spPr>
                </pic:pic>
              </a:graphicData>
            </a:graphic>
          </wp:inline>
        </w:drawing>
      </w:r>
      <w:r>
        <w:rPr>
          <w:rStyle w:val="Strong"/>
          <w:rFonts w:ascii="Noto Serif" w:hAnsi="Noto Serif"/>
          <w:color w:val="444444"/>
        </w:rPr>
        <w:t>Reliable</w:t>
      </w:r>
      <w:proofErr w:type="gramStart"/>
      <w:r>
        <w:rPr>
          <w:rStyle w:val="Strong"/>
          <w:rFonts w:ascii="Noto Serif" w:hAnsi="Noto Serif"/>
          <w:color w:val="444444"/>
        </w:rPr>
        <w:t>:</w:t>
      </w:r>
      <w:r>
        <w:t>Since</w:t>
      </w:r>
      <w:proofErr w:type="gramEnd"/>
      <w:r>
        <w:t xml:space="preserve"> every contributor has its own local repository, on the events of a system crash, the lost data can be recovered from any of the local repositories. You will always have a backup of all your files.</w:t>
      </w:r>
    </w:p>
    <w:p w:rsidR="003C352A" w:rsidRDefault="003C352A" w:rsidP="00A92F44">
      <w:pPr>
        <w:pStyle w:val="NoSpacing"/>
      </w:pPr>
      <w:r>
        <w:rPr>
          <w:noProof/>
        </w:rPr>
        <w:drawing>
          <wp:inline distT="0" distB="0" distL="0" distR="0">
            <wp:extent cx="476250" cy="476250"/>
            <wp:effectExtent l="0" t="0" r="0" b="0"/>
            <wp:docPr id="9" name="Picture 9" descr="Secure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cure Icon - What Is Git - Edureka"/>
                    <pic:cNvPicPr>
                      <a:picLocks noChangeAspect="1" noChangeArrowheads="1"/>
                    </pic:cNvPicPr>
                  </pic:nvPicPr>
                  <pic:blipFill>
                    <a:blip r:embed="rId11"/>
                    <a:srcRect/>
                    <a:stretch>
                      <a:fillRect/>
                    </a:stretch>
                  </pic:blipFill>
                  <pic:spPr bwMode="auto">
                    <a:xfrm>
                      <a:off x="0" y="0"/>
                      <a:ext cx="476250" cy="476250"/>
                    </a:xfrm>
                    <a:prstGeom prst="rect">
                      <a:avLst/>
                    </a:prstGeom>
                    <a:noFill/>
                    <a:ln w="9525">
                      <a:noFill/>
                      <a:miter lim="800000"/>
                      <a:headEnd/>
                      <a:tailEnd/>
                    </a:ln>
                  </pic:spPr>
                </pic:pic>
              </a:graphicData>
            </a:graphic>
          </wp:inline>
        </w:drawing>
      </w:r>
      <w:r>
        <w:rPr>
          <w:rStyle w:val="Strong"/>
          <w:rFonts w:ascii="Noto Serif" w:hAnsi="Noto Serif"/>
          <w:color w:val="444444"/>
        </w:rPr>
        <w:t>Secure</w:t>
      </w:r>
      <w:proofErr w:type="gramStart"/>
      <w:r>
        <w:rPr>
          <w:rStyle w:val="Strong"/>
          <w:rFonts w:ascii="Noto Serif" w:hAnsi="Noto Serif"/>
          <w:color w:val="444444"/>
        </w:rPr>
        <w:t>:</w:t>
      </w:r>
      <w:r>
        <w:t>Git</w:t>
      </w:r>
      <w:proofErr w:type="gramEnd"/>
      <w:r>
        <w:t xml:space="preserve"> uses the </w:t>
      </w:r>
      <w:r>
        <w:rPr>
          <w:rStyle w:val="Strong"/>
          <w:rFonts w:ascii="Noto Serif" w:hAnsi="Noto Serif"/>
          <w:i/>
          <w:iCs/>
          <w:color w:val="444444"/>
        </w:rPr>
        <w:t>SHA1</w:t>
      </w:r>
      <w:r>
        <w:t> (Secure Hash Function) to name and identify objects within its repository. Every file and commit is check-summed and retrieved by its checksum at the time of checkout. The Git history is stored in such a way that the ID of a particular version (a </w:t>
      </w:r>
      <w:r>
        <w:rPr>
          <w:rStyle w:val="Emphasis"/>
          <w:rFonts w:ascii="Noto Serif" w:hAnsi="Noto Serif"/>
          <w:color w:val="444444"/>
        </w:rPr>
        <w:t>commit </w:t>
      </w:r>
      <w:r>
        <w:t>in Git terms) depends upon the complete development history leading up to that commit. Once it is published, it is not possible to change the old versions without it being noticed.</w:t>
      </w:r>
    </w:p>
    <w:p w:rsidR="003C352A" w:rsidRDefault="003C352A" w:rsidP="00A92F44">
      <w:pPr>
        <w:pStyle w:val="NoSpacing"/>
      </w:pPr>
      <w:r>
        <w:t> </w:t>
      </w:r>
    </w:p>
    <w:p w:rsidR="003C352A" w:rsidRDefault="003C352A" w:rsidP="00A92F44">
      <w:pPr>
        <w:pStyle w:val="NoSpacing"/>
      </w:pPr>
      <w:r>
        <w:t> </w:t>
      </w:r>
      <w:r>
        <w:rPr>
          <w:noProof/>
        </w:rPr>
        <w:drawing>
          <wp:inline distT="0" distB="0" distL="0" distR="0">
            <wp:extent cx="438150" cy="438150"/>
            <wp:effectExtent l="0" t="0" r="0" b="0"/>
            <wp:docPr id="10" name="Picture 10" descr="Economical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onomical Icon - What Is Git - Edureka"/>
                    <pic:cNvPicPr>
                      <a:picLocks noChangeAspect="1" noChangeArrowheads="1"/>
                    </pic:cNvPicPr>
                  </pic:nvPicPr>
                  <pic:blipFill>
                    <a:blip r:embed="rId12"/>
                    <a:srcRect/>
                    <a:stretch>
                      <a:fillRect/>
                    </a:stretch>
                  </pic:blipFill>
                  <pic:spPr bwMode="auto">
                    <a:xfrm>
                      <a:off x="0" y="0"/>
                      <a:ext cx="438150" cy="438150"/>
                    </a:xfrm>
                    <a:prstGeom prst="rect">
                      <a:avLst/>
                    </a:prstGeom>
                    <a:noFill/>
                    <a:ln w="9525">
                      <a:noFill/>
                      <a:miter lim="800000"/>
                      <a:headEnd/>
                      <a:tailEnd/>
                    </a:ln>
                  </pic:spPr>
                </pic:pic>
              </a:graphicData>
            </a:graphic>
          </wp:inline>
        </w:drawing>
      </w:r>
      <w:r>
        <w:rPr>
          <w:rStyle w:val="Strong"/>
          <w:rFonts w:ascii="Noto Serif" w:hAnsi="Noto Serif"/>
          <w:color w:val="444444"/>
        </w:rPr>
        <w:t>Economical</w:t>
      </w:r>
      <w:proofErr w:type="gramStart"/>
      <w:r>
        <w:rPr>
          <w:rStyle w:val="Strong"/>
          <w:rFonts w:ascii="Noto Serif" w:hAnsi="Noto Serif"/>
          <w:color w:val="444444"/>
        </w:rPr>
        <w:t>:</w:t>
      </w:r>
      <w:proofErr w:type="gramEnd"/>
      <w:r>
        <w:br/>
        <w:t xml:space="preserve">In case of CVCS, the central server needs to be powerful enough to serve requests of the  entire team. For smaller teams, it is not an issue, but as the team size grows, the </w:t>
      </w:r>
      <w:proofErr w:type="gramStart"/>
      <w:r>
        <w:t>hardware  limitations</w:t>
      </w:r>
      <w:proofErr w:type="gramEnd"/>
      <w:r>
        <w:t xml:space="preserve"> of the server can be a performance bottleneck. In case of DVCS, developers </w:t>
      </w:r>
      <w:proofErr w:type="gramStart"/>
      <w:r>
        <w:t>don’t  interact</w:t>
      </w:r>
      <w:proofErr w:type="gramEnd"/>
      <w:r>
        <w:t xml:space="preserve"> with the server unless they need to push or pull changes. All the heavy </w:t>
      </w:r>
      <w:proofErr w:type="gramStart"/>
      <w:r>
        <w:t>lifting  happens</w:t>
      </w:r>
      <w:proofErr w:type="gramEnd"/>
      <w:r>
        <w:t xml:space="preserve"> on the client side, so the server hardware can be very simple indeed.</w:t>
      </w:r>
      <w:r>
        <w:br/>
      </w:r>
      <w:r>
        <w:rPr>
          <w:b/>
          <w:bCs/>
          <w:noProof/>
        </w:rPr>
        <w:drawing>
          <wp:inline distT="0" distB="0" distL="0" distR="0">
            <wp:extent cx="657225" cy="657225"/>
            <wp:effectExtent l="0" t="0" r="9525" b="0"/>
            <wp:docPr id="11" name="Picture 11" descr="Strong Support For Non Linear Development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rong Support For Non Linear Development Icon - What Is Git - Edureka"/>
                    <pic:cNvPicPr>
                      <a:picLocks noChangeAspect="1" noChangeArrowheads="1"/>
                    </pic:cNvPicPr>
                  </pic:nvPicPr>
                  <pic:blipFill>
                    <a:blip r:embed="rId13"/>
                    <a:srcRect/>
                    <a:stretch>
                      <a:fillRect/>
                    </a:stretch>
                  </pic:blipFill>
                  <pic:spPr bwMode="auto">
                    <a:xfrm>
                      <a:off x="0" y="0"/>
                      <a:ext cx="657225" cy="657225"/>
                    </a:xfrm>
                    <a:prstGeom prst="rect">
                      <a:avLst/>
                    </a:prstGeom>
                    <a:noFill/>
                    <a:ln w="9525">
                      <a:noFill/>
                      <a:miter lim="800000"/>
                      <a:headEnd/>
                      <a:tailEnd/>
                    </a:ln>
                  </pic:spPr>
                </pic:pic>
              </a:graphicData>
            </a:graphic>
          </wp:inline>
        </w:drawing>
      </w:r>
      <w:r>
        <w:rPr>
          <w:rStyle w:val="Strong"/>
          <w:rFonts w:ascii="Noto Serif" w:hAnsi="Noto Serif"/>
          <w:color w:val="444444"/>
        </w:rPr>
        <w:t>Supports non-linear development</w:t>
      </w:r>
      <w:proofErr w:type="gramStart"/>
      <w:r>
        <w:rPr>
          <w:rStyle w:val="Strong"/>
          <w:rFonts w:ascii="Noto Serif" w:hAnsi="Noto Serif"/>
          <w:color w:val="444444"/>
        </w:rPr>
        <w:t>:</w:t>
      </w:r>
      <w:r>
        <w:t>Git</w:t>
      </w:r>
      <w:proofErr w:type="gramEnd"/>
      <w:r>
        <w:t xml:space="preserve"> supports rapid branching and merging, and includes specific tools for visualizing and navigating a non-linear development history. A core assumption in Git is that a change will be merged more often than it is written, as it is passed around various reviewers. Branches in Git are very lightweight. A branch in Git is only a reference to a single commit. With its parental commits, the full branch structure can be constructed.</w:t>
      </w:r>
    </w:p>
    <w:p w:rsidR="003C352A" w:rsidRDefault="003C352A" w:rsidP="00A92F44">
      <w:pPr>
        <w:pStyle w:val="NoSpacing"/>
      </w:pPr>
      <w:r>
        <w:t> </w:t>
      </w:r>
    </w:p>
    <w:p w:rsidR="003C352A" w:rsidRPr="00A92F44" w:rsidRDefault="003C352A" w:rsidP="00A92F44">
      <w:pPr>
        <w:pStyle w:val="NoSpacing"/>
      </w:pPr>
      <w:r>
        <w:t> </w:t>
      </w:r>
      <w:r>
        <w:rPr>
          <w:noProof/>
        </w:rPr>
        <w:drawing>
          <wp:inline distT="0" distB="0" distL="0" distR="0">
            <wp:extent cx="523875" cy="523875"/>
            <wp:effectExtent l="0" t="0" r="0" b="0"/>
            <wp:docPr id="12" name="Picture 12" descr="Easy Branching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y Branching Icon - What Is Git - Edureka"/>
                    <pic:cNvPicPr>
                      <a:picLocks noChangeAspect="1" noChangeArrowheads="1"/>
                    </pic:cNvPicPr>
                  </pic:nvPicPr>
                  <pic:blipFill>
                    <a:blip r:embed="rId14"/>
                    <a:srcRect/>
                    <a:stretch>
                      <a:fillRect/>
                    </a:stretch>
                  </pic:blipFill>
                  <pic:spPr bwMode="auto">
                    <a:xfrm>
                      <a:off x="0" y="0"/>
                      <a:ext cx="523875" cy="523875"/>
                    </a:xfrm>
                    <a:prstGeom prst="rect">
                      <a:avLst/>
                    </a:prstGeom>
                    <a:noFill/>
                    <a:ln w="9525">
                      <a:noFill/>
                      <a:miter lim="800000"/>
                      <a:headEnd/>
                      <a:tailEnd/>
                    </a:ln>
                  </pic:spPr>
                </pic:pic>
              </a:graphicData>
            </a:graphic>
          </wp:inline>
        </w:drawing>
      </w:r>
      <w:r>
        <w:t> </w:t>
      </w:r>
      <w:r>
        <w:rPr>
          <w:rStyle w:val="Strong"/>
          <w:rFonts w:ascii="Noto Serif" w:hAnsi="Noto Serif"/>
          <w:color w:val="444444"/>
        </w:rPr>
        <w:t>Easy Branching:</w:t>
      </w:r>
      <w:r w:rsidR="00A92F44">
        <w:t> </w:t>
      </w:r>
      <w:r>
        <w:t>Branch management with Git is very simple. It takes only few seconds to create, delete, and merge branches. Feature branches provide an isolated environment for every change to your codebase. When a developer wants to start working on something, no matter how big or small, they create a new branch. This ensures that the master branch always contains production-quality code.</w:t>
      </w:r>
    </w:p>
    <w:p w:rsidR="003C352A" w:rsidRPr="00A92F44" w:rsidRDefault="003C352A" w:rsidP="00A92F44">
      <w:pPr>
        <w:pStyle w:val="NoSpacing"/>
        <w:rPr>
          <w:rFonts w:ascii="Noto Serif" w:hAnsi="Noto Serif"/>
          <w:color w:val="444444"/>
        </w:rPr>
      </w:pPr>
      <w:r>
        <w:rPr>
          <w:rFonts w:ascii="Noto Serif" w:hAnsi="Noto Serif"/>
          <w:noProof/>
          <w:color w:val="444444"/>
        </w:rPr>
        <w:drawing>
          <wp:inline distT="0" distB="0" distL="0" distR="0">
            <wp:extent cx="466725" cy="466725"/>
            <wp:effectExtent l="0" t="0" r="0" b="0"/>
            <wp:docPr id="13" name="Picture 13" descr="Distributed Development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tributed Development Icon - What Is Git - Edureka"/>
                    <pic:cNvPicPr>
                      <a:picLocks noChangeAspect="1" noChangeArrowheads="1"/>
                    </pic:cNvPicPr>
                  </pic:nvPicPr>
                  <pic:blipFill>
                    <a:blip r:embed="rId15"/>
                    <a:srcRect/>
                    <a:stretch>
                      <a:fillRect/>
                    </a:stretch>
                  </pic:blipFill>
                  <pic:spPr bwMode="auto">
                    <a:xfrm>
                      <a:off x="0" y="0"/>
                      <a:ext cx="466725" cy="466725"/>
                    </a:xfrm>
                    <a:prstGeom prst="rect">
                      <a:avLst/>
                    </a:prstGeom>
                    <a:noFill/>
                    <a:ln w="9525">
                      <a:noFill/>
                      <a:miter lim="800000"/>
                      <a:headEnd/>
                      <a:tailEnd/>
                    </a:ln>
                  </pic:spPr>
                </pic:pic>
              </a:graphicData>
            </a:graphic>
          </wp:inline>
        </w:drawing>
      </w:r>
      <w:r>
        <w:rPr>
          <w:rStyle w:val="Strong"/>
          <w:rFonts w:ascii="Noto Serif" w:hAnsi="Noto Serif"/>
          <w:color w:val="444444"/>
        </w:rPr>
        <w:t>Distributed development: </w:t>
      </w:r>
      <w:r>
        <w:br/>
        <w:t>Git gives each developer a local copy of the entire development history, and changes are copied from one such repository to another. These changes are imported as additional development branches, and can be merged in the same way as a locally developed branch.</w:t>
      </w:r>
    </w:p>
    <w:p w:rsidR="003C352A" w:rsidRDefault="003C352A" w:rsidP="003C352A">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color w:val="444444"/>
        </w:rPr>
        <w:lastRenderedPageBreak/>
        <w:t> </w:t>
      </w:r>
    </w:p>
    <w:p w:rsidR="003C352A" w:rsidRDefault="003C352A" w:rsidP="003C352A">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color w:val="444444"/>
        </w:rPr>
        <w:t> </w:t>
      </w:r>
    </w:p>
    <w:p w:rsidR="003C352A" w:rsidRDefault="003C352A" w:rsidP="00A92F44">
      <w:pPr>
        <w:pStyle w:val="NoSpacing"/>
      </w:pPr>
      <w:r>
        <w:rPr>
          <w:noProof/>
        </w:rPr>
        <w:drawing>
          <wp:inline distT="0" distB="0" distL="0" distR="0">
            <wp:extent cx="504825" cy="504825"/>
            <wp:effectExtent l="0" t="0" r="0" b="0"/>
            <wp:docPr id="14" name="Picture 14" descr="Compatibility With Existing System Or Protocol Icon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atibility With Existing System Or Protocol Icon - What Is Git - Edureka"/>
                    <pic:cNvPicPr>
                      <a:picLocks noChangeAspect="1" noChangeArrowheads="1"/>
                    </pic:cNvPicPr>
                  </pic:nvPicPr>
                  <pic:blipFill>
                    <a:blip r:embed="rId16"/>
                    <a:srcRect/>
                    <a:stretch>
                      <a:fillRect/>
                    </a:stretch>
                  </pic:blipFill>
                  <pic:spPr bwMode="auto">
                    <a:xfrm>
                      <a:off x="0" y="0"/>
                      <a:ext cx="504825" cy="504825"/>
                    </a:xfrm>
                    <a:prstGeom prst="rect">
                      <a:avLst/>
                    </a:prstGeom>
                    <a:noFill/>
                    <a:ln w="9525">
                      <a:noFill/>
                      <a:miter lim="800000"/>
                      <a:headEnd/>
                      <a:tailEnd/>
                    </a:ln>
                  </pic:spPr>
                </pic:pic>
              </a:graphicData>
            </a:graphic>
          </wp:inline>
        </w:drawing>
      </w:r>
      <w:r>
        <w:rPr>
          <w:rStyle w:val="Strong"/>
          <w:rFonts w:ascii="Noto Serif" w:hAnsi="Noto Serif"/>
          <w:color w:val="444444"/>
        </w:rPr>
        <w:t>Compatibility with existing systems or protocol</w:t>
      </w:r>
      <w:bookmarkStart w:id="2" w:name="role_of_git_in_devops"/>
      <w:bookmarkEnd w:id="2"/>
      <w:r>
        <w:br/>
        <w:t xml:space="preserve">Repositories can be published via http, ftp or a Git protocol over either a plain socket, or </w:t>
      </w:r>
      <w:proofErr w:type="gramStart"/>
      <w:r>
        <w:t>ssh</w:t>
      </w:r>
      <w:proofErr w:type="gramEnd"/>
      <w:r>
        <w:t>. Git also has a Concurrent Version Systems (CVS) server emulation, which enables the use of existing CVS clients and IDE plugins to access Git repositories. Apache SubVersion (SVN) and SVK repositories can be used directly with Git-SVN.</w:t>
      </w:r>
    </w:p>
    <w:p w:rsidR="003C352A" w:rsidRDefault="003C352A" w:rsidP="003C352A">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color w:val="444444"/>
        </w:rPr>
        <w:t> </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 xml:space="preserve">What is Git – Role </w:t>
      </w:r>
      <w:proofErr w:type="gramStart"/>
      <w:r>
        <w:rPr>
          <w:rStyle w:val="Strong"/>
          <w:rFonts w:ascii="Noto Serif" w:hAnsi="Noto Serif"/>
          <w:b/>
          <w:bCs/>
          <w:color w:val="222222"/>
          <w:sz w:val="27"/>
          <w:szCs w:val="27"/>
        </w:rPr>
        <w:t>Of</w:t>
      </w:r>
      <w:proofErr w:type="gramEnd"/>
      <w:r>
        <w:rPr>
          <w:rStyle w:val="Strong"/>
          <w:rFonts w:ascii="Noto Serif" w:hAnsi="Noto Serif"/>
          <w:b/>
          <w:bCs/>
          <w:color w:val="222222"/>
          <w:sz w:val="27"/>
          <w:szCs w:val="27"/>
        </w:rPr>
        <w:t xml:space="preserve"> Git In DevOps?</w:t>
      </w:r>
    </w:p>
    <w:p w:rsidR="003C352A" w:rsidRDefault="003C352A" w:rsidP="00A92F44">
      <w:pPr>
        <w:pStyle w:val="NoSpacing"/>
      </w:pPr>
      <w:r>
        <w:t xml:space="preserve">Now that you know what </w:t>
      </w:r>
      <w:proofErr w:type="gramStart"/>
      <w:r>
        <w:t>is Git</w:t>
      </w:r>
      <w:proofErr w:type="gramEnd"/>
      <w:r>
        <w:t>, you should know Git is an integral part of DevOps.</w:t>
      </w:r>
    </w:p>
    <w:p w:rsidR="003C352A" w:rsidRDefault="003C352A" w:rsidP="00A92F44">
      <w:pPr>
        <w:pStyle w:val="NoSpacing"/>
      </w:pPr>
      <w:r>
        <w:t>DevOps is the practice of bringing agility to the process of development and operations. It’s an entirely new ideology that has swept IT organizations worldwide, boosting project life-cycles and in turn increasing profits. DevOps promotes communication between development engineers and operations, participating together in the entire service life-cycle, from design through the development process to production support.</w:t>
      </w:r>
    </w:p>
    <w:p w:rsidR="003C352A" w:rsidRPr="00A92F44" w:rsidRDefault="003C352A" w:rsidP="003C352A">
      <w:pPr>
        <w:pStyle w:val="NormalWeb"/>
        <w:shd w:val="clear" w:color="auto" w:fill="FFFFFF"/>
        <w:spacing w:before="0" w:beforeAutospacing="0" w:after="150" w:afterAutospacing="0" w:line="450" w:lineRule="atLeast"/>
        <w:jc w:val="both"/>
        <w:rPr>
          <w:rFonts w:ascii="Noto Serif" w:hAnsi="Noto Serif"/>
        </w:rPr>
      </w:pPr>
      <w:r w:rsidRPr="00A92F44">
        <w:rPr>
          <w:rFonts w:ascii="Noto Serif" w:hAnsi="Noto Serif"/>
        </w:rPr>
        <w:t>The diagram below depicts the Devops life cycle and displays how Git fits in Devops.</w:t>
      </w:r>
    </w:p>
    <w:p w:rsidR="003C352A" w:rsidRDefault="003C352A" w:rsidP="003C352A">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057900" cy="2076450"/>
            <wp:effectExtent l="19050" t="0" r="0" b="0"/>
            <wp:docPr id="15" name="Picture 15" descr="Git In DevOps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 In DevOps - What Is Git - Edureka"/>
                    <pic:cNvPicPr>
                      <a:picLocks noChangeAspect="1" noChangeArrowheads="1"/>
                    </pic:cNvPicPr>
                  </pic:nvPicPr>
                  <pic:blipFill>
                    <a:blip r:embed="rId17"/>
                    <a:srcRect/>
                    <a:stretch>
                      <a:fillRect/>
                    </a:stretch>
                  </pic:blipFill>
                  <pic:spPr bwMode="auto">
                    <a:xfrm>
                      <a:off x="0" y="0"/>
                      <a:ext cx="6057900" cy="2076450"/>
                    </a:xfrm>
                    <a:prstGeom prst="rect">
                      <a:avLst/>
                    </a:prstGeom>
                    <a:noFill/>
                    <a:ln w="9525">
                      <a:noFill/>
                      <a:miter lim="800000"/>
                      <a:headEnd/>
                      <a:tailEnd/>
                    </a:ln>
                  </pic:spPr>
                </pic:pic>
              </a:graphicData>
            </a:graphic>
          </wp:inline>
        </w:drawing>
      </w:r>
    </w:p>
    <w:p w:rsidR="003C352A" w:rsidRDefault="003C352A" w:rsidP="00A92F44">
      <w:pPr>
        <w:pStyle w:val="NoSpacing"/>
      </w:pPr>
      <w:r>
        <w:t>The diagram above shows the entire life cycle of Devops starting from planning the project to its deployment and monitoring. Git plays a vital role when it comes to managing the code that the collaborators contribute to the shared repository. This code is then extracted for performing continuous integration to create a build and test it on the test server and eventually deploy it on the production.</w:t>
      </w:r>
    </w:p>
    <w:p w:rsidR="003C352A" w:rsidRDefault="003C352A" w:rsidP="00A92F44">
      <w:pPr>
        <w:pStyle w:val="NoSpacing"/>
      </w:pPr>
      <w:bookmarkStart w:id="3" w:name="companies_using_git"/>
      <w:bookmarkEnd w:id="3"/>
      <w:r>
        <w:t>Tools like Git enable communication between the development and the operations team. When you are developing a large project with a huge number of collaborators, it is very important to have communication between the collaborators while making changes in the project. Commit messages in Git play a very important role in communicating among the team. The bits and pieces that we all deploy lies in the Version Control system like Git. To succeed in DevOps, you need to have all of the communication in Version Control. Hence, Git plays a vital role in succeeding at DevOps.</w:t>
      </w:r>
    </w:p>
    <w:p w:rsidR="003C352A" w:rsidRDefault="003C352A" w:rsidP="003C352A">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4"/>
          <w:szCs w:val="24"/>
        </w:rPr>
        <w:t>Companies Using Git</w:t>
      </w:r>
    </w:p>
    <w:p w:rsidR="003C352A" w:rsidRDefault="003C352A" w:rsidP="00A92F44">
      <w:pPr>
        <w:pStyle w:val="NoSpacing"/>
      </w:pPr>
      <w:r>
        <w:t xml:space="preserve">Git has earned way more popularity compared to other version control tools available in the market like Apache </w:t>
      </w:r>
      <w:proofErr w:type="gramStart"/>
      <w:r>
        <w:t>Subversion(</w:t>
      </w:r>
      <w:proofErr w:type="gramEnd"/>
      <w:r>
        <w:t>SVN), Concurrent Version Systems(CVS), Mercurial etc. You can compare the interest of Git by time with other version control tools with the graph collected from </w:t>
      </w:r>
      <w:r>
        <w:rPr>
          <w:rStyle w:val="Emphasis"/>
          <w:rFonts w:ascii="Noto Serif" w:hAnsi="Noto Serif"/>
          <w:color w:val="444444"/>
        </w:rPr>
        <w:t>Google Trends</w:t>
      </w:r>
      <w:r>
        <w:t> below:</w:t>
      </w:r>
    </w:p>
    <w:p w:rsidR="003C352A" w:rsidRDefault="003C352A" w:rsidP="003C352A">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lastRenderedPageBreak/>
        <w:drawing>
          <wp:inline distT="0" distB="0" distL="0" distR="0">
            <wp:extent cx="7115175" cy="2362200"/>
            <wp:effectExtent l="19050" t="0" r="9525" b="0"/>
            <wp:docPr id="16" name="Picture 16" descr="Git Interest By Time Graph - What Is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t Interest By Time Graph - What Is Git - Edureka"/>
                    <pic:cNvPicPr>
                      <a:picLocks noChangeAspect="1" noChangeArrowheads="1"/>
                    </pic:cNvPicPr>
                  </pic:nvPicPr>
                  <pic:blipFill>
                    <a:blip r:embed="rId18"/>
                    <a:srcRect/>
                    <a:stretch>
                      <a:fillRect/>
                    </a:stretch>
                  </pic:blipFill>
                  <pic:spPr bwMode="auto">
                    <a:xfrm>
                      <a:off x="0" y="0"/>
                      <a:ext cx="7115175" cy="2362200"/>
                    </a:xfrm>
                    <a:prstGeom prst="rect">
                      <a:avLst/>
                    </a:prstGeom>
                    <a:noFill/>
                    <a:ln w="9525">
                      <a:noFill/>
                      <a:miter lim="800000"/>
                      <a:headEnd/>
                      <a:tailEnd/>
                    </a:ln>
                  </pic:spPr>
                </pic:pic>
              </a:graphicData>
            </a:graphic>
          </wp:inline>
        </w:drawing>
      </w:r>
    </w:p>
    <w:p w:rsidR="003C352A" w:rsidRDefault="003C352A" w:rsidP="00A92F44">
      <w:pPr>
        <w:pStyle w:val="NoSpacing"/>
      </w:pPr>
      <w:r>
        <w:t>In large companies, products are generally developed by developers located all around the world. To enable communication among them, Git is the solution.</w:t>
      </w:r>
    </w:p>
    <w:p w:rsidR="003C352A" w:rsidRDefault="003C352A" w:rsidP="00A92F44">
      <w:pPr>
        <w:pStyle w:val="NoSpacing"/>
      </w:pPr>
      <w:r>
        <w:t>Some companies that use Git for version control are: Facebook, Yahoo, Zynga, Quora, Twitter, eBay, Salesforce, Microsoft and many more.</w:t>
      </w:r>
    </w:p>
    <w:p w:rsidR="003C352A" w:rsidRDefault="003C352A" w:rsidP="00A92F44">
      <w:pPr>
        <w:pStyle w:val="NoSpacing"/>
      </w:pPr>
      <w:r>
        <w:t xml:space="preserve">Lately, all of Microsoft’s new development work has been in Git features. Microsoft is </w:t>
      </w:r>
      <w:proofErr w:type="gramStart"/>
      <w:r>
        <w:t>migrating</w:t>
      </w:r>
      <w:proofErr w:type="gramEnd"/>
      <w:r>
        <w:t xml:space="preserve"> .NET and many of its open source projects on GitHub which are managed by Git. </w:t>
      </w:r>
    </w:p>
    <w:p w:rsidR="003C352A" w:rsidRDefault="003C352A" w:rsidP="00A92F44">
      <w:pPr>
        <w:pStyle w:val="NoSpacing"/>
      </w:pPr>
      <w:r>
        <w:t>One of such projects is the LightGBM. It is a fast, distributed, high performance gradient boosting framework based on decision tree algorithms which is used for ranking, classification and many other machine learning tasks.</w:t>
      </w:r>
    </w:p>
    <w:p w:rsidR="003C352A" w:rsidRDefault="003C352A" w:rsidP="003C352A">
      <w:pPr>
        <w:pStyle w:val="NormalWeb"/>
        <w:shd w:val="clear" w:color="auto" w:fill="FFFFFF"/>
        <w:spacing w:before="0" w:beforeAutospacing="0" w:after="150" w:afterAutospacing="0" w:line="450" w:lineRule="atLeast"/>
        <w:jc w:val="both"/>
        <w:rPr>
          <w:rFonts w:ascii="Noto Serif" w:hAnsi="Noto Serif"/>
          <w:color w:val="444444"/>
        </w:rPr>
      </w:pPr>
      <w:r w:rsidRPr="00A92F44">
        <w:rPr>
          <w:rFonts w:ascii="Noto Serif" w:hAnsi="Noto Serif"/>
        </w:rPr>
        <w:t>Here, Git plays an important role in managing this distributed version of LightGBM by providing speed and accuracy</w:t>
      </w:r>
      <w:r>
        <w:rPr>
          <w:rFonts w:ascii="Noto Serif" w:hAnsi="Noto Serif"/>
          <w:color w:val="444444"/>
        </w:rPr>
        <w:t>.</w:t>
      </w:r>
    </w:p>
    <w:p w:rsidR="00A92F44" w:rsidRDefault="00A92F44" w:rsidP="00A92F44">
      <w:pPr>
        <w:pStyle w:val="Heading1"/>
        <w:shd w:val="clear" w:color="auto" w:fill="FFFFFF"/>
        <w:spacing w:before="300" w:after="150"/>
        <w:rPr>
          <w:rFonts w:ascii="Noto Serif" w:hAnsi="Noto Serif"/>
          <w:color w:val="C00000"/>
          <w:sz w:val="24"/>
          <w:szCs w:val="24"/>
        </w:rPr>
      </w:pPr>
      <w:r w:rsidRPr="00A92F44">
        <w:rPr>
          <w:rFonts w:ascii="Noto Serif" w:hAnsi="Noto Serif"/>
          <w:color w:val="C00000"/>
          <w:sz w:val="24"/>
          <w:szCs w:val="24"/>
        </w:rPr>
        <w:t xml:space="preserve">Git Tutorial – Commands </w:t>
      </w:r>
      <w:proofErr w:type="gramStart"/>
      <w:r w:rsidRPr="00A92F44">
        <w:rPr>
          <w:rFonts w:ascii="Noto Serif" w:hAnsi="Noto Serif"/>
          <w:color w:val="C00000"/>
          <w:sz w:val="24"/>
          <w:szCs w:val="24"/>
        </w:rPr>
        <w:t>And</w:t>
      </w:r>
      <w:proofErr w:type="gramEnd"/>
      <w:r w:rsidRPr="00A92F44">
        <w:rPr>
          <w:rFonts w:ascii="Noto Serif" w:hAnsi="Noto Serif"/>
          <w:color w:val="C00000"/>
          <w:sz w:val="24"/>
          <w:szCs w:val="24"/>
        </w:rPr>
        <w:t xml:space="preserve"> Operations In Git</w:t>
      </w:r>
    </w:p>
    <w:p w:rsidR="00E31FCE" w:rsidRPr="009D3B07" w:rsidRDefault="00E31FCE" w:rsidP="009D3B07">
      <w:pPr>
        <w:pStyle w:val="NoSpacing"/>
        <w:rPr>
          <w:sz w:val="24"/>
          <w:szCs w:val="24"/>
        </w:rPr>
      </w:pPr>
      <w:r w:rsidRPr="009D3B07">
        <w:t>Some of the basic operations in Git are:</w:t>
      </w:r>
    </w:p>
    <w:p w:rsidR="00E31FCE" w:rsidRPr="009D3B07" w:rsidRDefault="00E31FCE" w:rsidP="009D3B07">
      <w:pPr>
        <w:pStyle w:val="NoSpacing"/>
        <w:numPr>
          <w:ilvl w:val="0"/>
          <w:numId w:val="17"/>
        </w:numPr>
      </w:pPr>
      <w:bookmarkStart w:id="4" w:name="operations_in_git"/>
      <w:bookmarkEnd w:id="4"/>
      <w:r w:rsidRPr="009D3B07">
        <w:t>Initialize</w:t>
      </w:r>
    </w:p>
    <w:p w:rsidR="00E31FCE" w:rsidRPr="009D3B07" w:rsidRDefault="00E31FCE" w:rsidP="009D3B07">
      <w:pPr>
        <w:pStyle w:val="NoSpacing"/>
        <w:numPr>
          <w:ilvl w:val="0"/>
          <w:numId w:val="17"/>
        </w:numPr>
      </w:pPr>
      <w:r w:rsidRPr="009D3B07">
        <w:t>Add</w:t>
      </w:r>
    </w:p>
    <w:p w:rsidR="00E31FCE" w:rsidRPr="009D3B07" w:rsidRDefault="00E31FCE" w:rsidP="009D3B07">
      <w:pPr>
        <w:pStyle w:val="NoSpacing"/>
        <w:numPr>
          <w:ilvl w:val="0"/>
          <w:numId w:val="17"/>
        </w:numPr>
      </w:pPr>
      <w:r w:rsidRPr="009D3B07">
        <w:t>Commit</w:t>
      </w:r>
    </w:p>
    <w:p w:rsidR="00E31FCE" w:rsidRPr="009D3B07" w:rsidRDefault="00E31FCE" w:rsidP="009D3B07">
      <w:pPr>
        <w:pStyle w:val="NoSpacing"/>
        <w:numPr>
          <w:ilvl w:val="0"/>
          <w:numId w:val="17"/>
        </w:numPr>
      </w:pPr>
      <w:r w:rsidRPr="009D3B07">
        <w:t>Pull</w:t>
      </w:r>
    </w:p>
    <w:p w:rsidR="00E31FCE" w:rsidRPr="009D3B07" w:rsidRDefault="00E31FCE" w:rsidP="009D3B07">
      <w:pPr>
        <w:pStyle w:val="NoSpacing"/>
        <w:numPr>
          <w:ilvl w:val="0"/>
          <w:numId w:val="17"/>
        </w:numPr>
      </w:pPr>
      <w:r w:rsidRPr="009D3B07">
        <w:t>Push</w:t>
      </w:r>
    </w:p>
    <w:p w:rsidR="00E31FCE" w:rsidRPr="009D3B07" w:rsidRDefault="00E31FCE" w:rsidP="009D3B07">
      <w:pPr>
        <w:pStyle w:val="NoSpacing"/>
      </w:pPr>
      <w:r w:rsidRPr="009D3B07">
        <w:t>Some advanced Git operations are:</w:t>
      </w:r>
    </w:p>
    <w:p w:rsidR="00E31FCE" w:rsidRPr="009D3B07" w:rsidRDefault="00E31FCE" w:rsidP="009D3B07">
      <w:pPr>
        <w:pStyle w:val="NoSpacing"/>
        <w:numPr>
          <w:ilvl w:val="0"/>
          <w:numId w:val="18"/>
        </w:numPr>
      </w:pPr>
      <w:r w:rsidRPr="009D3B07">
        <w:t>Branching</w:t>
      </w:r>
    </w:p>
    <w:p w:rsidR="00E31FCE" w:rsidRPr="009D3B07" w:rsidRDefault="00E31FCE" w:rsidP="009D3B07">
      <w:pPr>
        <w:pStyle w:val="NoSpacing"/>
        <w:numPr>
          <w:ilvl w:val="0"/>
          <w:numId w:val="18"/>
        </w:numPr>
      </w:pPr>
      <w:r w:rsidRPr="009D3B07">
        <w:t>Merging</w:t>
      </w:r>
    </w:p>
    <w:p w:rsidR="00E31FCE" w:rsidRPr="009D3B07" w:rsidRDefault="00E31FCE" w:rsidP="009D3B07">
      <w:pPr>
        <w:pStyle w:val="NoSpacing"/>
        <w:numPr>
          <w:ilvl w:val="0"/>
          <w:numId w:val="18"/>
        </w:numPr>
      </w:pPr>
      <w:r w:rsidRPr="009D3B07">
        <w:t>Rebasing</w:t>
      </w:r>
    </w:p>
    <w:p w:rsidR="00E31FCE" w:rsidRDefault="00E31FCE" w:rsidP="009D3B07">
      <w:pPr>
        <w:pStyle w:val="NoSpacing"/>
      </w:pPr>
      <w:r>
        <w:t>Let me first give you a brief idea about how these operations work with the Git repositories. Take a look at the architecture of Git below:</w:t>
      </w:r>
    </w:p>
    <w:p w:rsidR="00E31FCE" w:rsidRDefault="00E31FCE" w:rsidP="00CB056D">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152900" cy="2133600"/>
            <wp:effectExtent l="19050" t="0" r="0" b="0"/>
            <wp:docPr id="32" name="Picture 32" descr="Git Architechtur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 Architechture - Git Tutorial - Edureka"/>
                    <pic:cNvPicPr>
                      <a:picLocks noChangeAspect="1" noChangeArrowheads="1"/>
                    </pic:cNvPicPr>
                  </pic:nvPicPr>
                  <pic:blipFill>
                    <a:blip r:embed="rId19"/>
                    <a:srcRect/>
                    <a:stretch>
                      <a:fillRect/>
                    </a:stretch>
                  </pic:blipFill>
                  <pic:spPr bwMode="auto">
                    <a:xfrm>
                      <a:off x="0" y="0"/>
                      <a:ext cx="4152900" cy="2133600"/>
                    </a:xfrm>
                    <a:prstGeom prst="rect">
                      <a:avLst/>
                    </a:prstGeom>
                    <a:noFill/>
                    <a:ln w="9525">
                      <a:noFill/>
                      <a:miter lim="800000"/>
                      <a:headEnd/>
                      <a:tailEnd/>
                    </a:ln>
                  </pic:spPr>
                </pic:pic>
              </a:graphicData>
            </a:graphic>
          </wp:inline>
        </w:drawing>
      </w:r>
    </w:p>
    <w:p w:rsidR="00E31FCE" w:rsidRDefault="00E31FCE" w:rsidP="00CB056D">
      <w:pPr>
        <w:pStyle w:val="NoSpacing"/>
      </w:pPr>
      <w:r>
        <w:lastRenderedPageBreak/>
        <w:t>If you understand the above diagram well and good, but if you don’t, you need not worry, I will be explaining these operations in this Git Tutorial one by one. Let us begin with the basic operations.</w:t>
      </w:r>
    </w:p>
    <w:p w:rsidR="00E31FCE" w:rsidRDefault="00E31FCE" w:rsidP="00CB056D">
      <w:pPr>
        <w:pStyle w:val="NoSpacing"/>
      </w:pPr>
      <w:r>
        <w:t>In this Git Tutorial, I will show you the commands and the operations using Git Bash. Git Bash is a text-only command line interface for using Git on Windows which provides features to run automated scripts.</w:t>
      </w:r>
    </w:p>
    <w:p w:rsidR="00E31FCE" w:rsidRDefault="00E31FCE" w:rsidP="00CB056D">
      <w:pPr>
        <w:pStyle w:val="NoSpacing"/>
      </w:pPr>
      <w:r>
        <w:t xml:space="preserve">After installing Git in your Windows system, just open your folder/directory where you want to store </w:t>
      </w:r>
      <w:proofErr w:type="gramStart"/>
      <w:r>
        <w:t>all your</w:t>
      </w:r>
      <w:proofErr w:type="gramEnd"/>
      <w:r>
        <w:t xml:space="preserve"> project files; right click and select ‘</w:t>
      </w:r>
      <w:r>
        <w:rPr>
          <w:rStyle w:val="Strong"/>
          <w:rFonts w:ascii="Noto Serif" w:hAnsi="Noto Serif"/>
          <w:i/>
          <w:iCs/>
          <w:color w:val="444444"/>
        </w:rPr>
        <w:t>Git Bash here</w:t>
      </w:r>
      <w:r>
        <w:t>’.</w:t>
      </w:r>
    </w:p>
    <w:p w:rsidR="00E31FCE" w:rsidRDefault="00E31FCE" w:rsidP="00CB056D">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5162550" cy="2924175"/>
            <wp:effectExtent l="19050" t="0" r="0" b="0"/>
            <wp:docPr id="33" name="Picture 33" descr="Git Bash Her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t Bash Here - Git Tutorial - Edureka"/>
                    <pic:cNvPicPr>
                      <a:picLocks noChangeAspect="1" noChangeArrowheads="1"/>
                    </pic:cNvPicPr>
                  </pic:nvPicPr>
                  <pic:blipFill>
                    <a:blip r:embed="rId20"/>
                    <a:srcRect/>
                    <a:stretch>
                      <a:fillRect/>
                    </a:stretch>
                  </pic:blipFill>
                  <pic:spPr bwMode="auto">
                    <a:xfrm>
                      <a:off x="0" y="0"/>
                      <a:ext cx="5162550" cy="2924175"/>
                    </a:xfrm>
                    <a:prstGeom prst="rect">
                      <a:avLst/>
                    </a:prstGeom>
                    <a:noFill/>
                    <a:ln w="9525">
                      <a:noFill/>
                      <a:miter lim="800000"/>
                      <a:headEnd/>
                      <a:tailEnd/>
                    </a:ln>
                  </pic:spPr>
                </pic:pic>
              </a:graphicData>
            </a:graphic>
          </wp:inline>
        </w:drawing>
      </w:r>
    </w:p>
    <w:p w:rsidR="00E31FCE" w:rsidRDefault="00E31FCE" w:rsidP="00CB056D">
      <w:pPr>
        <w:pStyle w:val="NoSpacing"/>
      </w:pPr>
      <w:r>
        <w:t>This will open up Git Bash terminal where you can enter commands to perform various Git operations.</w:t>
      </w:r>
    </w:p>
    <w:p w:rsidR="00E31FCE" w:rsidRDefault="00E31FCE" w:rsidP="00CB056D">
      <w:pPr>
        <w:pStyle w:val="NoSpacing"/>
      </w:pPr>
      <w:r>
        <w:t>Now, the next task is to initialize your repository. </w:t>
      </w:r>
    </w:p>
    <w:p w:rsidR="00E31FCE" w:rsidRDefault="00E31FCE" w:rsidP="00E31FCE">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Initialize</w:t>
      </w:r>
    </w:p>
    <w:p w:rsidR="00E31FCE" w:rsidRPr="00CB056D" w:rsidRDefault="00E31FCE" w:rsidP="00E31FCE">
      <w:pPr>
        <w:pStyle w:val="NormalWeb"/>
        <w:shd w:val="clear" w:color="auto" w:fill="FFFFFF"/>
        <w:spacing w:before="0" w:beforeAutospacing="0" w:after="150" w:afterAutospacing="0" w:line="450" w:lineRule="atLeast"/>
        <w:jc w:val="both"/>
        <w:rPr>
          <w:rFonts w:ascii="Noto Serif" w:hAnsi="Noto Serif"/>
        </w:rPr>
      </w:pPr>
      <w:r w:rsidRPr="00CB056D">
        <w:rPr>
          <w:rFonts w:ascii="Noto Serif" w:hAnsi="Noto Serif"/>
        </w:rPr>
        <w:t>In order to do that, we use the command </w:t>
      </w:r>
      <w:r w:rsidRPr="00CB056D">
        <w:rPr>
          <w:rStyle w:val="Strong"/>
          <w:rFonts w:ascii="Noto Serif" w:hAnsi="Noto Serif"/>
        </w:rPr>
        <w:t>git init. </w:t>
      </w:r>
      <w:r w:rsidRPr="00CB056D">
        <w:rPr>
          <w:rFonts w:ascii="Noto Serif" w:hAnsi="Noto Serif"/>
        </w:rPr>
        <w:t>Please refer to the below screenshot.</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7162800" cy="2076450"/>
            <wp:effectExtent l="19050" t="0" r="0" b="0"/>
            <wp:docPr id="34" name="Picture 34" descr="Git Initializ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t Initialize - Git Tutorial - Edureka"/>
                    <pic:cNvPicPr>
                      <a:picLocks noChangeAspect="1" noChangeArrowheads="1"/>
                    </pic:cNvPicPr>
                  </pic:nvPicPr>
                  <pic:blipFill>
                    <a:blip r:embed="rId21"/>
                    <a:srcRect/>
                    <a:stretch>
                      <a:fillRect/>
                    </a:stretch>
                  </pic:blipFill>
                  <pic:spPr bwMode="auto">
                    <a:xfrm>
                      <a:off x="0" y="0"/>
                      <a:ext cx="7162800" cy="2076450"/>
                    </a:xfrm>
                    <a:prstGeom prst="rect">
                      <a:avLst/>
                    </a:prstGeom>
                    <a:noFill/>
                    <a:ln w="9525">
                      <a:noFill/>
                      <a:miter lim="800000"/>
                      <a:headEnd/>
                      <a:tailEnd/>
                    </a:ln>
                  </pic:spPr>
                </pic:pic>
              </a:graphicData>
            </a:graphic>
          </wp:inline>
        </w:drawing>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init</w:t>
      </w:r>
      <w:r>
        <w:t> creates an empty Git repository or re-initializes an existing one. It basically creates a</w:t>
      </w:r>
      <w:r>
        <w:rPr>
          <w:b/>
          <w:bCs/>
        </w:rPr>
        <w:t> .git</w:t>
      </w:r>
      <w:r>
        <w:t> directory with sub directories and template files. Running a </w:t>
      </w:r>
      <w:r>
        <w:rPr>
          <w:rStyle w:val="Strong"/>
          <w:rFonts w:ascii="Noto Serif" w:hAnsi="Noto Serif"/>
          <w:color w:val="444444"/>
        </w:rPr>
        <w:t>git init</w:t>
      </w:r>
      <w:r>
        <w:t> in an existing repository will not overwrite things that are already there. It rather picks up the newly added templates.</w:t>
      </w:r>
    </w:p>
    <w:p w:rsidR="00E31FCE" w:rsidRDefault="00E31FCE" w:rsidP="00CB056D">
      <w:pPr>
        <w:pStyle w:val="NoSpacing"/>
      </w:pPr>
      <w:r>
        <w:t xml:space="preserve">Now that my repository is initialized, let me create some files in the directory/repository. </w:t>
      </w:r>
      <w:proofErr w:type="gramStart"/>
      <w:r>
        <w:t>For e.g. I have created two text files namely </w:t>
      </w:r>
      <w:r>
        <w:rPr>
          <w:rStyle w:val="Emphasis"/>
          <w:rFonts w:ascii="Noto Serif" w:hAnsi="Noto Serif"/>
          <w:color w:val="444444"/>
        </w:rPr>
        <w:t>edureka1.txt</w:t>
      </w:r>
      <w:r>
        <w:t> and </w:t>
      </w:r>
      <w:r>
        <w:rPr>
          <w:rStyle w:val="Emphasis"/>
          <w:rFonts w:ascii="Noto Serif" w:hAnsi="Noto Serif"/>
          <w:color w:val="444444"/>
        </w:rPr>
        <w:t>edureka2.txt</w:t>
      </w:r>
      <w:r>
        <w:t>.</w:t>
      </w:r>
      <w:proofErr w:type="gramEnd"/>
      <w:r>
        <w:t> </w:t>
      </w:r>
    </w:p>
    <w:p w:rsidR="00E31FCE" w:rsidRDefault="00E31FCE" w:rsidP="00CB056D">
      <w:pPr>
        <w:pStyle w:val="NoSpacing"/>
      </w:pPr>
      <w:r>
        <w:t>Let’s see if these files are in my index or not using the command </w:t>
      </w:r>
      <w:r>
        <w:rPr>
          <w:rStyle w:val="Strong"/>
          <w:rFonts w:ascii="Noto Serif" w:hAnsi="Noto Serif"/>
          <w:color w:val="444444"/>
        </w:rPr>
        <w:t>git status</w:t>
      </w:r>
      <w:r>
        <w:t>. The index holds a snapshot of the content of the working tree/directory, and this snapshot is taken as the contents for the next change to be made in the local repository.</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Style w:val="Strong"/>
          <w:rFonts w:ascii="Noto Serif" w:hAnsi="Noto Serif"/>
          <w:color w:val="444444"/>
        </w:rPr>
        <w:t>Git status</w:t>
      </w:r>
    </w:p>
    <w:p w:rsidR="00E31FCE" w:rsidRDefault="00E31FCE" w:rsidP="00CB056D">
      <w:pPr>
        <w:pStyle w:val="NoSpacing"/>
      </w:pPr>
      <w:r>
        <w:lastRenderedPageBreak/>
        <w:t>The </w:t>
      </w:r>
      <w:r>
        <w:rPr>
          <w:rStyle w:val="Strong"/>
          <w:rFonts w:ascii="Noto Serif" w:hAnsi="Noto Serif"/>
          <w:color w:val="444444"/>
        </w:rPr>
        <w:t>git status </w:t>
      </w:r>
      <w:r>
        <w:t>command lists all the modified files which are ready to be added to the local repository.</w:t>
      </w:r>
    </w:p>
    <w:p w:rsidR="00E31FCE" w:rsidRDefault="00E31FCE" w:rsidP="00CB056D">
      <w:pPr>
        <w:pStyle w:val="NoSpacing"/>
      </w:pPr>
      <w:r>
        <w:t>Let us type in the command to see what happens:</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515100" cy="2752725"/>
            <wp:effectExtent l="19050" t="0" r="0" b="0"/>
            <wp:docPr id="35" name="Picture 35" descr="Git Status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t Status - Git Tutorial - Edureka"/>
                    <pic:cNvPicPr>
                      <a:picLocks noChangeAspect="1" noChangeArrowheads="1"/>
                    </pic:cNvPicPr>
                  </pic:nvPicPr>
                  <pic:blipFill>
                    <a:blip r:embed="rId22"/>
                    <a:srcRect/>
                    <a:stretch>
                      <a:fillRect/>
                    </a:stretch>
                  </pic:blipFill>
                  <pic:spPr bwMode="auto">
                    <a:xfrm>
                      <a:off x="0" y="0"/>
                      <a:ext cx="6515100" cy="2752725"/>
                    </a:xfrm>
                    <a:prstGeom prst="rect">
                      <a:avLst/>
                    </a:prstGeom>
                    <a:noFill/>
                    <a:ln w="9525">
                      <a:noFill/>
                      <a:miter lim="800000"/>
                      <a:headEnd/>
                      <a:tailEnd/>
                    </a:ln>
                  </pic:spPr>
                </pic:pic>
              </a:graphicData>
            </a:graphic>
          </wp:inline>
        </w:drawing>
      </w:r>
    </w:p>
    <w:p w:rsidR="00E31FCE" w:rsidRDefault="00E31FCE" w:rsidP="00CB056D">
      <w:pPr>
        <w:pStyle w:val="NoSpacing"/>
      </w:pPr>
      <w:r>
        <w:t>This shows that I have two files which are not added to the index yet. This means I cannot commit changes with these files unless I have added them explicitly in the index.</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Style w:val="Strong"/>
          <w:rFonts w:ascii="Noto Serif" w:hAnsi="Noto Serif"/>
          <w:color w:val="444444"/>
        </w:rPr>
        <w:t>Add</w:t>
      </w:r>
    </w:p>
    <w:p w:rsidR="00E31FCE" w:rsidRDefault="00E31FCE" w:rsidP="00CB056D">
      <w:pPr>
        <w:pStyle w:val="NoSpacing"/>
      </w:pPr>
      <w:r>
        <w:t>This command updates the index using the current content found in the working tree and then prepares the content in the staging area for the next commit.</w:t>
      </w:r>
    </w:p>
    <w:p w:rsidR="00E31FCE" w:rsidRDefault="00E31FCE" w:rsidP="00CB056D">
      <w:pPr>
        <w:pStyle w:val="NoSpacing"/>
      </w:pPr>
      <w:r>
        <w:t>Thus, after making changes to the working tree, and before running the </w:t>
      </w:r>
      <w:r>
        <w:rPr>
          <w:rStyle w:val="Strong"/>
          <w:rFonts w:ascii="Noto Serif" w:hAnsi="Noto Serif"/>
          <w:color w:val="444444"/>
        </w:rPr>
        <w:t>commit</w:t>
      </w:r>
      <w:r>
        <w:t> command, you must use the </w:t>
      </w:r>
      <w:r>
        <w:rPr>
          <w:rStyle w:val="Strong"/>
          <w:rFonts w:ascii="Noto Serif" w:hAnsi="Noto Serif"/>
          <w:color w:val="444444"/>
        </w:rPr>
        <w:t>add</w:t>
      </w:r>
      <w:r>
        <w:t> command to add any new or modified files to the index. For that, use the commands below:</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add &lt;directory&gt;</w:t>
      </w:r>
    </w:p>
    <w:p w:rsidR="00E31FCE" w:rsidRDefault="00E31FCE" w:rsidP="00CB056D">
      <w:pPr>
        <w:pStyle w:val="NoSpacing"/>
      </w:pPr>
      <w:proofErr w:type="gramStart"/>
      <w:r>
        <w:t>or</w:t>
      </w:r>
      <w:proofErr w:type="gramEnd"/>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add &lt;file&gt;</w:t>
      </w:r>
    </w:p>
    <w:p w:rsidR="00E31FCE" w:rsidRDefault="00E31FCE" w:rsidP="00CB056D">
      <w:pPr>
        <w:pStyle w:val="NoSpacing"/>
      </w:pPr>
      <w:r>
        <w:t>Let me demonstrate the </w:t>
      </w:r>
      <w:r>
        <w:rPr>
          <w:rStyle w:val="Strong"/>
          <w:rFonts w:ascii="Noto Serif" w:hAnsi="Noto Serif"/>
          <w:color w:val="444444"/>
        </w:rPr>
        <w:t>git add</w:t>
      </w:r>
      <w:r>
        <w:t> for you so that you can understand it better.</w:t>
      </w:r>
    </w:p>
    <w:p w:rsidR="00E31FCE" w:rsidRDefault="00E31FCE" w:rsidP="00CB056D">
      <w:pPr>
        <w:pStyle w:val="NoSpacing"/>
      </w:pPr>
      <w:r>
        <w:t>I have created two more files </w:t>
      </w:r>
      <w:r>
        <w:rPr>
          <w:rStyle w:val="Emphasis"/>
          <w:rFonts w:ascii="Noto Serif" w:hAnsi="Noto Serif"/>
          <w:color w:val="444444"/>
        </w:rPr>
        <w:t>edureka3.txt</w:t>
      </w:r>
      <w:r>
        <w:t> and </w:t>
      </w:r>
      <w:r>
        <w:rPr>
          <w:rStyle w:val="Emphasis"/>
          <w:rFonts w:ascii="Noto Serif" w:hAnsi="Noto Serif"/>
          <w:color w:val="444444"/>
        </w:rPr>
        <w:t>edureka4.txt</w:t>
      </w:r>
      <w:r>
        <w:t>. Let us add the files using the command </w:t>
      </w:r>
      <w:r>
        <w:rPr>
          <w:rStyle w:val="Strong"/>
          <w:rFonts w:ascii="Noto Serif" w:hAnsi="Noto Serif"/>
          <w:color w:val="444444"/>
        </w:rPr>
        <w:t>git add -A</w:t>
      </w:r>
      <w:r>
        <w:t>. This command will add all the files to the index which are in the directory but not updated in the index yet. </w:t>
      </w:r>
    </w:p>
    <w:p w:rsidR="00E31FCE" w:rsidRDefault="00E31FCE" w:rsidP="00CB056D">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5514975" cy="2981325"/>
            <wp:effectExtent l="19050" t="0" r="9525" b="0"/>
            <wp:docPr id="36" name="Picture 36" descr="Git Add All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t Add All - Git Tutorial - Edureka"/>
                    <pic:cNvPicPr>
                      <a:picLocks noChangeAspect="1" noChangeArrowheads="1"/>
                    </pic:cNvPicPr>
                  </pic:nvPicPr>
                  <pic:blipFill>
                    <a:blip r:embed="rId23"/>
                    <a:srcRect/>
                    <a:stretch>
                      <a:fillRect/>
                    </a:stretch>
                  </pic:blipFill>
                  <pic:spPr bwMode="auto">
                    <a:xfrm>
                      <a:off x="0" y="0"/>
                      <a:ext cx="5514975" cy="2981325"/>
                    </a:xfrm>
                    <a:prstGeom prst="rect">
                      <a:avLst/>
                    </a:prstGeom>
                    <a:noFill/>
                    <a:ln w="9525">
                      <a:noFill/>
                      <a:miter lim="800000"/>
                      <a:headEnd/>
                      <a:tailEnd/>
                    </a:ln>
                  </pic:spPr>
                </pic:pic>
              </a:graphicData>
            </a:graphic>
          </wp:inline>
        </w:drawing>
      </w:r>
    </w:p>
    <w:p w:rsidR="00E31FCE" w:rsidRPr="00CB056D" w:rsidRDefault="00E31FCE" w:rsidP="00E31FCE">
      <w:pPr>
        <w:pStyle w:val="NormalWeb"/>
        <w:shd w:val="clear" w:color="auto" w:fill="FFFFFF"/>
        <w:spacing w:before="0" w:beforeAutospacing="0" w:after="150" w:afterAutospacing="0" w:line="450" w:lineRule="atLeast"/>
        <w:jc w:val="both"/>
        <w:rPr>
          <w:rFonts w:ascii="Noto Serif" w:hAnsi="Noto Serif"/>
        </w:rPr>
      </w:pPr>
      <w:r w:rsidRPr="00CB056D">
        <w:rPr>
          <w:rFonts w:ascii="Noto Serif" w:hAnsi="Noto Serif"/>
        </w:rPr>
        <w:lastRenderedPageBreak/>
        <w:t>Now that the new files are added to the index, you are ready to commit them.</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Style w:val="Strong"/>
          <w:rFonts w:ascii="Noto Serif" w:hAnsi="Noto Serif"/>
          <w:color w:val="444444"/>
        </w:rPr>
        <w:t>Commit</w:t>
      </w:r>
    </w:p>
    <w:p w:rsidR="00E31FCE" w:rsidRDefault="00E31FCE" w:rsidP="00CB056D">
      <w:pPr>
        <w:pStyle w:val="NoSpacing"/>
        <w:jc w:val="center"/>
      </w:pPr>
      <w:r>
        <w:t>It refers to recording snapshots of the repository at a given time. Committed snapshots will never change unless done explicitly. Let me explain how commit works with the diagram below:</w:t>
      </w:r>
      <w:r>
        <w:rPr>
          <w:noProof/>
        </w:rPr>
        <w:drawing>
          <wp:inline distT="0" distB="0" distL="0" distR="0">
            <wp:extent cx="5153025" cy="1714500"/>
            <wp:effectExtent l="19050" t="0" r="9525" b="0"/>
            <wp:docPr id="37" name="Picture 37" descr="Git Commit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 Commit Workflow - Git Tutorial - Edureka"/>
                    <pic:cNvPicPr>
                      <a:picLocks noChangeAspect="1" noChangeArrowheads="1"/>
                    </pic:cNvPicPr>
                  </pic:nvPicPr>
                  <pic:blipFill>
                    <a:blip r:embed="rId24"/>
                    <a:srcRect/>
                    <a:stretch>
                      <a:fillRect/>
                    </a:stretch>
                  </pic:blipFill>
                  <pic:spPr bwMode="auto">
                    <a:xfrm>
                      <a:off x="0" y="0"/>
                      <a:ext cx="5153025" cy="1714500"/>
                    </a:xfrm>
                    <a:prstGeom prst="rect">
                      <a:avLst/>
                    </a:prstGeom>
                    <a:noFill/>
                    <a:ln w="9525">
                      <a:noFill/>
                      <a:miter lim="800000"/>
                      <a:headEnd/>
                      <a:tailEnd/>
                    </a:ln>
                  </pic:spPr>
                </pic:pic>
              </a:graphicData>
            </a:graphic>
          </wp:inline>
        </w:drawing>
      </w:r>
    </w:p>
    <w:p w:rsidR="00E31FCE" w:rsidRDefault="00E31FCE" w:rsidP="00CB056D">
      <w:pPr>
        <w:pStyle w:val="NoSpacing"/>
      </w:pPr>
      <w:r>
        <w:t>Here, C1 is the initial commit, i.e. the snapshot of the first change from which another snapshot is created with changes named C2. Note that the master points to the latest commit.</w:t>
      </w:r>
    </w:p>
    <w:p w:rsidR="00E31FCE" w:rsidRPr="00CB056D" w:rsidRDefault="00E31FCE" w:rsidP="00E31FCE">
      <w:pPr>
        <w:pStyle w:val="NormalWeb"/>
        <w:shd w:val="clear" w:color="auto" w:fill="FFFFFF"/>
        <w:spacing w:before="0" w:beforeAutospacing="0" w:after="150" w:afterAutospacing="0" w:line="450" w:lineRule="atLeast"/>
        <w:jc w:val="both"/>
        <w:rPr>
          <w:rFonts w:ascii="Noto Serif" w:hAnsi="Noto Serif"/>
        </w:rPr>
      </w:pPr>
      <w:r w:rsidRPr="00CB056D">
        <w:rPr>
          <w:rFonts w:ascii="Noto Serif" w:hAnsi="Noto Serif"/>
        </w:rPr>
        <w:t>Now, when I commit again, another snapshot C3 is created and now the master points to C3 instead of C2.</w:t>
      </w:r>
    </w:p>
    <w:p w:rsidR="00E31FCE" w:rsidRDefault="00E31FCE" w:rsidP="00CB056D">
      <w:pPr>
        <w:pStyle w:val="NoSpacing"/>
      </w:pPr>
      <w:r>
        <w:t>Git aims to keep commits as lightweight as possible. So, it doesn’t blindly copy the entire directory every time you commit; it includes commit as a set of changes, or “delta” from one version of the repository to the other. In easy words, it only copies the changes made in the repository.</w:t>
      </w:r>
    </w:p>
    <w:p w:rsidR="00E31FCE" w:rsidRPr="00CB056D" w:rsidRDefault="00E31FCE" w:rsidP="00E31FCE">
      <w:pPr>
        <w:pStyle w:val="NormalWeb"/>
        <w:shd w:val="clear" w:color="auto" w:fill="FFFFFF"/>
        <w:spacing w:before="0" w:beforeAutospacing="0" w:after="150" w:afterAutospacing="0" w:line="450" w:lineRule="atLeast"/>
        <w:jc w:val="both"/>
        <w:rPr>
          <w:rFonts w:ascii="Noto Serif" w:hAnsi="Noto Serif"/>
        </w:rPr>
      </w:pPr>
      <w:r w:rsidRPr="00CB056D">
        <w:rPr>
          <w:rFonts w:ascii="Noto Serif" w:hAnsi="Noto Serif"/>
        </w:rPr>
        <w:t>You can commit by using the command below:</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commit</w:t>
      </w:r>
    </w:p>
    <w:p w:rsidR="00E31FCE" w:rsidRDefault="00E31FCE" w:rsidP="00CB056D">
      <w:pPr>
        <w:pStyle w:val="NoSpacing"/>
      </w:pPr>
      <w:r>
        <w:t>This will commit the staged snapshot and will launch a text editor prompting you for a commit message.</w:t>
      </w:r>
    </w:p>
    <w:p w:rsidR="00E31FCE" w:rsidRDefault="00E31FCE" w:rsidP="00CB056D">
      <w:pPr>
        <w:pStyle w:val="NoSpacing"/>
      </w:pPr>
      <w:r>
        <w:t>Or you can use:</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commit -m “&lt;message&gt;”</w:t>
      </w:r>
    </w:p>
    <w:p w:rsidR="00E31FCE" w:rsidRDefault="00E31FCE" w:rsidP="00CB056D">
      <w:pPr>
        <w:pStyle w:val="NoSpacing"/>
      </w:pPr>
      <w:r>
        <w:t>Let’s try it out.</w:t>
      </w:r>
    </w:p>
    <w:p w:rsidR="00E31FCE" w:rsidRDefault="00E31FCE" w:rsidP="00E31FCE">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305550" cy="3276600"/>
            <wp:effectExtent l="19050" t="0" r="0" b="0"/>
            <wp:docPr id="38" name="Picture 38" descr="Git Commit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Commit - Git Tutorial - Edureka"/>
                    <pic:cNvPicPr>
                      <a:picLocks noChangeAspect="1" noChangeArrowheads="1"/>
                    </pic:cNvPicPr>
                  </pic:nvPicPr>
                  <pic:blipFill>
                    <a:blip r:embed="rId25"/>
                    <a:srcRect/>
                    <a:stretch>
                      <a:fillRect/>
                    </a:stretch>
                  </pic:blipFill>
                  <pic:spPr bwMode="auto">
                    <a:xfrm>
                      <a:off x="0" y="0"/>
                      <a:ext cx="6305550" cy="3276600"/>
                    </a:xfrm>
                    <a:prstGeom prst="rect">
                      <a:avLst/>
                    </a:prstGeom>
                    <a:noFill/>
                    <a:ln w="9525">
                      <a:noFill/>
                      <a:miter lim="800000"/>
                      <a:headEnd/>
                      <a:tailEnd/>
                    </a:ln>
                  </pic:spPr>
                </pic:pic>
              </a:graphicData>
            </a:graphic>
          </wp:inline>
        </w:drawing>
      </w:r>
    </w:p>
    <w:p w:rsidR="00E31FCE" w:rsidRDefault="00E31FCE" w:rsidP="00CB056D">
      <w:pPr>
        <w:pStyle w:val="NoSpacing"/>
      </w:pPr>
      <w:r>
        <w:t>As you can see above, the </w:t>
      </w:r>
      <w:r>
        <w:rPr>
          <w:rStyle w:val="Strong"/>
          <w:rFonts w:ascii="Noto Serif" w:hAnsi="Noto Serif"/>
          <w:color w:val="444444"/>
        </w:rPr>
        <w:t>git commit</w:t>
      </w:r>
      <w:r>
        <w:t> command has committed the changes in the four files in the local repository.</w:t>
      </w:r>
    </w:p>
    <w:p w:rsidR="00E31FCE" w:rsidRDefault="00E31FCE" w:rsidP="00CB056D">
      <w:pPr>
        <w:pStyle w:val="NoSpacing"/>
      </w:pPr>
      <w:r>
        <w:lastRenderedPageBreak/>
        <w:t>Now, if you want to commit a snapshot of all the changes in the working directory at once, you can use the command below:</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commit -a</w:t>
      </w:r>
    </w:p>
    <w:p w:rsidR="00E31FCE" w:rsidRDefault="00E31FCE" w:rsidP="00CB056D">
      <w:pPr>
        <w:pStyle w:val="NoSpacing"/>
      </w:pPr>
      <w:r>
        <w:t>I have created two more text files in my working directory viz. </w:t>
      </w:r>
      <w:r>
        <w:rPr>
          <w:rStyle w:val="Emphasis"/>
          <w:rFonts w:ascii="Noto Serif" w:hAnsi="Noto Serif"/>
          <w:color w:val="444444"/>
        </w:rPr>
        <w:t>edureka5.txt</w:t>
      </w:r>
      <w:r>
        <w:t> and </w:t>
      </w:r>
      <w:r>
        <w:rPr>
          <w:rStyle w:val="Emphasis"/>
          <w:rFonts w:ascii="Noto Serif" w:hAnsi="Noto Serif"/>
          <w:color w:val="444444"/>
        </w:rPr>
        <w:t>edureka6.txt</w:t>
      </w:r>
      <w:r>
        <w:t> but they are not added to the index yet. </w:t>
      </w:r>
    </w:p>
    <w:p w:rsidR="00E31FCE" w:rsidRDefault="00E31FCE" w:rsidP="00CB056D">
      <w:pPr>
        <w:pStyle w:val="NoSpacing"/>
      </w:pPr>
      <w:r>
        <w:t>I am adding edureka5.txt using the command:</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add edureka5.txt</w:t>
      </w:r>
    </w:p>
    <w:p w:rsidR="00E31FCE" w:rsidRDefault="00E31FCE" w:rsidP="00CB056D">
      <w:pPr>
        <w:pStyle w:val="NoSpacing"/>
      </w:pPr>
      <w:r>
        <w:t>I have added </w:t>
      </w:r>
      <w:r>
        <w:rPr>
          <w:rStyle w:val="Emphasis"/>
          <w:rFonts w:ascii="Noto Serif" w:hAnsi="Noto Serif"/>
          <w:color w:val="444444"/>
        </w:rPr>
        <w:t>edureka5.txt</w:t>
      </w:r>
      <w:r>
        <w:t> to the index explicitly but not </w:t>
      </w:r>
      <w:r>
        <w:rPr>
          <w:rStyle w:val="Emphasis"/>
          <w:rFonts w:ascii="Noto Serif" w:hAnsi="Noto Serif"/>
          <w:color w:val="444444"/>
        </w:rPr>
        <w:t>edureka6.txt</w:t>
      </w:r>
      <w:r>
        <w:t> and made changes in the previous files. I want to commit all changes in the directory at once. Refer to the below snapshot.</w:t>
      </w:r>
    </w:p>
    <w:p w:rsidR="00E31FCE" w:rsidRDefault="00E31FCE" w:rsidP="00E31FCE">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362700" cy="4352925"/>
            <wp:effectExtent l="19050" t="0" r="0" b="0"/>
            <wp:docPr id="39" name="Picture 39" descr="Git Commit All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 Commit All - Git Tutorial - Edureka"/>
                    <pic:cNvPicPr>
                      <a:picLocks noChangeAspect="1" noChangeArrowheads="1"/>
                    </pic:cNvPicPr>
                  </pic:nvPicPr>
                  <pic:blipFill>
                    <a:blip r:embed="rId26"/>
                    <a:srcRect/>
                    <a:stretch>
                      <a:fillRect/>
                    </a:stretch>
                  </pic:blipFill>
                  <pic:spPr bwMode="auto">
                    <a:xfrm>
                      <a:off x="0" y="0"/>
                      <a:ext cx="6362700" cy="4352925"/>
                    </a:xfrm>
                    <a:prstGeom prst="rect">
                      <a:avLst/>
                    </a:prstGeom>
                    <a:noFill/>
                    <a:ln w="9525">
                      <a:noFill/>
                      <a:miter lim="800000"/>
                      <a:headEnd/>
                      <a:tailEnd/>
                    </a:ln>
                  </pic:spPr>
                </pic:pic>
              </a:graphicData>
            </a:graphic>
          </wp:inline>
        </w:drawing>
      </w:r>
    </w:p>
    <w:p w:rsidR="00E31FCE" w:rsidRDefault="00E31FCE" w:rsidP="00CB056D">
      <w:pPr>
        <w:pStyle w:val="NoSpacing"/>
      </w:pPr>
      <w:r>
        <w:t>This command will commit a snapshot of all changes in the working directory but only includes modifications to tracked files i.e. the files that have been added with </w:t>
      </w:r>
      <w:r>
        <w:rPr>
          <w:rStyle w:val="Strong"/>
          <w:rFonts w:ascii="Noto Serif" w:hAnsi="Noto Serif"/>
          <w:color w:val="444444"/>
        </w:rPr>
        <w:t>git add</w:t>
      </w:r>
      <w:r>
        <w:t> at some point in their history. Hence, </w:t>
      </w:r>
      <w:r>
        <w:rPr>
          <w:rStyle w:val="Emphasis"/>
          <w:rFonts w:ascii="Noto Serif" w:hAnsi="Noto Serif"/>
          <w:color w:val="444444"/>
        </w:rPr>
        <w:t>edureka6.txt</w:t>
      </w:r>
      <w:r>
        <w:t> was not committed because it was not added to the index yet. But changes in all previous files present in the repository were committed, i.e. </w:t>
      </w:r>
      <w:r>
        <w:rPr>
          <w:rStyle w:val="Emphasis"/>
          <w:rFonts w:ascii="Noto Serif" w:hAnsi="Noto Serif"/>
          <w:color w:val="444444"/>
        </w:rPr>
        <w:t>edureka1.txt</w:t>
      </w:r>
      <w:r>
        <w:t>, </w:t>
      </w:r>
      <w:r>
        <w:rPr>
          <w:rStyle w:val="Emphasis"/>
          <w:rFonts w:ascii="Noto Serif" w:hAnsi="Noto Serif"/>
          <w:color w:val="444444"/>
        </w:rPr>
        <w:t>edureka2.txt</w:t>
      </w:r>
      <w:r>
        <w:t>, </w:t>
      </w:r>
      <w:r>
        <w:rPr>
          <w:rStyle w:val="Emphasis"/>
          <w:rFonts w:ascii="Noto Serif" w:hAnsi="Noto Serif"/>
          <w:color w:val="444444"/>
        </w:rPr>
        <w:t>edureka3.txt</w:t>
      </w:r>
      <w:r>
        <w:t>, </w:t>
      </w:r>
      <w:r>
        <w:rPr>
          <w:rStyle w:val="Emphasis"/>
          <w:rFonts w:ascii="Noto Serif" w:hAnsi="Noto Serif"/>
          <w:color w:val="444444"/>
        </w:rPr>
        <w:t>edureka4.txt</w:t>
      </w:r>
      <w:r>
        <w:t> and </w:t>
      </w:r>
      <w:r>
        <w:rPr>
          <w:rStyle w:val="Emphasis"/>
          <w:rFonts w:ascii="Noto Serif" w:hAnsi="Noto Serif"/>
          <w:color w:val="444444"/>
        </w:rPr>
        <w:t>edureka5.txt</w:t>
      </w:r>
      <w:r>
        <w:t>.</w:t>
      </w:r>
      <w:r>
        <w:br/>
      </w:r>
      <w:r>
        <w:rPr>
          <w:color w:val="333333"/>
        </w:rPr>
        <w:t>Now I have made my desired commits in my local repository. </w:t>
      </w:r>
    </w:p>
    <w:p w:rsidR="00E31FCE" w:rsidRDefault="00E31FCE" w:rsidP="00CB056D">
      <w:pPr>
        <w:pStyle w:val="NoSpacing"/>
      </w:pPr>
      <w:r>
        <w:t>Note that before you affect changes to the central repository you should always pull changes from the central repository to your local repository to get updated with the work of all the collaborators that have been contributing in the central repository. For that we will use the </w:t>
      </w:r>
      <w:r>
        <w:rPr>
          <w:rStyle w:val="Strong"/>
          <w:rFonts w:ascii="Noto Serif" w:hAnsi="Noto Serif"/>
          <w:color w:val="444444"/>
        </w:rPr>
        <w:t>pull</w:t>
      </w:r>
      <w:r>
        <w:t> command.</w:t>
      </w:r>
    </w:p>
    <w:p w:rsidR="00E31FCE" w:rsidRDefault="00E31FCE" w:rsidP="00E31FCE">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Pull</w:t>
      </w:r>
    </w:p>
    <w:p w:rsidR="00E31FCE" w:rsidRDefault="00E31FCE" w:rsidP="00CB056D">
      <w:pPr>
        <w:pStyle w:val="NoSpacing"/>
        <w:rPr>
          <w:sz w:val="24"/>
          <w:szCs w:val="24"/>
        </w:rPr>
      </w:pPr>
      <w:r>
        <w:t>The </w:t>
      </w:r>
      <w:r>
        <w:rPr>
          <w:rStyle w:val="Strong"/>
          <w:rFonts w:ascii="Noto Serif" w:hAnsi="Noto Serif"/>
          <w:color w:val="444444"/>
        </w:rPr>
        <w:t>git pull</w:t>
      </w:r>
      <w:r>
        <w:t> command fetches changes from a remote repository to a local repository. It merges upstream changes in your local repository, which is a common task in Git based collaborations.</w:t>
      </w:r>
    </w:p>
    <w:p w:rsidR="00E31FCE" w:rsidRDefault="00E31FCE" w:rsidP="00CB056D">
      <w:pPr>
        <w:pStyle w:val="NoSpacing"/>
      </w:pPr>
      <w:r>
        <w:t>But first, you need to set your central repository as origin using the command:</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proofErr w:type="gramStart"/>
      <w:r>
        <w:rPr>
          <w:rStyle w:val="Strong"/>
          <w:rFonts w:ascii="Noto Serif" w:hAnsi="Noto Serif"/>
          <w:color w:val="444444"/>
        </w:rPr>
        <w:t>git</w:t>
      </w:r>
      <w:proofErr w:type="gramEnd"/>
      <w:r>
        <w:rPr>
          <w:rStyle w:val="Strong"/>
          <w:rFonts w:ascii="Noto Serif" w:hAnsi="Noto Serif"/>
          <w:color w:val="444444"/>
        </w:rPr>
        <w:t xml:space="preserve"> remote add origin &lt;link of your central repository&gt;</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6534150" cy="1266825"/>
            <wp:effectExtent l="19050" t="0" r="0" b="0"/>
            <wp:docPr id="40" name="Picture 40" descr="Git Add Remote Origin - Git Tutorial 8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 Add Remote Origin - Git Tutorial 8 - Edureka"/>
                    <pic:cNvPicPr>
                      <a:picLocks noChangeAspect="1" noChangeArrowheads="1"/>
                    </pic:cNvPicPr>
                  </pic:nvPicPr>
                  <pic:blipFill>
                    <a:blip r:embed="rId27"/>
                    <a:srcRect/>
                    <a:stretch>
                      <a:fillRect/>
                    </a:stretch>
                  </pic:blipFill>
                  <pic:spPr bwMode="auto">
                    <a:xfrm>
                      <a:off x="0" y="0"/>
                      <a:ext cx="6534150" cy="1266825"/>
                    </a:xfrm>
                    <a:prstGeom prst="rect">
                      <a:avLst/>
                    </a:prstGeom>
                    <a:noFill/>
                    <a:ln w="9525">
                      <a:noFill/>
                      <a:miter lim="800000"/>
                      <a:headEnd/>
                      <a:tailEnd/>
                    </a:ln>
                  </pic:spPr>
                </pic:pic>
              </a:graphicData>
            </a:graphic>
          </wp:inline>
        </w:drawing>
      </w:r>
    </w:p>
    <w:p w:rsidR="00E31FCE" w:rsidRDefault="00E31FCE" w:rsidP="00CB056D">
      <w:pPr>
        <w:pStyle w:val="NoSpacing"/>
      </w:pPr>
      <w:r>
        <w:t>Now that my origin is set, let us extract files from the origin using pull. For that use the command:</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pull origin master</w:t>
      </w:r>
    </w:p>
    <w:p w:rsidR="00E31FCE" w:rsidRDefault="00E31FCE" w:rsidP="00CB056D">
      <w:pPr>
        <w:pStyle w:val="NoSpacing"/>
      </w:pPr>
      <w:r>
        <w:t>This command will copy all the files from the master branch of remote repository to your local repository.</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7010400" cy="2524125"/>
            <wp:effectExtent l="19050" t="0" r="0" b="0"/>
            <wp:docPr id="41" name="Picture 41" descr="Git Pull Origin Master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 Pull Origin Master - Git Tutorial - Edureka"/>
                    <pic:cNvPicPr>
                      <a:picLocks noChangeAspect="1" noChangeArrowheads="1"/>
                    </pic:cNvPicPr>
                  </pic:nvPicPr>
                  <pic:blipFill>
                    <a:blip r:embed="rId28"/>
                    <a:srcRect/>
                    <a:stretch>
                      <a:fillRect/>
                    </a:stretch>
                  </pic:blipFill>
                  <pic:spPr bwMode="auto">
                    <a:xfrm>
                      <a:off x="0" y="0"/>
                      <a:ext cx="7010400" cy="2524125"/>
                    </a:xfrm>
                    <a:prstGeom prst="rect">
                      <a:avLst/>
                    </a:prstGeom>
                    <a:noFill/>
                    <a:ln w="9525">
                      <a:noFill/>
                      <a:miter lim="800000"/>
                      <a:headEnd/>
                      <a:tailEnd/>
                    </a:ln>
                  </pic:spPr>
                </pic:pic>
              </a:graphicData>
            </a:graphic>
          </wp:inline>
        </w:drawing>
      </w:r>
    </w:p>
    <w:p w:rsidR="00E31FCE" w:rsidRPr="00CB056D" w:rsidRDefault="00E31FCE" w:rsidP="00CB056D">
      <w:pPr>
        <w:pStyle w:val="NoSpacing"/>
      </w:pPr>
      <w:r w:rsidRPr="00CB056D">
        <w:t xml:space="preserve">Since my local repository was already updated with files from master branch, hence the message is </w:t>
      </w:r>
      <w:proofErr w:type="gramStart"/>
      <w:r w:rsidRPr="00CB056D">
        <w:t>Already</w:t>
      </w:r>
      <w:proofErr w:type="gramEnd"/>
      <w:r w:rsidRPr="00CB056D">
        <w:t xml:space="preserve"> up-to-date. Refer to the screen shot above.</w:t>
      </w:r>
    </w:p>
    <w:p w:rsidR="00E31FCE" w:rsidRPr="00CB056D" w:rsidRDefault="00E31FCE" w:rsidP="00CB056D">
      <w:pPr>
        <w:pStyle w:val="NoSpacing"/>
      </w:pPr>
      <w:r w:rsidRPr="00CB056D">
        <w:rPr>
          <w:rStyle w:val="Strong"/>
          <w:rFonts w:ascii="Noto Serif" w:hAnsi="Noto Serif"/>
          <w:i/>
          <w:iCs/>
        </w:rPr>
        <w:t>Note:</w:t>
      </w:r>
      <w:r w:rsidRPr="00CB056D">
        <w:rPr>
          <w:rStyle w:val="Emphasis"/>
          <w:rFonts w:ascii="Noto Serif" w:hAnsi="Noto Serif"/>
        </w:rPr>
        <w:t> One can also try pulling files from a different branch using the following command:</w:t>
      </w:r>
    </w:p>
    <w:p w:rsidR="00E31FCE" w:rsidRPr="00CB056D" w:rsidRDefault="00E31FCE" w:rsidP="00CB056D">
      <w:pPr>
        <w:pStyle w:val="NoSpacing"/>
      </w:pPr>
      <w:proofErr w:type="gramStart"/>
      <w:r w:rsidRPr="00CB056D">
        <w:rPr>
          <w:rStyle w:val="Strong"/>
          <w:rFonts w:ascii="Noto Serif" w:hAnsi="Noto Serif"/>
          <w:i/>
          <w:iCs/>
        </w:rPr>
        <w:t>git</w:t>
      </w:r>
      <w:proofErr w:type="gramEnd"/>
      <w:r w:rsidRPr="00CB056D">
        <w:rPr>
          <w:rStyle w:val="Strong"/>
          <w:rFonts w:ascii="Noto Serif" w:hAnsi="Noto Serif"/>
          <w:i/>
          <w:iCs/>
        </w:rPr>
        <w:t xml:space="preserve"> pull origin &lt;branch-name&gt;</w:t>
      </w:r>
    </w:p>
    <w:p w:rsidR="00E31FCE" w:rsidRPr="00CB056D" w:rsidRDefault="00E31FCE" w:rsidP="00CB056D">
      <w:pPr>
        <w:pStyle w:val="NoSpacing"/>
      </w:pPr>
      <w:r w:rsidRPr="00CB056D">
        <w:t>Your local Git repository is now updated with all the recent changes. It is time you make changes in the central repository by using the</w:t>
      </w:r>
      <w:r w:rsidRPr="00CB056D">
        <w:rPr>
          <w:rStyle w:val="Strong"/>
          <w:rFonts w:ascii="Noto Serif" w:hAnsi="Noto Serif"/>
        </w:rPr>
        <w:t> push</w:t>
      </w:r>
      <w:r w:rsidRPr="00CB056D">
        <w:t> command.</w:t>
      </w:r>
    </w:p>
    <w:p w:rsidR="00E31FCE" w:rsidRPr="00CB056D" w:rsidRDefault="00E31FCE" w:rsidP="00CB056D">
      <w:pPr>
        <w:pStyle w:val="NoSpacing"/>
      </w:pPr>
      <w:r w:rsidRPr="00CB056D">
        <w:rPr>
          <w:rStyle w:val="Strong"/>
          <w:rFonts w:ascii="Noto Serif" w:hAnsi="Noto Serif"/>
        </w:rPr>
        <w:t>Push</w:t>
      </w:r>
    </w:p>
    <w:p w:rsidR="00E31FCE" w:rsidRPr="00CB056D" w:rsidRDefault="00E31FCE" w:rsidP="00CB056D">
      <w:pPr>
        <w:pStyle w:val="NoSpacing"/>
      </w:pPr>
      <w:r w:rsidRPr="00CB056D">
        <w:t>This command transfers commits from your local repository to your remote repository. It is the opposite of pull operation.</w:t>
      </w:r>
    </w:p>
    <w:p w:rsidR="00E31FCE" w:rsidRPr="00CB056D" w:rsidRDefault="00E31FCE" w:rsidP="00CB056D">
      <w:pPr>
        <w:pStyle w:val="NoSpacing"/>
      </w:pPr>
      <w:r w:rsidRPr="00CB056D">
        <w:t xml:space="preserve">Pulling imports commits to local repositories whereas pushing exports commits to the remote </w:t>
      </w:r>
      <w:proofErr w:type="gramStart"/>
      <w:r w:rsidRPr="00CB056D">
        <w:t>repositories .</w:t>
      </w:r>
      <w:proofErr w:type="gramEnd"/>
    </w:p>
    <w:p w:rsidR="00E31FCE" w:rsidRPr="00CB056D" w:rsidRDefault="00E31FCE" w:rsidP="00CB056D">
      <w:pPr>
        <w:pStyle w:val="NoSpacing"/>
      </w:pPr>
      <w:r w:rsidRPr="00CB056D">
        <w:t>The use of </w:t>
      </w:r>
      <w:r w:rsidRPr="00CB056D">
        <w:rPr>
          <w:rStyle w:val="Strong"/>
          <w:rFonts w:ascii="Noto Serif" w:hAnsi="Noto Serif"/>
        </w:rPr>
        <w:t>git push</w:t>
      </w:r>
      <w:r w:rsidRPr="00CB056D">
        <w:t> is to publish your local changes to a central repository. After you’ve accumulated several local commits and are ready to share them with the rest of the team, you can then push them to the central repository by using the following command:</w:t>
      </w:r>
    </w:p>
    <w:p w:rsidR="00E31FCE" w:rsidRPr="00CB056D" w:rsidRDefault="00E31FCE" w:rsidP="00CB056D">
      <w:pPr>
        <w:pStyle w:val="NoSpacing"/>
      </w:pPr>
      <w:proofErr w:type="gramStart"/>
      <w:r w:rsidRPr="00CB056D">
        <w:rPr>
          <w:rStyle w:val="Strong"/>
          <w:rFonts w:ascii="Noto Serif" w:hAnsi="Noto Serif"/>
        </w:rPr>
        <w:t>git</w:t>
      </w:r>
      <w:proofErr w:type="gramEnd"/>
      <w:r w:rsidRPr="00CB056D">
        <w:rPr>
          <w:rStyle w:val="Strong"/>
          <w:rFonts w:ascii="Noto Serif" w:hAnsi="Noto Serif"/>
        </w:rPr>
        <w:t xml:space="preserve"> push &lt;remote&gt; </w:t>
      </w:r>
    </w:p>
    <w:p w:rsidR="00E31FCE" w:rsidRPr="00CB056D" w:rsidRDefault="00E31FCE" w:rsidP="00CB056D">
      <w:pPr>
        <w:pStyle w:val="NoSpacing"/>
      </w:pPr>
      <w:proofErr w:type="gramStart"/>
      <w:r w:rsidRPr="00CB056D">
        <w:rPr>
          <w:rStyle w:val="Strong"/>
          <w:rFonts w:ascii="Noto Serif" w:hAnsi="Noto Serif"/>
        </w:rPr>
        <w:t>Note</w:t>
      </w:r>
      <w:r w:rsidRPr="00CB056D">
        <w:rPr>
          <w:rStyle w:val="Emphasis"/>
          <w:rFonts w:ascii="Noto Serif" w:hAnsi="Noto Serif"/>
        </w:rPr>
        <w:t> :</w:t>
      </w:r>
      <w:proofErr w:type="gramEnd"/>
      <w:r w:rsidRPr="00CB056D">
        <w:rPr>
          <w:rStyle w:val="Emphasis"/>
          <w:rFonts w:ascii="Noto Serif" w:hAnsi="Noto Serif"/>
        </w:rPr>
        <w:t xml:space="preserve"> This remote refers to the remote repository which had been set before using the pull command</w:t>
      </w:r>
      <w:r w:rsidRPr="00CB056D">
        <w:t>.</w:t>
      </w:r>
    </w:p>
    <w:p w:rsidR="00E31FCE" w:rsidRPr="00CB056D" w:rsidRDefault="00E31FCE" w:rsidP="00CB056D">
      <w:pPr>
        <w:pStyle w:val="NoSpacing"/>
      </w:pPr>
      <w:r w:rsidRPr="00CB056D">
        <w:t>This pushes the changes from the local repository to the remote repository along with all the necessary commits and internal objects. This creates a local branch in the destination repository.</w:t>
      </w:r>
    </w:p>
    <w:p w:rsidR="00E31FCE" w:rsidRPr="00CB056D" w:rsidRDefault="00E31FCE" w:rsidP="00CB056D">
      <w:pPr>
        <w:pStyle w:val="NoSpacing"/>
      </w:pPr>
      <w:r w:rsidRPr="00CB056D">
        <w:t>Let me demonstrate it for you.</w:t>
      </w:r>
    </w:p>
    <w:p w:rsidR="00E31FCE" w:rsidRDefault="00E31FCE" w:rsidP="00E31FCE">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334125" cy="1390650"/>
            <wp:effectExtent l="19050" t="0" r="9525" b="0"/>
            <wp:docPr id="42" name="Picture 42" descr="Local Repository Files Before Push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cal Repository Files Before Push - Git Tutorial - Edureka"/>
                    <pic:cNvPicPr>
                      <a:picLocks noChangeAspect="1" noChangeArrowheads="1"/>
                    </pic:cNvPicPr>
                  </pic:nvPicPr>
                  <pic:blipFill>
                    <a:blip r:embed="rId29"/>
                    <a:srcRect/>
                    <a:stretch>
                      <a:fillRect/>
                    </a:stretch>
                  </pic:blipFill>
                  <pic:spPr bwMode="auto">
                    <a:xfrm>
                      <a:off x="0" y="0"/>
                      <a:ext cx="6334125" cy="1390650"/>
                    </a:xfrm>
                    <a:prstGeom prst="rect">
                      <a:avLst/>
                    </a:prstGeom>
                    <a:noFill/>
                    <a:ln w="9525">
                      <a:noFill/>
                      <a:miter lim="800000"/>
                      <a:headEnd/>
                      <a:tailEnd/>
                    </a:ln>
                  </pic:spPr>
                </pic:pic>
              </a:graphicData>
            </a:graphic>
          </wp:inline>
        </w:drawing>
      </w:r>
    </w:p>
    <w:p w:rsidR="00E31FCE" w:rsidRPr="00CB056D" w:rsidRDefault="00E31FCE" w:rsidP="00CB056D">
      <w:pPr>
        <w:pStyle w:val="NoSpacing"/>
      </w:pPr>
      <w:r w:rsidRPr="00CB056D">
        <w:lastRenderedPageBreak/>
        <w:t>The above files are the files which we have already committed previously in the commit section and they are all “</w:t>
      </w:r>
      <w:r w:rsidRPr="00CB056D">
        <w:rPr>
          <w:rStyle w:val="Emphasis"/>
          <w:rFonts w:ascii="Noto Serif" w:hAnsi="Noto Serif"/>
        </w:rPr>
        <w:t>push-ready</w:t>
      </w:r>
      <w:r w:rsidRPr="00CB056D">
        <w:t>“. I will use the command </w:t>
      </w:r>
      <w:r w:rsidRPr="00CB056D">
        <w:rPr>
          <w:rStyle w:val="Strong"/>
          <w:rFonts w:ascii="Noto Serif" w:hAnsi="Noto Serif"/>
        </w:rPr>
        <w:t>git push origin master</w:t>
      </w:r>
      <w:r w:rsidRPr="00CB056D">
        <w:t> to reflect these files in the master branch of my central repository.</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753100" cy="2657475"/>
            <wp:effectExtent l="19050" t="0" r="0" b="0"/>
            <wp:docPr id="43" name="Picture 43" descr="Git Push Origin Master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t Push Origin Master - Git Tutorial - Edureka"/>
                    <pic:cNvPicPr>
                      <a:picLocks noChangeAspect="1" noChangeArrowheads="1"/>
                    </pic:cNvPicPr>
                  </pic:nvPicPr>
                  <pic:blipFill>
                    <a:blip r:embed="rId30"/>
                    <a:srcRect/>
                    <a:stretch>
                      <a:fillRect/>
                    </a:stretch>
                  </pic:blipFill>
                  <pic:spPr bwMode="auto">
                    <a:xfrm>
                      <a:off x="0" y="0"/>
                      <a:ext cx="5753100" cy="2657475"/>
                    </a:xfrm>
                    <a:prstGeom prst="rect">
                      <a:avLst/>
                    </a:prstGeom>
                    <a:noFill/>
                    <a:ln w="9525">
                      <a:noFill/>
                      <a:miter lim="800000"/>
                      <a:headEnd/>
                      <a:tailEnd/>
                    </a:ln>
                  </pic:spPr>
                </pic:pic>
              </a:graphicData>
            </a:graphic>
          </wp:inline>
        </w:drawing>
      </w:r>
    </w:p>
    <w:p w:rsidR="00E31FCE" w:rsidRPr="00CB056D" w:rsidRDefault="00E31FCE" w:rsidP="00E31FCE">
      <w:pPr>
        <w:pStyle w:val="NormalWeb"/>
        <w:shd w:val="clear" w:color="auto" w:fill="FFFFFF"/>
        <w:spacing w:before="0" w:beforeAutospacing="0" w:after="150" w:afterAutospacing="0" w:line="450" w:lineRule="atLeast"/>
        <w:jc w:val="both"/>
        <w:rPr>
          <w:rFonts w:ascii="Noto Serif" w:hAnsi="Noto Serif"/>
        </w:rPr>
      </w:pPr>
      <w:r w:rsidRPr="00CB056D">
        <w:rPr>
          <w:rFonts w:ascii="Noto Serif" w:hAnsi="Noto Serif"/>
        </w:rPr>
        <w:t>Let us now check if the changes took place in my central repository.</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419850" cy="3467100"/>
            <wp:effectExtent l="19050" t="0" r="0" b="0"/>
            <wp:docPr id="44" name="Picture 44" descr="GitHub after Git Push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tHub after Git Push - Git Tutorial - Edureka"/>
                    <pic:cNvPicPr>
                      <a:picLocks noChangeAspect="1" noChangeArrowheads="1"/>
                    </pic:cNvPicPr>
                  </pic:nvPicPr>
                  <pic:blipFill>
                    <a:blip r:embed="rId31"/>
                    <a:srcRect/>
                    <a:stretch>
                      <a:fillRect/>
                    </a:stretch>
                  </pic:blipFill>
                  <pic:spPr bwMode="auto">
                    <a:xfrm>
                      <a:off x="0" y="0"/>
                      <a:ext cx="6419850" cy="3467100"/>
                    </a:xfrm>
                    <a:prstGeom prst="rect">
                      <a:avLst/>
                    </a:prstGeom>
                    <a:noFill/>
                    <a:ln w="9525">
                      <a:noFill/>
                      <a:miter lim="800000"/>
                      <a:headEnd/>
                      <a:tailEnd/>
                    </a:ln>
                  </pic:spPr>
                </pic:pic>
              </a:graphicData>
            </a:graphic>
          </wp:inline>
        </w:drawing>
      </w:r>
    </w:p>
    <w:p w:rsidR="00E31FCE" w:rsidRPr="00CB056D" w:rsidRDefault="00E31FCE" w:rsidP="00CB056D">
      <w:pPr>
        <w:pStyle w:val="NoSpacing"/>
      </w:pPr>
      <w:r w:rsidRPr="00CB056D">
        <w:t>Yes, it did. :-)</w:t>
      </w:r>
    </w:p>
    <w:p w:rsidR="00E31FCE" w:rsidRPr="00CB056D" w:rsidRDefault="00E31FCE" w:rsidP="00CB056D">
      <w:pPr>
        <w:pStyle w:val="NoSpacing"/>
      </w:pPr>
      <w:r w:rsidRPr="00CB056D">
        <w:t>To prevent overwriting, Git does not allow push when it results in a non-fast forward merge in the destination repository.</w:t>
      </w:r>
    </w:p>
    <w:p w:rsidR="00E31FCE" w:rsidRPr="00CB056D" w:rsidRDefault="00E31FCE" w:rsidP="00CB056D">
      <w:pPr>
        <w:pStyle w:val="NoSpacing"/>
      </w:pPr>
      <w:r w:rsidRPr="00CB056D">
        <w:rPr>
          <w:rStyle w:val="Strong"/>
          <w:rFonts w:ascii="Noto Serif" w:hAnsi="Noto Serif"/>
        </w:rPr>
        <w:t>Note</w:t>
      </w:r>
      <w:r w:rsidRPr="00CB056D">
        <w:t>:</w:t>
      </w:r>
      <w:r w:rsidRPr="00CB056D">
        <w:rPr>
          <w:rStyle w:val="Emphasis"/>
          <w:rFonts w:ascii="Noto Serif" w:hAnsi="Noto Serif"/>
        </w:rPr>
        <w:t> A non-fast forward merge means an upstream merge i.e. merging with ancestor or parent branches from a child branch.</w:t>
      </w:r>
    </w:p>
    <w:p w:rsidR="00E31FCE" w:rsidRPr="00CB056D" w:rsidRDefault="00E31FCE" w:rsidP="00CB056D">
      <w:pPr>
        <w:pStyle w:val="NoSpacing"/>
      </w:pPr>
      <w:r w:rsidRPr="00CB056D">
        <w:t>To enable such merge, use the command below:</w:t>
      </w:r>
    </w:p>
    <w:p w:rsidR="00E31FCE" w:rsidRPr="00CB056D" w:rsidRDefault="00E31FCE" w:rsidP="00CB056D">
      <w:pPr>
        <w:pStyle w:val="NoSpacing"/>
      </w:pPr>
      <w:proofErr w:type="gramStart"/>
      <w:r w:rsidRPr="00CB056D">
        <w:rPr>
          <w:rStyle w:val="Strong"/>
          <w:rFonts w:ascii="Noto Serif" w:hAnsi="Noto Serif"/>
        </w:rPr>
        <w:t>git</w:t>
      </w:r>
      <w:proofErr w:type="gramEnd"/>
      <w:r w:rsidRPr="00CB056D">
        <w:rPr>
          <w:rStyle w:val="Strong"/>
          <w:rFonts w:ascii="Noto Serif" w:hAnsi="Noto Serif"/>
        </w:rPr>
        <w:t xml:space="preserve"> push &lt;remote&gt; –force</w:t>
      </w:r>
    </w:p>
    <w:p w:rsidR="00E31FCE" w:rsidRPr="00CB056D" w:rsidRDefault="00E31FCE" w:rsidP="00CB056D">
      <w:pPr>
        <w:pStyle w:val="NoSpacing"/>
      </w:pPr>
      <w:r w:rsidRPr="00CB056D">
        <w:t>The above command forces the push operation even if it results in a non-fast forward merge.</w:t>
      </w:r>
    </w:p>
    <w:p w:rsidR="00E31FCE" w:rsidRPr="00CB056D" w:rsidRDefault="00E31FCE" w:rsidP="00CB056D">
      <w:pPr>
        <w:pStyle w:val="NoSpacing"/>
      </w:pPr>
      <w:r w:rsidRPr="00CB056D">
        <w:t>At this point of this Git Tutorial, I hope you have understood the basic commands of Git. Now, let’s take a step further to learn branching and merging in Git.</w:t>
      </w:r>
    </w:p>
    <w:p w:rsidR="00E31FCE" w:rsidRDefault="00F73D01" w:rsidP="00E31FCE">
      <w:pPr>
        <w:rPr>
          <w:rStyle w:val="Hyperlink"/>
          <w:color w:val="337AB7"/>
          <w:u w:val="none"/>
          <w:shd w:val="clear" w:color="auto" w:fill="FFFFFF"/>
        </w:rPr>
      </w:pPr>
      <w:r>
        <w:fldChar w:fldCharType="begin"/>
      </w:r>
      <w:r w:rsidR="00E31FCE">
        <w:instrText xml:space="preserve"> HYPERLINK "https://www.edureka.co/git-github-sp" \t "_blank" </w:instrText>
      </w:r>
      <w:r>
        <w:fldChar w:fldCharType="separate"/>
      </w:r>
    </w:p>
    <w:p w:rsidR="00E31FCE" w:rsidRDefault="00F73D01" w:rsidP="00E31FCE">
      <w:pPr>
        <w:rPr>
          <w:rFonts w:ascii="Times New Roman" w:hAnsi="Times New Roman"/>
        </w:rPr>
      </w:pPr>
      <w:r>
        <w:lastRenderedPageBreak/>
        <w:fldChar w:fldCharType="end"/>
      </w:r>
    </w:p>
    <w:p w:rsidR="00E31FCE" w:rsidRDefault="00E31FCE" w:rsidP="00E31FCE">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Branching</w:t>
      </w:r>
    </w:p>
    <w:p w:rsidR="00E31FCE" w:rsidRDefault="00E31FCE" w:rsidP="00CB056D">
      <w:pPr>
        <w:pStyle w:val="NoSpacing"/>
        <w:rPr>
          <w:sz w:val="24"/>
          <w:szCs w:val="24"/>
        </w:rPr>
      </w:pPr>
      <w:r>
        <w:t>Branches in Git are nothing but pointers to a specific commit. Git generally prefers to keep its branches as lightweight as possible.</w:t>
      </w:r>
    </w:p>
    <w:p w:rsidR="00E31FCE" w:rsidRDefault="00E31FCE" w:rsidP="00CB056D">
      <w:pPr>
        <w:pStyle w:val="NoSpacing"/>
      </w:pPr>
      <w:r>
        <w:t>There are basically two types of branches viz. </w:t>
      </w:r>
      <w:r>
        <w:rPr>
          <w:rStyle w:val="Emphasis"/>
          <w:rFonts w:ascii="Noto Serif" w:hAnsi="Noto Serif"/>
          <w:b/>
          <w:bCs/>
          <w:color w:val="444444"/>
        </w:rPr>
        <w:t>local branches</w:t>
      </w:r>
      <w:r>
        <w:t> and </w:t>
      </w:r>
      <w:r>
        <w:rPr>
          <w:rStyle w:val="Emphasis"/>
          <w:rFonts w:ascii="Noto Serif" w:hAnsi="Noto Serif"/>
          <w:b/>
          <w:bCs/>
          <w:color w:val="444444"/>
        </w:rPr>
        <w:t>remote tracking branches</w:t>
      </w:r>
      <w:r>
        <w:t>.</w:t>
      </w:r>
    </w:p>
    <w:p w:rsidR="00E31FCE" w:rsidRDefault="00E31FCE" w:rsidP="00CB056D">
      <w:pPr>
        <w:pStyle w:val="NoSpacing"/>
      </w:pPr>
      <w:r>
        <w:t>A local branch is just another path of your working tree. On the other hand, remote tracking branches have special purposes. Some of them are:</w:t>
      </w:r>
    </w:p>
    <w:p w:rsidR="00E31FCE" w:rsidRDefault="00E31FCE" w:rsidP="00CB056D">
      <w:pPr>
        <w:pStyle w:val="NoSpacing"/>
        <w:numPr>
          <w:ilvl w:val="0"/>
          <w:numId w:val="19"/>
        </w:numPr>
      </w:pPr>
      <w:r>
        <w:t>They link your work from the local repository to the work on central repository.</w:t>
      </w:r>
    </w:p>
    <w:p w:rsidR="00E31FCE" w:rsidRDefault="00E31FCE" w:rsidP="00CB056D">
      <w:pPr>
        <w:pStyle w:val="NoSpacing"/>
        <w:numPr>
          <w:ilvl w:val="0"/>
          <w:numId w:val="19"/>
        </w:numPr>
      </w:pPr>
      <w:r>
        <w:t>They automatically detect which remote branches to get changes from, when you use </w:t>
      </w:r>
      <w:r>
        <w:rPr>
          <w:rStyle w:val="Strong"/>
          <w:rFonts w:ascii="Noto Serif" w:hAnsi="Noto Serif"/>
          <w:color w:val="333333"/>
        </w:rPr>
        <w:t>git pull</w:t>
      </w:r>
      <w:r>
        <w:t>.</w:t>
      </w:r>
    </w:p>
    <w:p w:rsidR="00E31FCE" w:rsidRDefault="00E31FCE" w:rsidP="00CB056D">
      <w:pPr>
        <w:pStyle w:val="NoSpacing"/>
      </w:pPr>
      <w:r>
        <w:t>You can check what your current branch is by using the command:</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branch</w:t>
      </w:r>
    </w:p>
    <w:p w:rsidR="00E31FCE" w:rsidRDefault="00E31FCE" w:rsidP="00CB056D">
      <w:pPr>
        <w:pStyle w:val="NoSpacing"/>
      </w:pPr>
      <w:r>
        <w:t>The one mantra that you should always be chanting while branching is “branch early, and branch often”</w:t>
      </w:r>
    </w:p>
    <w:p w:rsidR="00E31FCE" w:rsidRDefault="00E31FCE" w:rsidP="00CB056D">
      <w:pPr>
        <w:pStyle w:val="NoSpacing"/>
      </w:pPr>
      <w:r>
        <w:t>To create a new branch we use the following command:</w:t>
      </w:r>
    </w:p>
    <w:p w:rsidR="00E31FCE" w:rsidRDefault="00E31FCE" w:rsidP="00CB056D">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branch &lt;branch-name&gt;</w:t>
      </w:r>
    </w:p>
    <w:p w:rsidR="00E31FCE" w:rsidRDefault="00E31FCE" w:rsidP="00CB056D">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5181600" cy="2381250"/>
            <wp:effectExtent l="19050" t="0" r="0" b="0"/>
            <wp:docPr id="45" name="Picture 45" descr="Creating A Branch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ing A Branch Workflow - Git Tutorial - Edureka"/>
                    <pic:cNvPicPr>
                      <a:picLocks noChangeAspect="1" noChangeArrowheads="1"/>
                    </pic:cNvPicPr>
                  </pic:nvPicPr>
                  <pic:blipFill>
                    <a:blip r:embed="rId32"/>
                    <a:srcRect/>
                    <a:stretch>
                      <a:fillRect/>
                    </a:stretch>
                  </pic:blipFill>
                  <pic:spPr bwMode="auto">
                    <a:xfrm>
                      <a:off x="0" y="0"/>
                      <a:ext cx="5181600" cy="2381250"/>
                    </a:xfrm>
                    <a:prstGeom prst="rect">
                      <a:avLst/>
                    </a:prstGeom>
                    <a:noFill/>
                    <a:ln w="9525">
                      <a:noFill/>
                      <a:miter lim="800000"/>
                      <a:headEnd/>
                      <a:tailEnd/>
                    </a:ln>
                  </pic:spPr>
                </pic:pic>
              </a:graphicData>
            </a:graphic>
          </wp:inline>
        </w:drawing>
      </w:r>
    </w:p>
    <w:p w:rsidR="00E31FCE" w:rsidRPr="00E3280E" w:rsidRDefault="00E31FCE" w:rsidP="00E3280E">
      <w:pPr>
        <w:pStyle w:val="NoSpacing"/>
      </w:pPr>
      <w:r w:rsidRPr="00E3280E">
        <w:t>The diagram above shows the workflow when a new branch is created.  When we create a new branch it originates from the master branch itself.</w:t>
      </w:r>
    </w:p>
    <w:p w:rsidR="00E31FCE" w:rsidRPr="00E3280E" w:rsidRDefault="00E31FCE" w:rsidP="00E3280E">
      <w:pPr>
        <w:pStyle w:val="NoSpacing"/>
      </w:pPr>
      <w:r w:rsidRPr="00E3280E">
        <w:t>Since there is no storage/memory overhead with making many branches, it is easier to logically divide up your work rather than have big chunky branches.</w:t>
      </w:r>
    </w:p>
    <w:p w:rsidR="00E31FCE" w:rsidRPr="00E3280E" w:rsidRDefault="00E31FCE" w:rsidP="00E3280E">
      <w:pPr>
        <w:pStyle w:val="NoSpacing"/>
      </w:pPr>
      <w:r w:rsidRPr="00E3280E">
        <w:t>Now, let us see how to commit using branches.</w:t>
      </w:r>
      <w:r w:rsidRPr="00E3280E">
        <w:rPr>
          <w:noProof/>
        </w:rPr>
        <w:drawing>
          <wp:inline distT="0" distB="0" distL="0" distR="0">
            <wp:extent cx="5314950" cy="2066925"/>
            <wp:effectExtent l="19050" t="0" r="0" b="0"/>
            <wp:docPr id="46" name="Picture 46" descr="Commit Using Branches Workflow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mmit Using Branches Workflow - Git Tutorial - Edureka"/>
                    <pic:cNvPicPr>
                      <a:picLocks noChangeAspect="1" noChangeArrowheads="1"/>
                    </pic:cNvPicPr>
                  </pic:nvPicPr>
                  <pic:blipFill>
                    <a:blip r:embed="rId33"/>
                    <a:srcRect/>
                    <a:stretch>
                      <a:fillRect/>
                    </a:stretch>
                  </pic:blipFill>
                  <pic:spPr bwMode="auto">
                    <a:xfrm>
                      <a:off x="0" y="0"/>
                      <a:ext cx="5314950" cy="2066925"/>
                    </a:xfrm>
                    <a:prstGeom prst="rect">
                      <a:avLst/>
                    </a:prstGeom>
                    <a:noFill/>
                    <a:ln w="9525">
                      <a:noFill/>
                      <a:miter lim="800000"/>
                      <a:headEnd/>
                      <a:tailEnd/>
                    </a:ln>
                  </pic:spPr>
                </pic:pic>
              </a:graphicData>
            </a:graphic>
          </wp:inline>
        </w:drawing>
      </w:r>
    </w:p>
    <w:p w:rsidR="00E31FCE" w:rsidRPr="00E3280E" w:rsidRDefault="00E31FCE" w:rsidP="00E3280E">
      <w:pPr>
        <w:pStyle w:val="NoSpacing"/>
      </w:pPr>
      <w:r w:rsidRPr="00E3280E">
        <w:t>Branching includes the work of a particular commit along with all parent commits. As you can see in the diagram above, the newBranch has detached itself from the master and hence will create a different path.</w:t>
      </w:r>
    </w:p>
    <w:p w:rsidR="00E31FCE" w:rsidRDefault="00E31FCE" w:rsidP="00E3280E">
      <w:pPr>
        <w:pStyle w:val="NoSpacing"/>
      </w:pPr>
      <w:r>
        <w:t>Use the command below:</w:t>
      </w:r>
    </w:p>
    <w:p w:rsidR="00E31FCE" w:rsidRDefault="00E31FCE" w:rsidP="00E3280E">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checkout &lt;branch_name&gt; </w:t>
      </w:r>
      <w:r>
        <w:t>and then</w:t>
      </w:r>
    </w:p>
    <w:p w:rsidR="00E31FCE" w:rsidRDefault="00E31FCE" w:rsidP="00E3280E">
      <w:pPr>
        <w:pStyle w:val="NoSpacing"/>
      </w:pPr>
      <w:proofErr w:type="gramStart"/>
      <w:r>
        <w:rPr>
          <w:rStyle w:val="Strong"/>
          <w:rFonts w:ascii="Noto Serif" w:hAnsi="Noto Serif"/>
          <w:color w:val="444444"/>
        </w:rPr>
        <w:lastRenderedPageBreak/>
        <w:t>git</w:t>
      </w:r>
      <w:proofErr w:type="gramEnd"/>
      <w:r>
        <w:rPr>
          <w:rStyle w:val="Strong"/>
          <w:rFonts w:ascii="Noto Serif" w:hAnsi="Noto Serif"/>
          <w:color w:val="444444"/>
        </w:rPr>
        <w:t xml:space="preserve"> commit</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753225" cy="2114550"/>
            <wp:effectExtent l="19050" t="0" r="9525" b="0"/>
            <wp:docPr id="47" name="Picture 47" descr="Branching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ranching - Git Tutorial - Edureka"/>
                    <pic:cNvPicPr>
                      <a:picLocks noChangeAspect="1" noChangeArrowheads="1"/>
                    </pic:cNvPicPr>
                  </pic:nvPicPr>
                  <pic:blipFill>
                    <a:blip r:embed="rId34"/>
                    <a:srcRect/>
                    <a:stretch>
                      <a:fillRect/>
                    </a:stretch>
                  </pic:blipFill>
                  <pic:spPr bwMode="auto">
                    <a:xfrm>
                      <a:off x="0" y="0"/>
                      <a:ext cx="6753225" cy="2114550"/>
                    </a:xfrm>
                    <a:prstGeom prst="rect">
                      <a:avLst/>
                    </a:prstGeom>
                    <a:noFill/>
                    <a:ln w="9525">
                      <a:noFill/>
                      <a:miter lim="800000"/>
                      <a:headEnd/>
                      <a:tailEnd/>
                    </a:ln>
                  </pic:spPr>
                </pic:pic>
              </a:graphicData>
            </a:graphic>
          </wp:inline>
        </w:drawing>
      </w:r>
    </w:p>
    <w:p w:rsidR="00E31FCE" w:rsidRPr="00E3280E" w:rsidRDefault="00E31FCE" w:rsidP="00E3280E">
      <w:pPr>
        <w:pStyle w:val="NoSpacing"/>
      </w:pPr>
      <w:r w:rsidRPr="00E3280E">
        <w:t>Here, I have created a new branch named “EdurekaImages” and switched on to the new branch using the command </w:t>
      </w:r>
      <w:r w:rsidRPr="00E3280E">
        <w:rPr>
          <w:rStyle w:val="Strong"/>
          <w:rFonts w:ascii="Noto Serif" w:hAnsi="Noto Serif"/>
        </w:rPr>
        <w:t xml:space="preserve">git </w:t>
      </w:r>
      <w:proofErr w:type="gramStart"/>
      <w:r w:rsidRPr="00E3280E">
        <w:rPr>
          <w:rStyle w:val="Strong"/>
          <w:rFonts w:ascii="Noto Serif" w:hAnsi="Noto Serif"/>
        </w:rPr>
        <w:t>checkout</w:t>
      </w:r>
      <w:r w:rsidRPr="00E3280E">
        <w:t> .</w:t>
      </w:r>
      <w:proofErr w:type="gramEnd"/>
    </w:p>
    <w:p w:rsidR="00E31FCE" w:rsidRPr="00E3280E" w:rsidRDefault="00E31FCE" w:rsidP="00E3280E">
      <w:pPr>
        <w:pStyle w:val="NoSpacing"/>
      </w:pPr>
      <w:r w:rsidRPr="00E3280E">
        <w:t>One shortcut to the above commands is:</w:t>
      </w:r>
    </w:p>
    <w:p w:rsidR="00E31FCE" w:rsidRPr="00E3280E" w:rsidRDefault="00E31FCE" w:rsidP="00E3280E">
      <w:pPr>
        <w:pStyle w:val="NoSpacing"/>
      </w:pPr>
      <w:proofErr w:type="gramStart"/>
      <w:r w:rsidRPr="00E3280E">
        <w:rPr>
          <w:rStyle w:val="Strong"/>
          <w:rFonts w:ascii="Noto Serif" w:hAnsi="Noto Serif"/>
        </w:rPr>
        <w:t>git</w:t>
      </w:r>
      <w:proofErr w:type="gramEnd"/>
      <w:r w:rsidRPr="00E3280E">
        <w:rPr>
          <w:rStyle w:val="Strong"/>
          <w:rFonts w:ascii="Noto Serif" w:hAnsi="Noto Serif"/>
        </w:rPr>
        <w:t xml:space="preserve"> checkout -b[ branch_name]</w:t>
      </w:r>
    </w:p>
    <w:p w:rsidR="00E31FCE" w:rsidRPr="00E3280E" w:rsidRDefault="00E31FCE" w:rsidP="00E3280E">
      <w:pPr>
        <w:pStyle w:val="NoSpacing"/>
      </w:pPr>
      <w:r w:rsidRPr="00E3280E">
        <w:t>This command will create a new branch and checkout the new branch at the same time.</w:t>
      </w:r>
    </w:p>
    <w:p w:rsidR="00E31FCE" w:rsidRPr="00E3280E" w:rsidRDefault="00E31FCE" w:rsidP="00E3280E">
      <w:pPr>
        <w:pStyle w:val="NoSpacing"/>
      </w:pPr>
      <w:r w:rsidRPr="00E3280E">
        <w:t xml:space="preserve">Now while we are in the branch </w:t>
      </w:r>
      <w:proofErr w:type="gramStart"/>
      <w:r w:rsidRPr="00E3280E">
        <w:t>EdurekaImages,</w:t>
      </w:r>
      <w:proofErr w:type="gramEnd"/>
      <w:r w:rsidRPr="00E3280E">
        <w:t xml:space="preserve"> add and commit the text file </w:t>
      </w:r>
      <w:r w:rsidRPr="00E3280E">
        <w:rPr>
          <w:rStyle w:val="Emphasis"/>
          <w:rFonts w:ascii="Noto Serif" w:hAnsi="Noto Serif"/>
        </w:rPr>
        <w:t>edureka6.txt</w:t>
      </w:r>
      <w:r w:rsidRPr="00E3280E">
        <w:t> using the following commands:</w:t>
      </w:r>
    </w:p>
    <w:p w:rsidR="00E31FCE" w:rsidRPr="00E3280E" w:rsidRDefault="00E31FCE" w:rsidP="00E3280E">
      <w:pPr>
        <w:pStyle w:val="NoSpacing"/>
      </w:pPr>
      <w:proofErr w:type="gramStart"/>
      <w:r w:rsidRPr="00E3280E">
        <w:rPr>
          <w:rStyle w:val="Strong"/>
          <w:rFonts w:ascii="Noto Serif" w:hAnsi="Noto Serif"/>
        </w:rPr>
        <w:t>git</w:t>
      </w:r>
      <w:proofErr w:type="gramEnd"/>
      <w:r w:rsidRPr="00E3280E">
        <w:rPr>
          <w:rStyle w:val="Strong"/>
          <w:rFonts w:ascii="Noto Serif" w:hAnsi="Noto Serif"/>
        </w:rPr>
        <w:t xml:space="preserve"> add edureka6.txt</w:t>
      </w:r>
    </w:p>
    <w:p w:rsidR="00E31FCE" w:rsidRPr="00E3280E" w:rsidRDefault="00E31FCE" w:rsidP="00E3280E">
      <w:pPr>
        <w:pStyle w:val="NoSpacing"/>
      </w:pPr>
      <w:r w:rsidRPr="00E3280E">
        <w:rPr>
          <w:rStyle w:val="Strong"/>
          <w:rFonts w:ascii="Noto Serif" w:hAnsi="Noto Serif"/>
        </w:rPr>
        <w:t>git commit -m”adding edureka6.txt” </w:t>
      </w:r>
    </w:p>
    <w:p w:rsidR="00E31FCE" w:rsidRDefault="00E31FCE" w:rsidP="00E31FCE">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30"/>
          <w:szCs w:val="30"/>
        </w:rPr>
        <w:t>Merging</w:t>
      </w:r>
    </w:p>
    <w:p w:rsidR="00E31FCE" w:rsidRPr="00E3280E" w:rsidRDefault="00E31FCE" w:rsidP="00E3280E">
      <w:pPr>
        <w:pStyle w:val="NoSpacing"/>
        <w:rPr>
          <w:sz w:val="24"/>
          <w:szCs w:val="24"/>
        </w:rPr>
      </w:pPr>
      <w:r w:rsidRPr="00E3280E">
        <w:t>Merging is the way to combine the work of different branches together. This will allow us to branch off, develop a new feature, and then combine it back in.</w:t>
      </w:r>
    </w:p>
    <w:p w:rsidR="00E31FCE" w:rsidRDefault="00E31FCE" w:rsidP="00E3280E">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772025" cy="2743200"/>
            <wp:effectExtent l="19050" t="0" r="9525" b="0"/>
            <wp:docPr id="48" name="Picture 48" descr="Merging Workflow - Git Tutorial 22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erging Workflow - Git Tutorial 22 - Edureka"/>
                    <pic:cNvPicPr>
                      <a:picLocks noChangeAspect="1" noChangeArrowheads="1"/>
                    </pic:cNvPicPr>
                  </pic:nvPicPr>
                  <pic:blipFill>
                    <a:blip r:embed="rId35"/>
                    <a:srcRect/>
                    <a:stretch>
                      <a:fillRect/>
                    </a:stretch>
                  </pic:blipFill>
                  <pic:spPr bwMode="auto">
                    <a:xfrm>
                      <a:off x="0" y="0"/>
                      <a:ext cx="4772025" cy="2743200"/>
                    </a:xfrm>
                    <a:prstGeom prst="rect">
                      <a:avLst/>
                    </a:prstGeom>
                    <a:noFill/>
                    <a:ln w="9525">
                      <a:noFill/>
                      <a:miter lim="800000"/>
                      <a:headEnd/>
                      <a:tailEnd/>
                    </a:ln>
                  </pic:spPr>
                </pic:pic>
              </a:graphicData>
            </a:graphic>
          </wp:inline>
        </w:drawing>
      </w:r>
    </w:p>
    <w:p w:rsidR="00E31FCE" w:rsidRPr="00E3280E" w:rsidRDefault="00E31FCE" w:rsidP="00E3280E">
      <w:pPr>
        <w:pStyle w:val="NoSpacing"/>
      </w:pPr>
      <w:r w:rsidRPr="00E3280E">
        <w:t>The diagram above shows us two different branches-&gt; newBranch and master. Now, when we merge the work of newBranch into master, it creates a new commit which contains all the work of master and newBranch.</w:t>
      </w:r>
    </w:p>
    <w:p w:rsidR="00E31FCE" w:rsidRPr="00E3280E" w:rsidRDefault="00E31FCE" w:rsidP="00E3280E">
      <w:pPr>
        <w:pStyle w:val="NoSpacing"/>
      </w:pPr>
      <w:r w:rsidRPr="00E3280E">
        <w:t>Now let us merge the two branches with the command below:</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proofErr w:type="gramStart"/>
      <w:r>
        <w:rPr>
          <w:rStyle w:val="Strong"/>
          <w:rFonts w:ascii="Noto Serif" w:hAnsi="Noto Serif"/>
          <w:color w:val="444444"/>
        </w:rPr>
        <w:t>git</w:t>
      </w:r>
      <w:proofErr w:type="gramEnd"/>
      <w:r>
        <w:rPr>
          <w:rStyle w:val="Strong"/>
          <w:rFonts w:ascii="Noto Serif" w:hAnsi="Noto Serif"/>
          <w:color w:val="444444"/>
        </w:rPr>
        <w:t xml:space="preserve"> merge &lt;branch_name&gt;</w:t>
      </w:r>
    </w:p>
    <w:p w:rsidR="00E31FCE" w:rsidRDefault="00E31FCE" w:rsidP="00E3280E">
      <w:pPr>
        <w:pStyle w:val="NoSpacing"/>
      </w:pPr>
      <w:r>
        <w:t>It is important to know that the branch name in the above command should be the branch you want to merge into the branch you are currently checking out. So, make sure that you are checked out in the destination branch.</w:t>
      </w:r>
    </w:p>
    <w:p w:rsidR="00E31FCE" w:rsidRDefault="00E31FCE" w:rsidP="00E3280E">
      <w:pPr>
        <w:pStyle w:val="NoSpacing"/>
      </w:pPr>
      <w:r>
        <w:t>Now, let us merge all of the work of the branch EdurekaImages into the master branch. For that I will first checkout the master branch with the command </w:t>
      </w:r>
      <w:r>
        <w:rPr>
          <w:rStyle w:val="Strong"/>
          <w:rFonts w:ascii="Noto Serif" w:hAnsi="Noto Serif"/>
          <w:color w:val="444444"/>
        </w:rPr>
        <w:t>git checkout master</w:t>
      </w:r>
      <w:r>
        <w:t> and merge EdurekaImages with the command </w:t>
      </w:r>
      <w:r>
        <w:rPr>
          <w:rStyle w:val="Strong"/>
          <w:rFonts w:ascii="Noto Serif" w:hAnsi="Noto Serif"/>
          <w:color w:val="444444"/>
        </w:rPr>
        <w:t>git merge EdurekaImages</w:t>
      </w:r>
    </w:p>
    <w:p w:rsidR="00E31FCE" w:rsidRDefault="00E31FCE" w:rsidP="00E31FCE">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lastRenderedPageBreak/>
        <w:drawing>
          <wp:inline distT="0" distB="0" distL="0" distR="0">
            <wp:extent cx="6153150" cy="3810000"/>
            <wp:effectExtent l="19050" t="0" r="0" b="0"/>
            <wp:docPr id="49" name="Picture 49" descr="Git Merg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 Merge - Git Tutorial - Edureka"/>
                    <pic:cNvPicPr>
                      <a:picLocks noChangeAspect="1" noChangeArrowheads="1"/>
                    </pic:cNvPicPr>
                  </pic:nvPicPr>
                  <pic:blipFill>
                    <a:blip r:embed="rId36"/>
                    <a:srcRect/>
                    <a:stretch>
                      <a:fillRect/>
                    </a:stretch>
                  </pic:blipFill>
                  <pic:spPr bwMode="auto">
                    <a:xfrm>
                      <a:off x="0" y="0"/>
                      <a:ext cx="6153150" cy="3810000"/>
                    </a:xfrm>
                    <a:prstGeom prst="rect">
                      <a:avLst/>
                    </a:prstGeom>
                    <a:noFill/>
                    <a:ln w="9525">
                      <a:noFill/>
                      <a:miter lim="800000"/>
                      <a:headEnd/>
                      <a:tailEnd/>
                    </a:ln>
                  </pic:spPr>
                </pic:pic>
              </a:graphicData>
            </a:graphic>
          </wp:inline>
        </w:drawing>
      </w:r>
    </w:p>
    <w:p w:rsidR="00E31FCE" w:rsidRPr="00E3280E" w:rsidRDefault="00E31FCE" w:rsidP="00E3280E">
      <w:pPr>
        <w:pStyle w:val="NoSpacing"/>
      </w:pPr>
      <w:r w:rsidRPr="00E3280E">
        <w:t>As you can see above, all the data from the branch name are merged to the master branch. Now, the text file </w:t>
      </w:r>
      <w:r w:rsidRPr="00E3280E">
        <w:rPr>
          <w:rStyle w:val="Emphasis"/>
          <w:rFonts w:ascii="Noto Serif" w:hAnsi="Noto Serif"/>
        </w:rPr>
        <w:t>edureka6.txt</w:t>
      </w:r>
      <w:r w:rsidRPr="00E3280E">
        <w:t> has been added to the master branch.</w:t>
      </w:r>
    </w:p>
    <w:p w:rsidR="00E31FCE" w:rsidRPr="00E3280E" w:rsidRDefault="00E31FCE" w:rsidP="00E3280E">
      <w:pPr>
        <w:pStyle w:val="NoSpacing"/>
      </w:pPr>
      <w:r w:rsidRPr="00E3280E">
        <w:t>Merging in Git creates a special commit that has two unique parents.</w:t>
      </w:r>
    </w:p>
    <w:p w:rsidR="00E31FCE" w:rsidRPr="00E3280E" w:rsidRDefault="00E31FCE" w:rsidP="00E31FCE">
      <w:pPr>
        <w:pStyle w:val="Heading2"/>
        <w:shd w:val="clear" w:color="auto" w:fill="FFFFFF"/>
        <w:spacing w:before="0" w:beforeAutospacing="0" w:after="150" w:afterAutospacing="0"/>
        <w:jc w:val="both"/>
        <w:rPr>
          <w:rFonts w:ascii="Noto Serif" w:hAnsi="Noto Serif"/>
          <w:b w:val="0"/>
          <w:bCs w:val="0"/>
          <w:sz w:val="45"/>
          <w:szCs w:val="45"/>
        </w:rPr>
      </w:pPr>
      <w:r w:rsidRPr="00E3280E">
        <w:rPr>
          <w:rStyle w:val="Strong"/>
          <w:rFonts w:ascii="Noto Serif" w:hAnsi="Noto Serif"/>
          <w:b/>
          <w:bCs/>
          <w:sz w:val="27"/>
          <w:szCs w:val="27"/>
        </w:rPr>
        <w:t>Rebasing</w:t>
      </w:r>
    </w:p>
    <w:p w:rsidR="00E31FCE" w:rsidRPr="00E3280E" w:rsidRDefault="00E31FCE" w:rsidP="00E3280E">
      <w:pPr>
        <w:pStyle w:val="NoSpacing"/>
        <w:rPr>
          <w:sz w:val="24"/>
          <w:szCs w:val="24"/>
        </w:rPr>
      </w:pPr>
      <w:r w:rsidRPr="00E3280E">
        <w:t>This is also a way of combining the work between different branches. Rebasing takes a set of commits, copies them and stores them outside your repository.</w:t>
      </w:r>
    </w:p>
    <w:p w:rsidR="00E31FCE" w:rsidRPr="00E3280E" w:rsidRDefault="00E31FCE" w:rsidP="00E3280E">
      <w:pPr>
        <w:pStyle w:val="NoSpacing"/>
      </w:pPr>
      <w:r w:rsidRPr="00E3280E">
        <w:t>The advantage of rebasing is that it can be used to make linear sequence of commits. The commit log or history of the repository stays clean if rebasing is done.</w:t>
      </w:r>
    </w:p>
    <w:p w:rsidR="00E31FCE" w:rsidRPr="00E3280E" w:rsidRDefault="00E31FCE" w:rsidP="00E3280E">
      <w:pPr>
        <w:pStyle w:val="NoSpacing"/>
      </w:pPr>
      <w:r w:rsidRPr="00E3280E">
        <w:t>Let us see how it happens.</w:t>
      </w:r>
    </w:p>
    <w:p w:rsidR="00E31FCE" w:rsidRDefault="00E31FCE" w:rsidP="00E3280E">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5391150" cy="2419350"/>
            <wp:effectExtent l="19050" t="0" r="0" b="0"/>
            <wp:docPr id="50" name="Picture 50" descr="Rebasing - Git Tutorial 24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basing - Git Tutorial 24 - Edureka"/>
                    <pic:cNvPicPr>
                      <a:picLocks noChangeAspect="1" noChangeArrowheads="1"/>
                    </pic:cNvPicPr>
                  </pic:nvPicPr>
                  <pic:blipFill>
                    <a:blip r:embed="rId37"/>
                    <a:srcRect/>
                    <a:stretch>
                      <a:fillRect/>
                    </a:stretch>
                  </pic:blipFill>
                  <pic:spPr bwMode="auto">
                    <a:xfrm>
                      <a:off x="0" y="0"/>
                      <a:ext cx="5391150" cy="2419350"/>
                    </a:xfrm>
                    <a:prstGeom prst="rect">
                      <a:avLst/>
                    </a:prstGeom>
                    <a:noFill/>
                    <a:ln w="9525">
                      <a:noFill/>
                      <a:miter lim="800000"/>
                      <a:headEnd/>
                      <a:tailEnd/>
                    </a:ln>
                  </pic:spPr>
                </pic:pic>
              </a:graphicData>
            </a:graphic>
          </wp:inline>
        </w:drawing>
      </w:r>
    </w:p>
    <w:p w:rsidR="00E31FCE" w:rsidRPr="00E3280E" w:rsidRDefault="00E31FCE" w:rsidP="00E3280E">
      <w:pPr>
        <w:pStyle w:val="NoSpacing"/>
      </w:pPr>
      <w:r w:rsidRPr="00E3280E">
        <w:t>Now, our work from newBranch is placed right after master and we have a nice linear sequence of commits.</w:t>
      </w:r>
    </w:p>
    <w:p w:rsidR="00E31FCE" w:rsidRPr="00E3280E" w:rsidRDefault="00E31FCE" w:rsidP="00E3280E">
      <w:pPr>
        <w:pStyle w:val="NoSpacing"/>
      </w:pPr>
      <w:r w:rsidRPr="00E3280E">
        <w:rPr>
          <w:rStyle w:val="Strong"/>
          <w:rFonts w:ascii="Noto Serif" w:hAnsi="Noto Serif"/>
        </w:rPr>
        <w:t>Note</w:t>
      </w:r>
      <w:r w:rsidRPr="00E3280E">
        <w:t>: </w:t>
      </w:r>
      <w:r w:rsidRPr="00E3280E">
        <w:rPr>
          <w:rStyle w:val="Emphasis"/>
          <w:rFonts w:ascii="Noto Serif" w:hAnsi="Noto Serif"/>
        </w:rPr>
        <w:t>Rebasing also prevents upstream merges, meaning you cannot place master right after newBranch.</w:t>
      </w:r>
    </w:p>
    <w:p w:rsidR="00E31FCE" w:rsidRDefault="00E31FCE" w:rsidP="00E3280E">
      <w:pPr>
        <w:pStyle w:val="NoSpacing"/>
        <w:rPr>
          <w:color w:val="444444"/>
        </w:rPr>
      </w:pPr>
      <w:r>
        <w:rPr>
          <w:color w:val="444444"/>
        </w:rPr>
        <w:t>Now, to rebase master, type the command below in your Git Bash:</w:t>
      </w:r>
    </w:p>
    <w:p w:rsidR="00E31FCE" w:rsidRDefault="00E31FCE" w:rsidP="00E3280E">
      <w:pPr>
        <w:pStyle w:val="NoSpacing"/>
        <w:rPr>
          <w:color w:val="444444"/>
        </w:rPr>
      </w:pPr>
      <w:proofErr w:type="gramStart"/>
      <w:r>
        <w:rPr>
          <w:rStyle w:val="Strong"/>
          <w:rFonts w:ascii="Noto Serif" w:hAnsi="Noto Serif"/>
          <w:color w:val="444444"/>
        </w:rPr>
        <w:t>git</w:t>
      </w:r>
      <w:proofErr w:type="gramEnd"/>
      <w:r>
        <w:rPr>
          <w:rStyle w:val="Strong"/>
          <w:rFonts w:ascii="Noto Serif" w:hAnsi="Noto Serif"/>
          <w:color w:val="444444"/>
        </w:rPr>
        <w:t xml:space="preserve"> rebase master</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6353175" cy="2476500"/>
            <wp:effectExtent l="19050" t="0" r="9525" b="0"/>
            <wp:docPr id="51" name="Picture 51" descr="Rebase - Git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base - Git Tutorial - Edureka"/>
                    <pic:cNvPicPr>
                      <a:picLocks noChangeAspect="1" noChangeArrowheads="1"/>
                    </pic:cNvPicPr>
                  </pic:nvPicPr>
                  <pic:blipFill>
                    <a:blip r:embed="rId38"/>
                    <a:srcRect/>
                    <a:stretch>
                      <a:fillRect/>
                    </a:stretch>
                  </pic:blipFill>
                  <pic:spPr bwMode="auto">
                    <a:xfrm>
                      <a:off x="0" y="0"/>
                      <a:ext cx="6353175" cy="2476500"/>
                    </a:xfrm>
                    <a:prstGeom prst="rect">
                      <a:avLst/>
                    </a:prstGeom>
                    <a:noFill/>
                    <a:ln w="9525">
                      <a:noFill/>
                      <a:miter lim="800000"/>
                      <a:headEnd/>
                      <a:tailEnd/>
                    </a:ln>
                  </pic:spPr>
                </pic:pic>
              </a:graphicData>
            </a:graphic>
          </wp:inline>
        </w:drawing>
      </w:r>
    </w:p>
    <w:p w:rsidR="00E31FCE" w:rsidRPr="00E3280E" w:rsidRDefault="00E31FCE" w:rsidP="00E3280E">
      <w:pPr>
        <w:pStyle w:val="NoSpacing"/>
      </w:pPr>
      <w:bookmarkStart w:id="5" w:name="tips_and_tricks"/>
      <w:bookmarkEnd w:id="5"/>
      <w:r w:rsidRPr="00E3280E">
        <w:t>This command will move all our work from current branch to the master. They look like as if they are developed sequentially, but they are developed parallelly.</w:t>
      </w:r>
    </w:p>
    <w:p w:rsidR="00E31FCE" w:rsidRDefault="00E31FCE" w:rsidP="00E31FCE">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 xml:space="preserve">Git Tutorial – Tips </w:t>
      </w:r>
      <w:proofErr w:type="gramStart"/>
      <w:r>
        <w:rPr>
          <w:rStyle w:val="Strong"/>
          <w:rFonts w:ascii="Noto Serif" w:hAnsi="Noto Serif"/>
          <w:b/>
          <w:bCs/>
          <w:color w:val="222222"/>
          <w:sz w:val="27"/>
          <w:szCs w:val="27"/>
        </w:rPr>
        <w:t>And</w:t>
      </w:r>
      <w:proofErr w:type="gramEnd"/>
      <w:r>
        <w:rPr>
          <w:rStyle w:val="Strong"/>
          <w:rFonts w:ascii="Noto Serif" w:hAnsi="Noto Serif"/>
          <w:b/>
          <w:bCs/>
          <w:color w:val="222222"/>
          <w:sz w:val="27"/>
          <w:szCs w:val="27"/>
        </w:rPr>
        <w:t xml:space="preserve"> Tricks</w:t>
      </w:r>
    </w:p>
    <w:p w:rsidR="00E31FCE" w:rsidRDefault="00E31FCE" w:rsidP="00E3280E">
      <w:pPr>
        <w:pStyle w:val="NoSpacing"/>
        <w:rPr>
          <w:sz w:val="24"/>
          <w:szCs w:val="24"/>
        </w:rPr>
      </w:pPr>
      <w:r>
        <w:t>Now that you have gone through all the operations in this Git Tutorial, here are some tips and tricks you ought to know. :-)</w:t>
      </w:r>
    </w:p>
    <w:p w:rsidR="00E31FCE" w:rsidRDefault="00E31FCE" w:rsidP="00E3280E">
      <w:pPr>
        <w:pStyle w:val="NoSpacing"/>
        <w:numPr>
          <w:ilvl w:val="0"/>
          <w:numId w:val="20"/>
        </w:numPr>
        <w:rPr>
          <w:rFonts w:ascii="Noto Serif" w:hAnsi="Noto Serif"/>
          <w:color w:val="333333"/>
        </w:rPr>
      </w:pPr>
      <w:r>
        <w:rPr>
          <w:rStyle w:val="Strong"/>
          <w:rFonts w:ascii="Noto Serif" w:hAnsi="Noto Serif"/>
          <w:color w:val="333333"/>
        </w:rPr>
        <w:t>Archive your repository</w:t>
      </w:r>
    </w:p>
    <w:p w:rsidR="00E31FCE" w:rsidRDefault="00E31FCE" w:rsidP="00E3280E">
      <w:pPr>
        <w:pStyle w:val="NoSpacing"/>
        <w:rPr>
          <w:rFonts w:ascii="Noto Serif" w:hAnsi="Noto Serif"/>
          <w:color w:val="444444"/>
        </w:rPr>
      </w:pPr>
      <w:r>
        <w:rPr>
          <w:rFonts w:ascii="Noto Serif" w:hAnsi="Noto Serif"/>
          <w:color w:val="444444"/>
        </w:rPr>
        <w:t>Use the following command-</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proofErr w:type="gramStart"/>
      <w:r>
        <w:rPr>
          <w:rStyle w:val="Strong"/>
          <w:rFonts w:ascii="Noto Serif" w:hAnsi="Noto Serif"/>
          <w:color w:val="444444"/>
        </w:rPr>
        <w:t>git</w:t>
      </w:r>
      <w:proofErr w:type="gramEnd"/>
      <w:r>
        <w:rPr>
          <w:rStyle w:val="Strong"/>
          <w:rFonts w:ascii="Noto Serif" w:hAnsi="Noto Serif"/>
          <w:color w:val="444444"/>
        </w:rPr>
        <w:t xml:space="preserve"> archive master –format=zip  –output= ../name-of-file.zip</w:t>
      </w:r>
    </w:p>
    <w:p w:rsidR="00E31FCE" w:rsidRPr="00E3280E" w:rsidRDefault="00E31FCE" w:rsidP="00E3280E">
      <w:pPr>
        <w:pStyle w:val="NoSpacing"/>
      </w:pPr>
      <w:r w:rsidRPr="00E3280E">
        <w:t>It stores all files and data in a zip file rather than the </w:t>
      </w:r>
      <w:r w:rsidRPr="00E3280E">
        <w:rPr>
          <w:rStyle w:val="Strong"/>
          <w:rFonts w:ascii="Noto Serif" w:hAnsi="Noto Serif"/>
        </w:rPr>
        <w:t>.git</w:t>
      </w:r>
      <w:r w:rsidRPr="00E3280E">
        <w:t> directory.</w:t>
      </w:r>
    </w:p>
    <w:p w:rsidR="00E31FCE" w:rsidRPr="00E3280E" w:rsidRDefault="00E31FCE" w:rsidP="00E3280E">
      <w:pPr>
        <w:pStyle w:val="NoSpacing"/>
      </w:pPr>
      <w:r w:rsidRPr="00E3280E">
        <w:t>Note that this creates only a single snapshot omitting version control completely. This comes in handy when you want to send the files to a client for review who doesn’t have Git installed in their computer.</w:t>
      </w:r>
    </w:p>
    <w:p w:rsidR="00E31FCE" w:rsidRDefault="00E31FCE" w:rsidP="00E3280E">
      <w:pPr>
        <w:pStyle w:val="NoSpacing"/>
        <w:numPr>
          <w:ilvl w:val="0"/>
          <w:numId w:val="20"/>
        </w:numPr>
      </w:pPr>
      <w:r>
        <w:rPr>
          <w:rStyle w:val="Strong"/>
          <w:rFonts w:ascii="Noto Serif" w:hAnsi="Noto Serif"/>
          <w:color w:val="333333"/>
        </w:rPr>
        <w:t>Bundle your repository</w:t>
      </w:r>
    </w:p>
    <w:p w:rsidR="00E31FCE" w:rsidRDefault="00E31FCE" w:rsidP="00E3280E">
      <w:pPr>
        <w:pStyle w:val="NoSpacing"/>
        <w:rPr>
          <w:color w:val="444444"/>
        </w:rPr>
      </w:pPr>
      <w:r>
        <w:rPr>
          <w:color w:val="444444"/>
        </w:rPr>
        <w:t>It turns a repository into a single file.</w:t>
      </w:r>
    </w:p>
    <w:p w:rsidR="00E31FCE" w:rsidRDefault="00E31FCE" w:rsidP="00E3280E">
      <w:pPr>
        <w:pStyle w:val="NoSpacing"/>
        <w:rPr>
          <w:color w:val="444444"/>
        </w:rPr>
      </w:pPr>
      <w:r>
        <w:rPr>
          <w:color w:val="444444"/>
        </w:rPr>
        <w:t>Use the following command-</w:t>
      </w:r>
    </w:p>
    <w:p w:rsidR="00E31FCE" w:rsidRDefault="00E31FCE" w:rsidP="00E31FCE">
      <w:pPr>
        <w:pStyle w:val="NormalWeb"/>
        <w:shd w:val="clear" w:color="auto" w:fill="FFFFFF"/>
        <w:spacing w:before="0" w:beforeAutospacing="0" w:after="150" w:afterAutospacing="0" w:line="450" w:lineRule="atLeast"/>
        <w:jc w:val="both"/>
        <w:rPr>
          <w:rFonts w:ascii="Noto Serif" w:hAnsi="Noto Serif"/>
          <w:color w:val="444444"/>
        </w:rPr>
      </w:pPr>
      <w:proofErr w:type="gramStart"/>
      <w:r>
        <w:rPr>
          <w:rStyle w:val="Strong"/>
          <w:rFonts w:ascii="Noto Serif" w:hAnsi="Noto Serif"/>
          <w:color w:val="444444"/>
        </w:rPr>
        <w:t>git</w:t>
      </w:r>
      <w:proofErr w:type="gramEnd"/>
      <w:r>
        <w:rPr>
          <w:rStyle w:val="Strong"/>
          <w:rFonts w:ascii="Noto Serif" w:hAnsi="Noto Serif"/>
          <w:color w:val="444444"/>
        </w:rPr>
        <w:t xml:space="preserve"> bundle create ../repo.bundler master</w:t>
      </w:r>
    </w:p>
    <w:p w:rsidR="00E31FCE" w:rsidRDefault="00E31FCE" w:rsidP="00E3280E">
      <w:pPr>
        <w:pStyle w:val="NoSpacing"/>
      </w:pPr>
      <w:r>
        <w:t>This pushes the master branch to a remote branch, only contained in a file instead of a repository.</w:t>
      </w:r>
    </w:p>
    <w:p w:rsidR="00E31FCE" w:rsidRDefault="00E31FCE" w:rsidP="00E3280E">
      <w:pPr>
        <w:pStyle w:val="NoSpacing"/>
      </w:pPr>
      <w:r>
        <w:t>An alternate way to do it is:</w:t>
      </w:r>
    </w:p>
    <w:p w:rsidR="00E31FCE" w:rsidRDefault="00E31FCE" w:rsidP="00E3280E">
      <w:pPr>
        <w:pStyle w:val="NoSpacing"/>
      </w:pPr>
      <w:proofErr w:type="gramStart"/>
      <w:r>
        <w:rPr>
          <w:rStyle w:val="Strong"/>
          <w:rFonts w:ascii="Noto Serif" w:hAnsi="Noto Serif"/>
          <w:color w:val="444444"/>
        </w:rPr>
        <w:t>cd</w:t>
      </w:r>
      <w:proofErr w:type="gramEnd"/>
      <w:r>
        <w:rPr>
          <w:rStyle w:val="Strong"/>
          <w:rFonts w:ascii="Noto Serif" w:hAnsi="Noto Serif"/>
          <w:color w:val="444444"/>
        </w:rPr>
        <w:t>..</w:t>
      </w:r>
    </w:p>
    <w:p w:rsidR="00E31FCE" w:rsidRDefault="00E31FCE" w:rsidP="00E3280E">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clone repo.bundle repo-copy -b master</w:t>
      </w:r>
    </w:p>
    <w:p w:rsidR="00E31FCE" w:rsidRDefault="00E31FCE" w:rsidP="00E3280E">
      <w:pPr>
        <w:pStyle w:val="NoSpacing"/>
      </w:pPr>
      <w:proofErr w:type="gramStart"/>
      <w:r>
        <w:rPr>
          <w:rStyle w:val="Strong"/>
          <w:rFonts w:ascii="Noto Serif" w:hAnsi="Noto Serif"/>
          <w:color w:val="444444"/>
        </w:rPr>
        <w:t>cd</w:t>
      </w:r>
      <w:proofErr w:type="gramEnd"/>
      <w:r>
        <w:rPr>
          <w:rStyle w:val="Strong"/>
          <w:rFonts w:ascii="Noto Serif" w:hAnsi="Noto Serif"/>
          <w:color w:val="444444"/>
        </w:rPr>
        <w:t xml:space="preserve"> repo-copy</w:t>
      </w:r>
    </w:p>
    <w:p w:rsidR="00E31FCE" w:rsidRDefault="00E31FCE" w:rsidP="00E3280E">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log</w:t>
      </w:r>
    </w:p>
    <w:p w:rsidR="00E31FCE" w:rsidRDefault="00E31FCE" w:rsidP="00E3280E">
      <w:pPr>
        <w:pStyle w:val="NoSpacing"/>
      </w:pPr>
      <w:proofErr w:type="gramStart"/>
      <w:r>
        <w:rPr>
          <w:rStyle w:val="Strong"/>
          <w:rFonts w:ascii="Noto Serif" w:hAnsi="Noto Serif"/>
          <w:color w:val="444444"/>
        </w:rPr>
        <w:t>cd</w:t>
      </w:r>
      <w:proofErr w:type="gramEnd"/>
      <w:r>
        <w:rPr>
          <w:rStyle w:val="Strong"/>
          <w:rFonts w:ascii="Noto Serif" w:hAnsi="Noto Serif"/>
          <w:color w:val="444444"/>
        </w:rPr>
        <w:t>.. /my-git-repo</w:t>
      </w:r>
    </w:p>
    <w:p w:rsidR="00E31FCE" w:rsidRDefault="00E31FCE" w:rsidP="00E3280E">
      <w:pPr>
        <w:pStyle w:val="NoSpacing"/>
        <w:numPr>
          <w:ilvl w:val="0"/>
          <w:numId w:val="20"/>
        </w:numPr>
        <w:rPr>
          <w:color w:val="333333"/>
        </w:rPr>
      </w:pPr>
      <w:r>
        <w:rPr>
          <w:rStyle w:val="Strong"/>
          <w:rFonts w:ascii="Noto Serif" w:hAnsi="Noto Serif"/>
          <w:color w:val="333333"/>
        </w:rPr>
        <w:t>Stash uncommitted changes</w:t>
      </w:r>
    </w:p>
    <w:p w:rsidR="00E31FCE" w:rsidRDefault="00E31FCE" w:rsidP="00E3280E">
      <w:pPr>
        <w:pStyle w:val="NoSpacing"/>
      </w:pPr>
      <w:r>
        <w:t>When we want to undo adding a feature or any kind of added data temporarily, we can “stash” them temporarily.</w:t>
      </w:r>
    </w:p>
    <w:p w:rsidR="00E31FCE" w:rsidRDefault="00E31FCE" w:rsidP="00E3280E">
      <w:pPr>
        <w:pStyle w:val="NoSpacing"/>
      </w:pPr>
      <w:r>
        <w:t>Use the command below:</w:t>
      </w:r>
    </w:p>
    <w:p w:rsidR="00E31FCE" w:rsidRDefault="00E31FCE" w:rsidP="00E3280E">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status</w:t>
      </w:r>
    </w:p>
    <w:p w:rsidR="00E31FCE" w:rsidRDefault="00E31FCE" w:rsidP="00E3280E">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stash</w:t>
      </w:r>
    </w:p>
    <w:p w:rsidR="00E31FCE" w:rsidRDefault="00E31FCE" w:rsidP="00E3280E">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status</w:t>
      </w:r>
    </w:p>
    <w:p w:rsidR="00E31FCE" w:rsidRDefault="00E31FCE" w:rsidP="00E3280E">
      <w:pPr>
        <w:pStyle w:val="NoSpacing"/>
      </w:pPr>
      <w:r>
        <w:t>And when you want to re-apply the changes you “stash”</w:t>
      </w:r>
      <w:proofErr w:type="gramStart"/>
      <w:r>
        <w:t>ed ,use</w:t>
      </w:r>
      <w:proofErr w:type="gramEnd"/>
      <w:r>
        <w:t xml:space="preserve"> the command below:</w:t>
      </w:r>
    </w:p>
    <w:p w:rsidR="003C352A" w:rsidRDefault="00E31FCE" w:rsidP="009E6645">
      <w:pPr>
        <w:pStyle w:val="NoSpacing"/>
      </w:pPr>
      <w:proofErr w:type="gramStart"/>
      <w:r>
        <w:rPr>
          <w:rStyle w:val="Strong"/>
          <w:rFonts w:ascii="Noto Serif" w:hAnsi="Noto Serif"/>
          <w:color w:val="444444"/>
        </w:rPr>
        <w:t>git</w:t>
      </w:r>
      <w:proofErr w:type="gramEnd"/>
      <w:r>
        <w:rPr>
          <w:rStyle w:val="Strong"/>
          <w:rFonts w:ascii="Noto Serif" w:hAnsi="Noto Serif"/>
          <w:color w:val="444444"/>
        </w:rPr>
        <w:t xml:space="preserve"> stash apply</w:t>
      </w:r>
    </w:p>
    <w:p w:rsidR="009E6645" w:rsidRDefault="009E6645" w:rsidP="009E6645">
      <w:pPr>
        <w:pStyle w:val="Heading1"/>
        <w:shd w:val="clear" w:color="auto" w:fill="FFFFFF"/>
        <w:spacing w:before="300" w:after="150"/>
        <w:rPr>
          <w:rFonts w:ascii="Noto Serif" w:hAnsi="Noto Serif"/>
          <w:color w:val="FF0000"/>
          <w:sz w:val="24"/>
          <w:szCs w:val="24"/>
        </w:rPr>
      </w:pPr>
    </w:p>
    <w:p w:rsidR="009E6645" w:rsidRPr="009E6645" w:rsidRDefault="009E6645" w:rsidP="009E6645">
      <w:pPr>
        <w:pStyle w:val="Heading1"/>
        <w:shd w:val="clear" w:color="auto" w:fill="FFFFFF"/>
        <w:spacing w:before="300" w:after="150"/>
        <w:rPr>
          <w:rFonts w:ascii="Noto Serif" w:hAnsi="Noto Serif"/>
          <w:color w:val="FF0000"/>
          <w:sz w:val="24"/>
          <w:szCs w:val="24"/>
        </w:rPr>
      </w:pPr>
      <w:r w:rsidRPr="009E6645">
        <w:rPr>
          <w:rFonts w:ascii="Noto Serif" w:hAnsi="Noto Serif"/>
          <w:color w:val="FF0000"/>
          <w:sz w:val="24"/>
          <w:szCs w:val="24"/>
        </w:rPr>
        <w:t xml:space="preserve">Install Git – Git Installation </w:t>
      </w:r>
      <w:proofErr w:type="gramStart"/>
      <w:r w:rsidRPr="009E6645">
        <w:rPr>
          <w:rFonts w:ascii="Noto Serif" w:hAnsi="Noto Serif"/>
          <w:color w:val="FF0000"/>
          <w:sz w:val="24"/>
          <w:szCs w:val="24"/>
        </w:rPr>
        <w:t>On</w:t>
      </w:r>
      <w:proofErr w:type="gramEnd"/>
      <w:r w:rsidRPr="009E6645">
        <w:rPr>
          <w:rFonts w:ascii="Noto Serif" w:hAnsi="Noto Serif"/>
          <w:color w:val="FF0000"/>
          <w:sz w:val="24"/>
          <w:szCs w:val="24"/>
        </w:rPr>
        <w:t xml:space="preserve"> Windows And CentOS</w:t>
      </w:r>
    </w:p>
    <w:p w:rsidR="009E6645" w:rsidRPr="009E6645" w:rsidRDefault="009E6645" w:rsidP="009E6645">
      <w:pPr>
        <w:pStyle w:val="NoSpacing"/>
        <w:rPr>
          <w:sz w:val="45"/>
          <w:szCs w:val="45"/>
        </w:rPr>
      </w:pPr>
      <w:r w:rsidRPr="009E6645">
        <w:rPr>
          <w:rStyle w:val="Strong"/>
          <w:rFonts w:ascii="Noto Serif" w:hAnsi="Noto Serif"/>
          <w:b w:val="0"/>
          <w:bCs w:val="0"/>
          <w:sz w:val="27"/>
          <w:szCs w:val="27"/>
        </w:rPr>
        <w:t xml:space="preserve">Install Git </w:t>
      </w:r>
      <w:proofErr w:type="gramStart"/>
      <w:r w:rsidRPr="009E6645">
        <w:rPr>
          <w:rStyle w:val="Strong"/>
          <w:rFonts w:ascii="Noto Serif" w:hAnsi="Noto Serif"/>
          <w:b w:val="0"/>
          <w:bCs w:val="0"/>
          <w:sz w:val="27"/>
          <w:szCs w:val="27"/>
        </w:rPr>
        <w:t>On</w:t>
      </w:r>
      <w:proofErr w:type="gramEnd"/>
      <w:r w:rsidRPr="009E6645">
        <w:rPr>
          <w:rStyle w:val="Strong"/>
          <w:rFonts w:ascii="Noto Serif" w:hAnsi="Noto Serif"/>
          <w:b w:val="0"/>
          <w:bCs w:val="0"/>
          <w:sz w:val="27"/>
          <w:szCs w:val="27"/>
        </w:rPr>
        <w:t xml:space="preserve"> Windows</w:t>
      </w:r>
    </w:p>
    <w:p w:rsidR="009E6645" w:rsidRPr="009E6645" w:rsidRDefault="009E6645" w:rsidP="009E6645">
      <w:pPr>
        <w:pStyle w:val="NoSpacing"/>
        <w:rPr>
          <w:sz w:val="24"/>
          <w:szCs w:val="24"/>
        </w:rPr>
      </w:pPr>
      <w:r w:rsidRPr="009E6645">
        <w:rPr>
          <w:rStyle w:val="Strong"/>
          <w:rFonts w:ascii="Noto Serif" w:hAnsi="Noto Serif"/>
        </w:rPr>
        <w:t>Step 1</w:t>
      </w:r>
      <w:r w:rsidRPr="009E6645">
        <w:t>:</w:t>
      </w:r>
    </w:p>
    <w:p w:rsidR="009E6645" w:rsidRPr="009E6645" w:rsidRDefault="009E6645" w:rsidP="009E6645">
      <w:pPr>
        <w:pStyle w:val="NoSpacing"/>
      </w:pPr>
      <w:r w:rsidRPr="009E6645">
        <w:t>To download the latest version of Git, click on the link below:</w:t>
      </w:r>
    </w:p>
    <w:p w:rsidR="009E6645" w:rsidRPr="009E6645" w:rsidRDefault="00F73D01" w:rsidP="009E6645">
      <w:pPr>
        <w:pStyle w:val="NoSpacing"/>
      </w:pPr>
      <w:hyperlink r:id="rId39" w:tgtFrame="_blank" w:history="1">
        <w:r w:rsidR="009E6645" w:rsidRPr="009E6645">
          <w:rPr>
            <w:rStyle w:val="Hyperlink"/>
            <w:rFonts w:ascii="Noto Serif" w:hAnsi="Noto Serif"/>
            <w:b/>
            <w:bCs/>
            <w:i/>
            <w:iCs/>
            <w:color w:val="auto"/>
          </w:rPr>
          <w:t>Download Git for Windows</w:t>
        </w:r>
      </w:hyperlink>
    </w:p>
    <w:p w:rsidR="009E6645" w:rsidRPr="009E6645" w:rsidRDefault="009E6645" w:rsidP="009E6645">
      <w:pPr>
        <w:pStyle w:val="NoSpacing"/>
      </w:pPr>
      <w:r w:rsidRPr="009E6645">
        <w:t>Great! Your file is being downloaded.</w:t>
      </w:r>
    </w:p>
    <w:p w:rsidR="009E6645" w:rsidRPr="009E6645" w:rsidRDefault="009E6645" w:rsidP="009E6645">
      <w:pPr>
        <w:pStyle w:val="NoSpacing"/>
      </w:pPr>
      <w:r w:rsidRPr="009E6645">
        <w:rPr>
          <w:rStyle w:val="Strong"/>
          <w:rFonts w:ascii="Noto Serif" w:hAnsi="Noto Serif"/>
        </w:rPr>
        <w:t>Step 2:</w:t>
      </w:r>
    </w:p>
    <w:p w:rsidR="009E6645" w:rsidRDefault="009E6645" w:rsidP="009E6645">
      <w:pPr>
        <w:pStyle w:val="NoSpacing"/>
        <w:rPr>
          <w:color w:val="444444"/>
        </w:rPr>
      </w:pPr>
      <w:r w:rsidRPr="009E6645">
        <w:t>After your download is complete, </w:t>
      </w:r>
      <w:proofErr w:type="gramStart"/>
      <w:r w:rsidRPr="009E6645">
        <w:rPr>
          <w:rStyle w:val="Strong"/>
          <w:rFonts w:ascii="Noto Serif" w:hAnsi="Noto Serif"/>
        </w:rPr>
        <w:t>Run</w:t>
      </w:r>
      <w:proofErr w:type="gramEnd"/>
      <w:r w:rsidRPr="009E6645">
        <w:t> the .exe file in your system</w:t>
      </w:r>
      <w:r>
        <w:rPr>
          <w:color w:val="444444"/>
        </w:rPr>
        <w:t>.</w:t>
      </w:r>
    </w:p>
    <w:p w:rsidR="009E6645" w:rsidRDefault="009E6645" w:rsidP="009E6645">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3228975" cy="1362075"/>
            <wp:effectExtent l="19050" t="0" r="9525" b="0"/>
            <wp:docPr id="105" name="Picture 2" descr="Windows Run Gi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s Run Git - Install Git - Edureka"/>
                    <pic:cNvPicPr>
                      <a:picLocks noChangeAspect="1" noChangeArrowheads="1"/>
                    </pic:cNvPicPr>
                  </pic:nvPicPr>
                  <pic:blipFill>
                    <a:blip r:embed="rId40"/>
                    <a:srcRect/>
                    <a:stretch>
                      <a:fillRect/>
                    </a:stretch>
                  </pic:blipFill>
                  <pic:spPr bwMode="auto">
                    <a:xfrm>
                      <a:off x="0" y="0"/>
                      <a:ext cx="3228975" cy="1362075"/>
                    </a:xfrm>
                    <a:prstGeom prst="rect">
                      <a:avLst/>
                    </a:prstGeom>
                    <a:noFill/>
                    <a:ln w="9525">
                      <a:noFill/>
                      <a:miter lim="800000"/>
                      <a:headEnd/>
                      <a:tailEnd/>
                    </a:ln>
                  </pic:spPr>
                </pic:pic>
              </a:graphicData>
            </a:graphic>
          </wp:inline>
        </w:drawing>
      </w:r>
    </w:p>
    <w:p w:rsidR="009E6645" w:rsidRDefault="009E6645" w:rsidP="009E6645">
      <w:pPr>
        <w:pStyle w:val="NoSpacing"/>
      </w:pPr>
      <w:r>
        <w:rPr>
          <w:rStyle w:val="Strong"/>
          <w:rFonts w:ascii="Noto Serif" w:hAnsi="Noto Serif"/>
          <w:color w:val="444444"/>
        </w:rPr>
        <w:t>Step 3:</w:t>
      </w:r>
    </w:p>
    <w:p w:rsidR="009E6645" w:rsidRDefault="009E6645" w:rsidP="009E6645">
      <w:pPr>
        <w:pStyle w:val="NoSpacing"/>
      </w:pPr>
      <w:r>
        <w:t>After you have pressed the </w:t>
      </w:r>
      <w:r>
        <w:rPr>
          <w:rStyle w:val="Strong"/>
          <w:rFonts w:ascii="Noto Serif" w:hAnsi="Noto Serif"/>
          <w:color w:val="444444"/>
        </w:rPr>
        <w:t>Run</w:t>
      </w:r>
      <w:r>
        <w:t> button and agreed to the license, you will find a window prompt to select components to be installed.</w:t>
      </w:r>
    </w:p>
    <w:p w:rsidR="009E6645" w:rsidRDefault="009E6645" w:rsidP="009E6645">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343400" cy="1666875"/>
            <wp:effectExtent l="19050" t="0" r="0" b="0"/>
            <wp:docPr id="104" name="Picture 3" descr="Windows Select Components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Select Components - Install Git - Edureka"/>
                    <pic:cNvPicPr>
                      <a:picLocks noChangeAspect="1" noChangeArrowheads="1"/>
                    </pic:cNvPicPr>
                  </pic:nvPicPr>
                  <pic:blipFill>
                    <a:blip r:embed="rId41"/>
                    <a:srcRect/>
                    <a:stretch>
                      <a:fillRect/>
                    </a:stretch>
                  </pic:blipFill>
                  <pic:spPr bwMode="auto">
                    <a:xfrm>
                      <a:off x="0" y="0"/>
                      <a:ext cx="4343400" cy="1666875"/>
                    </a:xfrm>
                    <a:prstGeom prst="rect">
                      <a:avLst/>
                    </a:prstGeom>
                    <a:noFill/>
                    <a:ln w="9525">
                      <a:noFill/>
                      <a:miter lim="800000"/>
                      <a:headEnd/>
                      <a:tailEnd/>
                    </a:ln>
                  </pic:spPr>
                </pic:pic>
              </a:graphicData>
            </a:graphic>
          </wp:inline>
        </w:drawing>
      </w:r>
    </w:p>
    <w:p w:rsidR="009E6645" w:rsidRPr="009E6645" w:rsidRDefault="009E6645" w:rsidP="009E6645">
      <w:pPr>
        <w:pStyle w:val="NoSpacing"/>
      </w:pPr>
      <w:r w:rsidRPr="009E6645">
        <w:t>After you have made selection of your desired components, click on </w:t>
      </w:r>
      <w:r w:rsidRPr="009E6645">
        <w:rPr>
          <w:rStyle w:val="Strong"/>
          <w:rFonts w:ascii="Noto Serif" w:hAnsi="Noto Serif"/>
        </w:rPr>
        <w:t>Next&gt;</w:t>
      </w:r>
      <w:r w:rsidRPr="009E6645">
        <w:t>.</w:t>
      </w:r>
    </w:p>
    <w:p w:rsidR="009E6645" w:rsidRPr="009E6645" w:rsidRDefault="009E6645" w:rsidP="009E6645">
      <w:pPr>
        <w:pStyle w:val="NoSpacing"/>
      </w:pPr>
      <w:r w:rsidRPr="009E6645">
        <w:rPr>
          <w:rStyle w:val="Strong"/>
          <w:rFonts w:ascii="Noto Serif" w:hAnsi="Noto Serif"/>
        </w:rPr>
        <w:t>Step 4:</w:t>
      </w:r>
    </w:p>
    <w:p w:rsidR="009E6645" w:rsidRPr="009E6645" w:rsidRDefault="009E6645" w:rsidP="009E6645">
      <w:pPr>
        <w:pStyle w:val="NoSpacing"/>
      </w:pPr>
      <w:r w:rsidRPr="009E6645">
        <w:t xml:space="preserve">The next prompt window will let you choose the adjustment of your path environment. This is where you decide how </w:t>
      </w:r>
      <w:proofErr w:type="gramStart"/>
      <w:r w:rsidRPr="009E6645">
        <w:t>do you</w:t>
      </w:r>
      <w:proofErr w:type="gramEnd"/>
      <w:r w:rsidRPr="009E6645">
        <w:t xml:space="preserve"> want to use Git.</w:t>
      </w:r>
    </w:p>
    <w:p w:rsidR="009E6645" w:rsidRDefault="009E6645" w:rsidP="009E6645">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924425" cy="2085975"/>
            <wp:effectExtent l="19050" t="0" r="9525" b="0"/>
            <wp:docPr id="103" name="Picture 4" descr="Windows Adjusting Path Environmen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Adjusting Path Environment - Install Git - Edureka"/>
                    <pic:cNvPicPr>
                      <a:picLocks noChangeAspect="1" noChangeArrowheads="1"/>
                    </pic:cNvPicPr>
                  </pic:nvPicPr>
                  <pic:blipFill>
                    <a:blip r:embed="rId42"/>
                    <a:srcRect/>
                    <a:stretch>
                      <a:fillRect/>
                    </a:stretch>
                  </pic:blipFill>
                  <pic:spPr bwMode="auto">
                    <a:xfrm>
                      <a:off x="0" y="0"/>
                      <a:ext cx="4924425" cy="2085975"/>
                    </a:xfrm>
                    <a:prstGeom prst="rect">
                      <a:avLst/>
                    </a:prstGeom>
                    <a:noFill/>
                    <a:ln w="9525">
                      <a:noFill/>
                      <a:miter lim="800000"/>
                      <a:headEnd/>
                      <a:tailEnd/>
                    </a:ln>
                  </pic:spPr>
                </pic:pic>
              </a:graphicData>
            </a:graphic>
          </wp:inline>
        </w:drawing>
      </w:r>
    </w:p>
    <w:p w:rsidR="009E6645" w:rsidRPr="009E6645" w:rsidRDefault="009E6645" w:rsidP="009E6645">
      <w:pPr>
        <w:pStyle w:val="NoSpacing"/>
      </w:pPr>
      <w:r w:rsidRPr="009E6645">
        <w:t>You can select any of the three options according to your needs. But for beginners, I recommend using </w:t>
      </w:r>
      <w:r w:rsidRPr="009E6645">
        <w:rPr>
          <w:rStyle w:val="Strong"/>
          <w:rFonts w:ascii="Noto Serif" w:hAnsi="Noto Serif"/>
        </w:rPr>
        <w:t xml:space="preserve">Use Git </w:t>
      </w:r>
      <w:proofErr w:type="gramStart"/>
      <w:r w:rsidRPr="009E6645">
        <w:rPr>
          <w:rStyle w:val="Strong"/>
          <w:rFonts w:ascii="Noto Serif" w:hAnsi="Noto Serif"/>
        </w:rPr>
        <w:t>From</w:t>
      </w:r>
      <w:proofErr w:type="gramEnd"/>
      <w:r w:rsidRPr="009E6645">
        <w:rPr>
          <w:rStyle w:val="Strong"/>
          <w:rFonts w:ascii="Noto Serif" w:hAnsi="Noto Serif"/>
        </w:rPr>
        <w:t xml:space="preserve"> Git Bash Only</w:t>
      </w:r>
    </w:p>
    <w:p w:rsidR="009E6645" w:rsidRPr="009E6645" w:rsidRDefault="009E6645" w:rsidP="009E6645">
      <w:pPr>
        <w:pStyle w:val="NoSpacing"/>
      </w:pPr>
      <w:r w:rsidRPr="009E6645">
        <w:rPr>
          <w:rStyle w:val="Strong"/>
          <w:rFonts w:ascii="Noto Serif" w:hAnsi="Noto Serif"/>
        </w:rPr>
        <w:lastRenderedPageBreak/>
        <w:t>Step 5:</w:t>
      </w:r>
    </w:p>
    <w:p w:rsidR="009E6645" w:rsidRPr="009E6645" w:rsidRDefault="009E6645" w:rsidP="009E6645">
      <w:pPr>
        <w:pStyle w:val="NoSpacing"/>
      </w:pPr>
      <w:r w:rsidRPr="009E6645">
        <w:t>The next step is to choose features for your Git. You get three options and you can choose any of them, all of them or none of them as per your needs. Let me tell you what these features are:</w:t>
      </w:r>
    </w:p>
    <w:p w:rsidR="009E6645" w:rsidRDefault="009E6645" w:rsidP="009E6645">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857750" cy="2333625"/>
            <wp:effectExtent l="19050" t="0" r="0" b="0"/>
            <wp:docPr id="102" name="Picture 5" descr="Windows Configuring Extra Features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Configuring Extra Features - Install Git - Edureka"/>
                    <pic:cNvPicPr>
                      <a:picLocks noChangeAspect="1" noChangeArrowheads="1"/>
                    </pic:cNvPicPr>
                  </pic:nvPicPr>
                  <pic:blipFill>
                    <a:blip r:embed="rId43"/>
                    <a:srcRect/>
                    <a:stretch>
                      <a:fillRect/>
                    </a:stretch>
                  </pic:blipFill>
                  <pic:spPr bwMode="auto">
                    <a:xfrm>
                      <a:off x="0" y="0"/>
                      <a:ext cx="4857750" cy="2333625"/>
                    </a:xfrm>
                    <a:prstGeom prst="rect">
                      <a:avLst/>
                    </a:prstGeom>
                    <a:noFill/>
                    <a:ln w="9525">
                      <a:noFill/>
                      <a:miter lim="800000"/>
                      <a:headEnd/>
                      <a:tailEnd/>
                    </a:ln>
                  </pic:spPr>
                </pic:pic>
              </a:graphicData>
            </a:graphic>
          </wp:inline>
        </w:drawing>
      </w:r>
    </w:p>
    <w:p w:rsidR="009E6645" w:rsidRPr="009E6645" w:rsidRDefault="009E6645" w:rsidP="009E6645">
      <w:pPr>
        <w:pStyle w:val="NormalWeb"/>
        <w:shd w:val="clear" w:color="auto" w:fill="FFFFFF"/>
        <w:spacing w:before="0" w:beforeAutospacing="0" w:after="150" w:afterAutospacing="0" w:line="450" w:lineRule="atLeast"/>
        <w:jc w:val="both"/>
        <w:rPr>
          <w:rFonts w:ascii="Noto Serif" w:hAnsi="Noto Serif"/>
        </w:rPr>
      </w:pPr>
      <w:r w:rsidRPr="009E6645">
        <w:rPr>
          <w:rFonts w:ascii="Noto Serif" w:hAnsi="Noto Serif"/>
        </w:rPr>
        <w:t>The first is the option to </w:t>
      </w:r>
      <w:proofErr w:type="gramStart"/>
      <w:r w:rsidRPr="009E6645">
        <w:rPr>
          <w:rStyle w:val="Strong"/>
          <w:rFonts w:ascii="Noto Serif" w:hAnsi="Noto Serif"/>
        </w:rPr>
        <w:t>Enable</w:t>
      </w:r>
      <w:proofErr w:type="gramEnd"/>
      <w:r w:rsidRPr="009E6645">
        <w:rPr>
          <w:rStyle w:val="Strong"/>
          <w:rFonts w:ascii="Noto Serif" w:hAnsi="Noto Serif"/>
        </w:rPr>
        <w:t xml:space="preserve"> file system caching</w:t>
      </w:r>
      <w:r w:rsidRPr="009E6645">
        <w:rPr>
          <w:rFonts w:ascii="Noto Serif" w:hAnsi="Noto Serif"/>
        </w:rPr>
        <w:t>.</w:t>
      </w:r>
    </w:p>
    <w:p w:rsidR="009E6645" w:rsidRPr="009E6645" w:rsidRDefault="009E6645" w:rsidP="009E6645">
      <w:pPr>
        <w:pStyle w:val="NoSpacing"/>
      </w:pPr>
      <w:r w:rsidRPr="009E6645">
        <w:t>Caching is enabled through Cache manager, which operates continuously while Windows is running. File data in the system file cache is written to the disk at intervals determined by the operating system, and the memory previously used by that file data is freed.</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color w:val="444444"/>
        </w:rPr>
        <w:t>The second option is to enable </w:t>
      </w:r>
      <w:r>
        <w:rPr>
          <w:rStyle w:val="Strong"/>
          <w:rFonts w:ascii="Noto Serif" w:hAnsi="Noto Serif"/>
          <w:color w:val="444444"/>
        </w:rPr>
        <w:t>Git Credential Manager</w:t>
      </w:r>
      <w:r>
        <w:rPr>
          <w:rFonts w:ascii="Noto Serif" w:hAnsi="Noto Serif"/>
          <w:color w:val="444444"/>
        </w:rPr>
        <w:t>.</w:t>
      </w:r>
    </w:p>
    <w:p w:rsidR="009E6645" w:rsidRPr="009E6645" w:rsidRDefault="009E6645" w:rsidP="009E6645">
      <w:pPr>
        <w:pStyle w:val="NoSpacing"/>
      </w:pPr>
      <w:r w:rsidRPr="009E6645">
        <w:t>The </w:t>
      </w:r>
      <w:r w:rsidRPr="009E6645">
        <w:rPr>
          <w:rStyle w:val="Strong"/>
          <w:rFonts w:ascii="Noto Serif" w:hAnsi="Noto Serif"/>
        </w:rPr>
        <w:t>Git Credential Manager</w:t>
      </w:r>
      <w:r w:rsidRPr="009E6645">
        <w:t> for Windows (GCM) is a credential helper for Git. It securely stores your credentials in the Windows CM so that you only need to enter them once for each remote repository you access. All future Git commands will reuse the existing credentials.</w:t>
      </w:r>
    </w:p>
    <w:p w:rsidR="009E6645" w:rsidRPr="009E6645" w:rsidRDefault="009E6645" w:rsidP="009E6645">
      <w:pPr>
        <w:pStyle w:val="NoSpacing"/>
      </w:pPr>
      <w:r w:rsidRPr="009E6645">
        <w:t>The third option is to </w:t>
      </w:r>
      <w:proofErr w:type="gramStart"/>
      <w:r w:rsidRPr="009E6645">
        <w:rPr>
          <w:rStyle w:val="Strong"/>
          <w:rFonts w:ascii="Noto Serif" w:hAnsi="Noto Serif"/>
        </w:rPr>
        <w:t>Enable</w:t>
      </w:r>
      <w:proofErr w:type="gramEnd"/>
      <w:r w:rsidRPr="009E6645">
        <w:rPr>
          <w:rStyle w:val="Strong"/>
          <w:rFonts w:ascii="Noto Serif" w:hAnsi="Noto Serif"/>
        </w:rPr>
        <w:t xml:space="preserve"> symbolic links</w:t>
      </w:r>
      <w:r w:rsidRPr="009E6645">
        <w:t>.</w:t>
      </w:r>
    </w:p>
    <w:p w:rsidR="009E6645" w:rsidRPr="009E6645" w:rsidRDefault="009E6645" w:rsidP="009E6645">
      <w:pPr>
        <w:pStyle w:val="NoSpacing"/>
      </w:pPr>
      <w:r w:rsidRPr="009E6645">
        <w:t>Symbolic links or symlinks are nothing but advanced shortcuts. You can create symbolic links for each individual file or folder, and these will appear like they are stored in the folder with symbolic link.</w:t>
      </w:r>
    </w:p>
    <w:p w:rsidR="009E6645" w:rsidRPr="009E6645" w:rsidRDefault="009E6645" w:rsidP="009E6645">
      <w:pPr>
        <w:pStyle w:val="NoSpacing"/>
      </w:pPr>
      <w:r w:rsidRPr="009E6645">
        <w:t>I have selected the first two features only.</w:t>
      </w:r>
    </w:p>
    <w:p w:rsidR="009E6645" w:rsidRDefault="009E6645" w:rsidP="009E6645">
      <w:pPr>
        <w:pStyle w:val="NoSpacing"/>
      </w:pPr>
      <w:r>
        <w:rPr>
          <w:rStyle w:val="Strong"/>
          <w:rFonts w:ascii="Noto Serif" w:hAnsi="Noto Serif"/>
          <w:color w:val="444444"/>
        </w:rPr>
        <w:t>Step 6:</w:t>
      </w:r>
    </w:p>
    <w:p w:rsidR="009E6645" w:rsidRDefault="009E6645" w:rsidP="009E6645">
      <w:pPr>
        <w:pStyle w:val="NoSpacing"/>
      </w:pPr>
      <w:r>
        <w:t>Choose your terminal.</w:t>
      </w:r>
    </w:p>
    <w:p w:rsidR="009E6645" w:rsidRDefault="009E6645" w:rsidP="009E6645">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448175" cy="2647950"/>
            <wp:effectExtent l="19050" t="0" r="9525" b="0"/>
            <wp:docPr id="101" name="Picture 6" descr="Windows Configuring Terminal Emulator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dows Configuring Terminal Emulator - Install Git - Edureka"/>
                    <pic:cNvPicPr>
                      <a:picLocks noChangeAspect="1" noChangeArrowheads="1"/>
                    </pic:cNvPicPr>
                  </pic:nvPicPr>
                  <pic:blipFill>
                    <a:blip r:embed="rId44"/>
                    <a:srcRect/>
                    <a:stretch>
                      <a:fillRect/>
                    </a:stretch>
                  </pic:blipFill>
                  <pic:spPr bwMode="auto">
                    <a:xfrm>
                      <a:off x="0" y="0"/>
                      <a:ext cx="4448175" cy="2647950"/>
                    </a:xfrm>
                    <a:prstGeom prst="rect">
                      <a:avLst/>
                    </a:prstGeom>
                    <a:noFill/>
                    <a:ln w="9525">
                      <a:noFill/>
                      <a:miter lim="800000"/>
                      <a:headEnd/>
                      <a:tailEnd/>
                    </a:ln>
                  </pic:spPr>
                </pic:pic>
              </a:graphicData>
            </a:graphic>
          </wp:inline>
        </w:drawing>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p>
    <w:p w:rsidR="009E6645" w:rsidRPr="009E6645" w:rsidRDefault="009E6645" w:rsidP="009E6645">
      <w:pPr>
        <w:pStyle w:val="NoSpacing"/>
      </w:pPr>
      <w:r w:rsidRPr="009E6645">
        <w:lastRenderedPageBreak/>
        <w:t>You can choose one from the options.</w:t>
      </w:r>
    </w:p>
    <w:p w:rsidR="009E6645" w:rsidRPr="009E6645" w:rsidRDefault="009E6645" w:rsidP="009E6645">
      <w:pPr>
        <w:pStyle w:val="NoSpacing"/>
      </w:pPr>
      <w:r w:rsidRPr="009E6645">
        <w:t>The default terminal of MYSYS2 which is a collection of GNU utilities like bash, make, gawk and grep to allow building of applications and programs which depend on traditionally UNIX tools to be present.</w:t>
      </w:r>
    </w:p>
    <w:p w:rsidR="009E6645" w:rsidRPr="009E6645" w:rsidRDefault="009E6645" w:rsidP="009E6645">
      <w:pPr>
        <w:pStyle w:val="NoSpacing"/>
      </w:pPr>
      <w:r w:rsidRPr="009E6645">
        <w:t>Or you can choose the window’s default console window (cmd.exe).</w:t>
      </w:r>
    </w:p>
    <w:p w:rsidR="009E6645" w:rsidRPr="009E6645" w:rsidRDefault="009E6645" w:rsidP="009E6645">
      <w:pPr>
        <w:pStyle w:val="NoSpacing"/>
      </w:pPr>
      <w:r w:rsidRPr="009E6645">
        <w:rPr>
          <w:rStyle w:val="Strong"/>
          <w:rFonts w:ascii="Noto Serif" w:hAnsi="Noto Serif"/>
        </w:rPr>
        <w:t>Step 7:</w:t>
      </w:r>
    </w:p>
    <w:p w:rsidR="009E6645" w:rsidRDefault="009E6645" w:rsidP="009E6645">
      <w:pPr>
        <w:pStyle w:val="NoSpacing"/>
      </w:pPr>
      <w:r w:rsidRPr="009E6645">
        <w:t>Now you have got all you need. Select </w:t>
      </w:r>
      <w:r w:rsidRPr="009E6645">
        <w:rPr>
          <w:rStyle w:val="Strong"/>
          <w:rFonts w:ascii="Noto Serif" w:hAnsi="Noto Serif"/>
        </w:rPr>
        <w:t>Launch Git Bash</w:t>
      </w:r>
      <w:r w:rsidRPr="009E6645">
        <w:t> and click on </w:t>
      </w:r>
      <w:r w:rsidRPr="009E6645">
        <w:rPr>
          <w:rStyle w:val="Strong"/>
          <w:rFonts w:ascii="Noto Serif" w:hAnsi="Noto Serif"/>
        </w:rPr>
        <w:t>Finish</w:t>
      </w:r>
      <w:r>
        <w:t>.</w:t>
      </w:r>
    </w:p>
    <w:p w:rsidR="009E6645" w:rsidRDefault="009E6645" w:rsidP="00683E25">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857750" cy="2590800"/>
            <wp:effectExtent l="19050" t="0" r="0" b="0"/>
            <wp:docPr id="100" name="Picture 7" descr="Windows Finishing Git Installation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ndows Finishing Git Installation - Install Git - Edureka"/>
                    <pic:cNvPicPr>
                      <a:picLocks noChangeAspect="1" noChangeArrowheads="1"/>
                    </pic:cNvPicPr>
                  </pic:nvPicPr>
                  <pic:blipFill>
                    <a:blip r:embed="rId45"/>
                    <a:srcRect/>
                    <a:stretch>
                      <a:fillRect/>
                    </a:stretch>
                  </pic:blipFill>
                  <pic:spPr bwMode="auto">
                    <a:xfrm>
                      <a:off x="0" y="0"/>
                      <a:ext cx="4857750" cy="2590800"/>
                    </a:xfrm>
                    <a:prstGeom prst="rect">
                      <a:avLst/>
                    </a:prstGeom>
                    <a:noFill/>
                    <a:ln w="9525">
                      <a:noFill/>
                      <a:miter lim="800000"/>
                      <a:headEnd/>
                      <a:tailEnd/>
                    </a:ln>
                  </pic:spPr>
                </pic:pic>
              </a:graphicData>
            </a:graphic>
          </wp:inline>
        </w:drawing>
      </w:r>
    </w:p>
    <w:p w:rsidR="009E6645" w:rsidRPr="00683E25" w:rsidRDefault="009E6645" w:rsidP="00683E25">
      <w:pPr>
        <w:pStyle w:val="NoSpacing"/>
      </w:pPr>
      <w:r w:rsidRPr="00683E25">
        <w:t>This will launch Git Bash on your screen which looks like the snapshot below:</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943600" cy="819150"/>
            <wp:effectExtent l="19050" t="0" r="0" b="0"/>
            <wp:docPr id="99" name="Picture 8" descr="Git Bash Terminal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it Bash Terminal - Install Git - Edureka"/>
                    <pic:cNvPicPr>
                      <a:picLocks noChangeAspect="1" noChangeArrowheads="1"/>
                    </pic:cNvPicPr>
                  </pic:nvPicPr>
                  <pic:blipFill>
                    <a:blip r:embed="rId46"/>
                    <a:srcRect/>
                    <a:stretch>
                      <a:fillRect/>
                    </a:stretch>
                  </pic:blipFill>
                  <pic:spPr bwMode="auto">
                    <a:xfrm>
                      <a:off x="0" y="0"/>
                      <a:ext cx="5943600" cy="8191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rPr>
          <w:rStyle w:val="Strong"/>
          <w:rFonts w:ascii="Noto Serif" w:hAnsi="Noto Serif"/>
        </w:rPr>
        <w:t>Step 8:</w:t>
      </w:r>
    </w:p>
    <w:p w:rsidR="009E6645" w:rsidRPr="004546D0" w:rsidRDefault="009E6645" w:rsidP="004546D0">
      <w:pPr>
        <w:pStyle w:val="NoSpacing"/>
      </w:pPr>
      <w:r w:rsidRPr="004546D0">
        <w:t>Let us proceed with configuring Git with your username and email. In order to do that, type the following commands in your Git Bash:</w:t>
      </w:r>
    </w:p>
    <w:p w:rsidR="009E6645" w:rsidRPr="004546D0" w:rsidRDefault="009E6645" w:rsidP="004546D0">
      <w:pPr>
        <w:pStyle w:val="NoSpacing"/>
        <w:rPr>
          <w:rFonts w:ascii="Consolas" w:hAnsi="Consolas" w:cs="Consolas"/>
        </w:rPr>
      </w:pPr>
      <w:proofErr w:type="gramStart"/>
      <w:r w:rsidRPr="004546D0">
        <w:rPr>
          <w:rFonts w:cs="Consolas"/>
          <w:sz w:val="24"/>
          <w:szCs w:val="24"/>
        </w:rPr>
        <w:t>git</w:t>
      </w:r>
      <w:proofErr w:type="gramEnd"/>
      <w:r w:rsidRPr="004546D0">
        <w:rPr>
          <w:rFonts w:cs="Consolas"/>
          <w:sz w:val="24"/>
          <w:szCs w:val="24"/>
        </w:rPr>
        <w:t xml:space="preserve"> config - - global user.name "&lt;your name&gt;"</w:t>
      </w:r>
    </w:p>
    <w:p w:rsidR="009E6645" w:rsidRPr="004546D0" w:rsidRDefault="009E6645" w:rsidP="004546D0">
      <w:pPr>
        <w:pStyle w:val="NoSpacing"/>
        <w:rPr>
          <w:rFonts w:ascii="Consolas" w:hAnsi="Consolas" w:cs="Consolas"/>
        </w:rPr>
      </w:pPr>
    </w:p>
    <w:p w:rsidR="009E6645" w:rsidRPr="004546D0" w:rsidRDefault="009E6645" w:rsidP="004546D0">
      <w:pPr>
        <w:pStyle w:val="NoSpacing"/>
        <w:rPr>
          <w:rFonts w:ascii="Consolas" w:hAnsi="Consolas" w:cs="Consolas"/>
        </w:rPr>
      </w:pPr>
      <w:proofErr w:type="gramStart"/>
      <w:r w:rsidRPr="004546D0">
        <w:rPr>
          <w:rFonts w:cs="Consolas"/>
          <w:sz w:val="24"/>
          <w:szCs w:val="24"/>
        </w:rPr>
        <w:t>git</w:t>
      </w:r>
      <w:proofErr w:type="gramEnd"/>
      <w:r w:rsidRPr="004546D0">
        <w:rPr>
          <w:rFonts w:cs="Consolas"/>
          <w:sz w:val="24"/>
          <w:szCs w:val="24"/>
        </w:rPr>
        <w:t xml:space="preserve"> config - - global user.email "&lt;your email&gt;"</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734175" cy="1524000"/>
            <wp:effectExtent l="19050" t="0" r="9525" b="0"/>
            <wp:docPr id="98" name="Picture 9" descr="Git Windows Configuration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Windows Configuration - Install Git - Edureka"/>
                    <pic:cNvPicPr>
                      <a:picLocks noChangeAspect="1" noChangeArrowheads="1"/>
                    </pic:cNvPicPr>
                  </pic:nvPicPr>
                  <pic:blipFill>
                    <a:blip r:embed="rId47"/>
                    <a:srcRect/>
                    <a:stretch>
                      <a:fillRect/>
                    </a:stretch>
                  </pic:blipFill>
                  <pic:spPr bwMode="auto">
                    <a:xfrm>
                      <a:off x="0" y="0"/>
                      <a:ext cx="6734175" cy="152400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It is important to configure your Git because any commits that you make are associated with your configuration details.</w:t>
      </w:r>
    </w:p>
    <w:p w:rsidR="009E6645" w:rsidRPr="004546D0" w:rsidRDefault="009E6645" w:rsidP="004546D0">
      <w:pPr>
        <w:pStyle w:val="NoSpacing"/>
      </w:pPr>
      <w:r w:rsidRPr="004546D0">
        <w:t>If you want to view all your configuration details, use the command below:</w:t>
      </w:r>
    </w:p>
    <w:p w:rsidR="009E6645" w:rsidRPr="004546D0" w:rsidRDefault="009E6645" w:rsidP="004546D0">
      <w:pPr>
        <w:pStyle w:val="NoSpacing"/>
        <w:rPr>
          <w:rFonts w:ascii="Consolas" w:hAnsi="Consolas" w:cs="Consolas"/>
        </w:rPr>
      </w:pPr>
      <w:proofErr w:type="gramStart"/>
      <w:r w:rsidRPr="004546D0">
        <w:rPr>
          <w:rFonts w:cs="Consolas"/>
          <w:sz w:val="24"/>
          <w:szCs w:val="24"/>
        </w:rPr>
        <w:t>git</w:t>
      </w:r>
      <w:proofErr w:type="gramEnd"/>
      <w:r w:rsidRPr="004546D0">
        <w:rPr>
          <w:rFonts w:cs="Consolas"/>
          <w:sz w:val="24"/>
          <w:szCs w:val="24"/>
        </w:rPr>
        <w:t xml:space="preserve"> config - - list</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6943725" cy="4143375"/>
            <wp:effectExtent l="19050" t="0" r="9525" b="0"/>
            <wp:docPr id="97" name="Picture 10" descr="Windows Git Configuration Lis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ows Git Configuration List - Install Git - Edureka"/>
                    <pic:cNvPicPr>
                      <a:picLocks noChangeAspect="1" noChangeArrowheads="1"/>
                    </pic:cNvPicPr>
                  </pic:nvPicPr>
                  <pic:blipFill>
                    <a:blip r:embed="rId48"/>
                    <a:srcRect/>
                    <a:stretch>
                      <a:fillRect/>
                    </a:stretch>
                  </pic:blipFill>
                  <pic:spPr bwMode="auto">
                    <a:xfrm>
                      <a:off x="0" y="0"/>
                      <a:ext cx="6943725" cy="4143375"/>
                    </a:xfrm>
                    <a:prstGeom prst="rect">
                      <a:avLst/>
                    </a:prstGeom>
                    <a:noFill/>
                    <a:ln w="9525">
                      <a:noFill/>
                      <a:miter lim="800000"/>
                      <a:headEnd/>
                      <a:tailEnd/>
                    </a:ln>
                  </pic:spPr>
                </pic:pic>
              </a:graphicData>
            </a:graphic>
          </wp:inline>
        </w:drawing>
      </w:r>
    </w:p>
    <w:p w:rsidR="009E6645" w:rsidRPr="004546D0" w:rsidRDefault="009E6645" w:rsidP="004546D0">
      <w:pPr>
        <w:pStyle w:val="NoSpacing"/>
        <w:rPr>
          <w:b/>
          <w:bCs/>
          <w:sz w:val="45"/>
          <w:szCs w:val="45"/>
        </w:rPr>
      </w:pPr>
      <w:r w:rsidRPr="004546D0">
        <w:rPr>
          <w:rStyle w:val="Strong"/>
          <w:rFonts w:ascii="Noto Serif" w:hAnsi="Noto Serif"/>
          <w:b w:val="0"/>
          <w:bCs w:val="0"/>
          <w:sz w:val="24"/>
          <w:szCs w:val="24"/>
        </w:rPr>
        <w:t>Install Git on CentOS</w:t>
      </w:r>
    </w:p>
    <w:p w:rsidR="009E6645" w:rsidRPr="004546D0" w:rsidRDefault="009E6645" w:rsidP="004546D0">
      <w:pPr>
        <w:pStyle w:val="NoSpacing"/>
      </w:pPr>
      <w:r w:rsidRPr="004546D0">
        <w:rPr>
          <w:rStyle w:val="Strong"/>
          <w:rFonts w:ascii="Noto Serif" w:hAnsi="Noto Serif"/>
        </w:rPr>
        <w:t>Step 1</w:t>
      </w:r>
      <w:proofErr w:type="gramStart"/>
      <w:r w:rsidRPr="004546D0">
        <w:rPr>
          <w:rStyle w:val="Strong"/>
          <w:rFonts w:ascii="Noto Serif" w:hAnsi="Noto Serif"/>
        </w:rPr>
        <w:t>:</w:t>
      </w:r>
      <w:proofErr w:type="gramEnd"/>
      <w:r w:rsidRPr="004546D0">
        <w:br/>
        <w:t>First we need to install the software that Git depends on. These dependencies are all available in default CentOS repository.</w:t>
      </w:r>
    </w:p>
    <w:p w:rsidR="009E6645" w:rsidRPr="004546D0" w:rsidRDefault="009E6645" w:rsidP="004546D0">
      <w:pPr>
        <w:pStyle w:val="NoSpacing"/>
      </w:pPr>
      <w:r w:rsidRPr="004546D0">
        <w:t>Use the command:</w:t>
      </w:r>
    </w:p>
    <w:p w:rsidR="009E6645" w:rsidRPr="004546D0" w:rsidRDefault="009E6645" w:rsidP="004546D0">
      <w:pPr>
        <w:pStyle w:val="NoSpacing"/>
        <w:rPr>
          <w:rFonts w:ascii="Consolas" w:hAnsi="Consolas" w:cs="Consolas"/>
        </w:rPr>
      </w:pPr>
      <w:proofErr w:type="gramStart"/>
      <w:r w:rsidRPr="004546D0">
        <w:rPr>
          <w:rFonts w:cs="Consolas"/>
        </w:rPr>
        <w:t>sudo</w:t>
      </w:r>
      <w:proofErr w:type="gramEnd"/>
      <w:r w:rsidRPr="004546D0">
        <w:rPr>
          <w:rFonts w:cs="Consolas"/>
        </w:rPr>
        <w:t xml:space="preserve"> yum groupinstall "Development Tools"</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315075" cy="1552575"/>
            <wp:effectExtent l="19050" t="0" r="9525" b="0"/>
            <wp:docPr id="96" name="Picture 11" descr="Centos Git Installation Step 1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ntos Git Installation Step 1 - Install Git - Edureka"/>
                    <pic:cNvPicPr>
                      <a:picLocks noChangeAspect="1" noChangeArrowheads="1"/>
                    </pic:cNvPicPr>
                  </pic:nvPicPr>
                  <pic:blipFill>
                    <a:blip r:embed="rId49"/>
                    <a:srcRect/>
                    <a:stretch>
                      <a:fillRect/>
                    </a:stretch>
                  </pic:blipFill>
                  <pic:spPr bwMode="auto">
                    <a:xfrm>
                      <a:off x="0" y="0"/>
                      <a:ext cx="6315075" cy="1552575"/>
                    </a:xfrm>
                    <a:prstGeom prst="rect">
                      <a:avLst/>
                    </a:prstGeom>
                    <a:noFill/>
                    <a:ln w="9525">
                      <a:noFill/>
                      <a:miter lim="800000"/>
                      <a:headEnd/>
                      <a:tailEnd/>
                    </a:ln>
                  </pic:spPr>
                </pic:pic>
              </a:graphicData>
            </a:graphic>
          </wp:inline>
        </w:drawing>
      </w:r>
    </w:p>
    <w:p w:rsidR="009E6645" w:rsidRPr="004546D0" w:rsidRDefault="009E6645" w:rsidP="009E6645">
      <w:pPr>
        <w:pStyle w:val="NormalWeb"/>
        <w:shd w:val="clear" w:color="auto" w:fill="FFFFFF"/>
        <w:spacing w:before="0" w:beforeAutospacing="0" w:after="150" w:afterAutospacing="0" w:line="450" w:lineRule="atLeast"/>
        <w:jc w:val="both"/>
        <w:rPr>
          <w:rFonts w:ascii="Noto Serif" w:hAnsi="Noto Serif"/>
        </w:rPr>
      </w:pPr>
      <w:r w:rsidRPr="004546D0">
        <w:rPr>
          <w:rFonts w:ascii="Noto Serif" w:hAnsi="Noto Serif"/>
        </w:rPr>
        <w:t>It will ask for your confirmation to download the tools.</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6705600" cy="3581400"/>
            <wp:effectExtent l="19050" t="0" r="0" b="0"/>
            <wp:docPr id="63" name="Picture 12" descr="Centos Git Installation Step 2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entos Git Installation Step 2 - Install Git - Edureka"/>
                    <pic:cNvPicPr>
                      <a:picLocks noChangeAspect="1" noChangeArrowheads="1"/>
                    </pic:cNvPicPr>
                  </pic:nvPicPr>
                  <pic:blipFill>
                    <a:blip r:embed="rId50"/>
                    <a:srcRect/>
                    <a:stretch>
                      <a:fillRect/>
                    </a:stretch>
                  </pic:blipFill>
                  <pic:spPr bwMode="auto">
                    <a:xfrm>
                      <a:off x="0" y="0"/>
                      <a:ext cx="6705600" cy="358140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Press </w:t>
      </w:r>
      <w:r w:rsidRPr="004546D0">
        <w:rPr>
          <w:rStyle w:val="Strong"/>
          <w:rFonts w:ascii="Noto Serif" w:hAnsi="Noto Serif"/>
        </w:rPr>
        <w:t>Y</w:t>
      </w:r>
      <w:r w:rsidRPr="004546D0">
        <w:t> for Yes.</w:t>
      </w:r>
    </w:p>
    <w:p w:rsidR="009E6645" w:rsidRPr="004546D0" w:rsidRDefault="009E6645" w:rsidP="004546D0">
      <w:pPr>
        <w:pStyle w:val="NoSpacing"/>
      </w:pPr>
      <w:r w:rsidRPr="004546D0">
        <w:t>The “Development tools” which is a </w:t>
      </w:r>
      <w:r w:rsidRPr="004546D0">
        <w:rPr>
          <w:rStyle w:val="Strong"/>
          <w:rFonts w:ascii="Noto Serif" w:hAnsi="Noto Serif"/>
          <w:i/>
          <w:iCs/>
        </w:rPr>
        <w:t>yum group</w:t>
      </w:r>
      <w:r w:rsidRPr="004546D0">
        <w:t>, is a predefined bundle of software that can be installed at once, instead of having to install each application separately. The Development tools will allow you to build and compile software from source code.</w:t>
      </w:r>
    </w:p>
    <w:p w:rsidR="009E6645" w:rsidRPr="004546D0" w:rsidRDefault="009E6645" w:rsidP="004546D0">
      <w:pPr>
        <w:pStyle w:val="NoSpacing"/>
      </w:pPr>
      <w:r w:rsidRPr="004546D0">
        <w:t>Now use the command:</w:t>
      </w:r>
    </w:p>
    <w:p w:rsidR="009E6645" w:rsidRPr="004546D0" w:rsidRDefault="009E6645" w:rsidP="004546D0">
      <w:pPr>
        <w:pStyle w:val="NoSpacing"/>
        <w:rPr>
          <w:rFonts w:ascii="Consolas" w:hAnsi="Consolas" w:cs="Consolas"/>
        </w:rPr>
      </w:pPr>
      <w:proofErr w:type="gramStart"/>
      <w:r w:rsidRPr="004546D0">
        <w:rPr>
          <w:rFonts w:cs="Consolas"/>
          <w:sz w:val="24"/>
          <w:szCs w:val="24"/>
        </w:rPr>
        <w:t>sudo</w:t>
      </w:r>
      <w:proofErr w:type="gramEnd"/>
      <w:r w:rsidRPr="004546D0">
        <w:rPr>
          <w:rFonts w:cs="Consolas"/>
          <w:sz w:val="24"/>
          <w:szCs w:val="24"/>
        </w:rPr>
        <w:t xml:space="preserve"> yum install gettext-devel openssl-devel perl-CPAN perl-devel zlib-devel</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896100" cy="1352550"/>
            <wp:effectExtent l="19050" t="0" r="0" b="0"/>
            <wp:docPr id="62" name="Picture 13" descr="Centos Git Installation Step 3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ntos Git Installation Step 3 - Install Git - Edureka"/>
                    <pic:cNvPicPr>
                      <a:picLocks noChangeAspect="1" noChangeArrowheads="1"/>
                    </pic:cNvPicPr>
                  </pic:nvPicPr>
                  <pic:blipFill>
                    <a:blip r:embed="rId51"/>
                    <a:srcRect/>
                    <a:stretch>
                      <a:fillRect/>
                    </a:stretch>
                  </pic:blipFill>
                  <pic:spPr bwMode="auto">
                    <a:xfrm>
                      <a:off x="0" y="0"/>
                      <a:ext cx="6896100" cy="13525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Enter your password. It will ask for your confirmation to download the package.</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6619875" cy="3429000"/>
            <wp:effectExtent l="19050" t="0" r="9525" b="0"/>
            <wp:docPr id="61" name="Picture 14" descr="Centos Git Installation Step 4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ntos Git Installation Step 4 - Install Git - Edureka"/>
                    <pic:cNvPicPr>
                      <a:picLocks noChangeAspect="1" noChangeArrowheads="1"/>
                    </pic:cNvPicPr>
                  </pic:nvPicPr>
                  <pic:blipFill>
                    <a:blip r:embed="rId52"/>
                    <a:srcRect/>
                    <a:stretch>
                      <a:fillRect/>
                    </a:stretch>
                  </pic:blipFill>
                  <pic:spPr bwMode="auto">
                    <a:xfrm>
                      <a:off x="0" y="0"/>
                      <a:ext cx="6619875" cy="342900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Press </w:t>
      </w:r>
      <w:r w:rsidRPr="004546D0">
        <w:rPr>
          <w:rStyle w:val="Strong"/>
          <w:rFonts w:ascii="Noto Serif" w:hAnsi="Noto Serif"/>
        </w:rPr>
        <w:t>y</w:t>
      </w:r>
      <w:r w:rsidRPr="004546D0">
        <w:t>.</w:t>
      </w:r>
    </w:p>
    <w:p w:rsidR="009E6645" w:rsidRPr="004546D0" w:rsidRDefault="009E6645" w:rsidP="004546D0">
      <w:pPr>
        <w:pStyle w:val="NoSpacing"/>
      </w:pPr>
      <w:r w:rsidRPr="004546D0">
        <w:t xml:space="preserve">Now we are ready with the prerequisites. </w:t>
      </w:r>
      <w:proofErr w:type="gramStart"/>
      <w:r w:rsidRPr="004546D0">
        <w:t>Lets</w:t>
      </w:r>
      <w:proofErr w:type="gramEnd"/>
      <w:r w:rsidRPr="004546D0">
        <w:t xml:space="preserve"> proceed towards Git installation.</w:t>
      </w:r>
    </w:p>
    <w:p w:rsidR="009E6645" w:rsidRPr="004546D0" w:rsidRDefault="009E6645" w:rsidP="004546D0">
      <w:pPr>
        <w:pStyle w:val="NoSpacing"/>
      </w:pPr>
      <w:r w:rsidRPr="004546D0">
        <w:rPr>
          <w:rStyle w:val="Strong"/>
          <w:rFonts w:ascii="Noto Serif" w:hAnsi="Noto Serif"/>
        </w:rPr>
        <w:t>Step 2:</w:t>
      </w:r>
    </w:p>
    <w:p w:rsidR="009E6645" w:rsidRPr="004546D0" w:rsidRDefault="009E6645" w:rsidP="004546D0">
      <w:pPr>
        <w:pStyle w:val="NoSpacing"/>
      </w:pPr>
      <w:r w:rsidRPr="004546D0">
        <w:t>Now we are going to use </w:t>
      </w:r>
      <w:r w:rsidRPr="004546D0">
        <w:rPr>
          <w:rStyle w:val="Strong"/>
          <w:rFonts w:ascii="Noto Serif" w:hAnsi="Noto Serif"/>
        </w:rPr>
        <w:t>wget</w:t>
      </w:r>
      <w:r w:rsidRPr="004546D0">
        <w:t> command to download a specific version of Git.</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276975" cy="2209800"/>
            <wp:effectExtent l="19050" t="0" r="9525" b="0"/>
            <wp:docPr id="60" name="Picture 15" descr="Centos Git Installation Step 5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ntos Git Installation Step 5 - Install Git - Edureka"/>
                    <pic:cNvPicPr>
                      <a:picLocks noChangeAspect="1" noChangeArrowheads="1"/>
                    </pic:cNvPicPr>
                  </pic:nvPicPr>
                  <pic:blipFill>
                    <a:blip r:embed="rId53"/>
                    <a:srcRect/>
                    <a:stretch>
                      <a:fillRect/>
                    </a:stretch>
                  </pic:blipFill>
                  <pic:spPr bwMode="auto">
                    <a:xfrm>
                      <a:off x="0" y="0"/>
                      <a:ext cx="6276975" cy="2209800"/>
                    </a:xfrm>
                    <a:prstGeom prst="rect">
                      <a:avLst/>
                    </a:prstGeom>
                    <a:noFill/>
                    <a:ln w="9525">
                      <a:noFill/>
                      <a:miter lim="800000"/>
                      <a:headEnd/>
                      <a:tailEnd/>
                    </a:ln>
                  </pic:spPr>
                </pic:pic>
              </a:graphicData>
            </a:graphic>
          </wp:inline>
        </w:drawing>
      </w:r>
    </w:p>
    <w:p w:rsidR="009E6645" w:rsidRDefault="009E6645" w:rsidP="004546D0">
      <w:pPr>
        <w:pStyle w:val="NoSpacing"/>
      </w:pPr>
      <w:r>
        <w:t xml:space="preserve"> But first we need to copy the link of the version that we want to install. </w:t>
      </w:r>
      <w:proofErr w:type="gramStart"/>
      <w:r>
        <w:t>For that go to this </w:t>
      </w:r>
      <w:hyperlink r:id="rId54" w:tgtFrame="_blank" w:history="1">
        <w:r>
          <w:rPr>
            <w:rStyle w:val="Hyperlink"/>
            <w:rFonts w:ascii="Noto Serif" w:hAnsi="Noto Serif"/>
            <w:color w:val="337AB7"/>
          </w:rPr>
          <w:t>website</w:t>
        </w:r>
      </w:hyperlink>
      <w:r>
        <w:t>.</w:t>
      </w:r>
      <w:proofErr w:type="gramEnd"/>
    </w:p>
    <w:p w:rsidR="009E6645" w:rsidRDefault="009E6645" w:rsidP="004546D0">
      <w:pPr>
        <w:pStyle w:val="NoSpacing"/>
      </w:pPr>
      <w:r>
        <w:t>You will find the following webpage:</w:t>
      </w:r>
    </w:p>
    <w:p w:rsidR="009E6645" w:rsidRDefault="009E6645" w:rsidP="004546D0">
      <w:pPr>
        <w:pStyle w:val="NormalWeb"/>
        <w:shd w:val="clear" w:color="auto" w:fill="FFFFFF"/>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210050" cy="1962150"/>
            <wp:effectExtent l="19050" t="0" r="0" b="0"/>
            <wp:docPr id="59" name="Picture 16" descr="Centos Git Installation Step 6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entos Git Installation Step 6 - Install Git - Edureka"/>
                    <pic:cNvPicPr>
                      <a:picLocks noChangeAspect="1" noChangeArrowheads="1"/>
                    </pic:cNvPicPr>
                  </pic:nvPicPr>
                  <pic:blipFill>
                    <a:blip r:embed="rId55"/>
                    <a:srcRect/>
                    <a:stretch>
                      <a:fillRect/>
                    </a:stretch>
                  </pic:blipFill>
                  <pic:spPr bwMode="auto">
                    <a:xfrm>
                      <a:off x="0" y="0"/>
                      <a:ext cx="4210050" cy="19621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lastRenderedPageBreak/>
        <w:t>I am downloading git-2.7.2.tar.gz version of Git.</w:t>
      </w:r>
    </w:p>
    <w:p w:rsidR="009E6645" w:rsidRPr="004546D0" w:rsidRDefault="009E6645" w:rsidP="004546D0">
      <w:pPr>
        <w:pStyle w:val="NoSpacing"/>
      </w:pPr>
      <w:r w:rsidRPr="004546D0">
        <w:t>Now use the </w:t>
      </w:r>
      <w:r w:rsidRPr="004546D0">
        <w:rPr>
          <w:rStyle w:val="Strong"/>
          <w:rFonts w:ascii="Noto Serif" w:hAnsi="Noto Serif"/>
        </w:rPr>
        <w:t>wget</w:t>
      </w:r>
      <w:r w:rsidRPr="004546D0">
        <w:t> command with the link of the Git version you have chosen to install. Use the command below:</w:t>
      </w:r>
    </w:p>
    <w:p w:rsidR="009E6645" w:rsidRPr="004546D0" w:rsidRDefault="009E6645" w:rsidP="004546D0">
      <w:pPr>
        <w:pStyle w:val="NoSpacing"/>
        <w:rPr>
          <w:rFonts w:ascii="Consolas" w:hAnsi="Consolas" w:cs="Consolas"/>
        </w:rPr>
      </w:pPr>
      <w:proofErr w:type="gramStart"/>
      <w:r w:rsidRPr="004546D0">
        <w:rPr>
          <w:rFonts w:cs="Consolas"/>
          <w:sz w:val="24"/>
          <w:szCs w:val="24"/>
        </w:rPr>
        <w:t>wget</w:t>
      </w:r>
      <w:proofErr w:type="gramEnd"/>
      <w:r w:rsidRPr="004546D0">
        <w:rPr>
          <w:rFonts w:cs="Consolas"/>
          <w:sz w:val="24"/>
          <w:szCs w:val="24"/>
        </w:rPr>
        <w:t xml:space="preserve"> https://github.com/git/git/archive/v2.7.2.tar.gz -O git.tar.gz</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981825" cy="2019300"/>
            <wp:effectExtent l="19050" t="0" r="9525" b="0"/>
            <wp:docPr id="58" name="Picture 17" descr="Centos Git Installation Step 7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entos Git Installation Step 7 - Install Git - Edureka"/>
                    <pic:cNvPicPr>
                      <a:picLocks noChangeAspect="1" noChangeArrowheads="1"/>
                    </pic:cNvPicPr>
                  </pic:nvPicPr>
                  <pic:blipFill>
                    <a:blip r:embed="rId56"/>
                    <a:srcRect/>
                    <a:stretch>
                      <a:fillRect/>
                    </a:stretch>
                  </pic:blipFill>
                  <pic:spPr bwMode="auto">
                    <a:xfrm>
                      <a:off x="0" y="0"/>
                      <a:ext cx="6981825" cy="2019300"/>
                    </a:xfrm>
                    <a:prstGeom prst="rect">
                      <a:avLst/>
                    </a:prstGeom>
                    <a:noFill/>
                    <a:ln w="9525">
                      <a:noFill/>
                      <a:miter lim="800000"/>
                      <a:headEnd/>
                      <a:tailEnd/>
                    </a:ln>
                  </pic:spPr>
                </pic:pic>
              </a:graphicData>
            </a:graphic>
          </wp:inline>
        </w:drawing>
      </w:r>
    </w:p>
    <w:p w:rsidR="009E6645" w:rsidRDefault="009E6645" w:rsidP="004546D0">
      <w:pPr>
        <w:pStyle w:val="NoSpacing"/>
      </w:pPr>
      <w:r>
        <w:t>This downloaded file will be available in my directory.</w:t>
      </w:r>
    </w:p>
    <w:p w:rsidR="009E6645" w:rsidRDefault="009E6645" w:rsidP="004546D0">
      <w:pPr>
        <w:pStyle w:val="NoSpacing"/>
      </w:pPr>
      <w:r>
        <w:rPr>
          <w:rStyle w:val="Strong"/>
          <w:rFonts w:ascii="Noto Serif" w:hAnsi="Noto Serif"/>
          <w:color w:val="444444"/>
        </w:rPr>
        <w:t>Step 3:</w:t>
      </w:r>
    </w:p>
    <w:p w:rsidR="009E6645" w:rsidRDefault="009E6645" w:rsidP="004546D0">
      <w:pPr>
        <w:pStyle w:val="NoSpacing"/>
      </w:pPr>
      <w:r>
        <w:t>Once the download is complete we will extract the file from the downloaded Git Tar file. For that we will use Tar command.</w:t>
      </w:r>
    </w:p>
    <w:p w:rsidR="009E6645" w:rsidRDefault="009E6645" w:rsidP="004546D0">
      <w:pPr>
        <w:pStyle w:val="NoSpacing"/>
        <w:rPr>
          <w:rFonts w:ascii="Consolas" w:hAnsi="Consolas" w:cs="Consolas"/>
          <w:color w:val="333333"/>
        </w:rPr>
      </w:pPr>
      <w:proofErr w:type="gramStart"/>
      <w:r>
        <w:rPr>
          <w:rFonts w:cs="Consolas"/>
          <w:color w:val="333333"/>
          <w:sz w:val="24"/>
          <w:szCs w:val="24"/>
        </w:rPr>
        <w:t>tar</w:t>
      </w:r>
      <w:proofErr w:type="gramEnd"/>
      <w:r>
        <w:rPr>
          <w:rFonts w:cs="Consolas"/>
          <w:color w:val="333333"/>
          <w:sz w:val="24"/>
          <w:szCs w:val="24"/>
        </w:rPr>
        <w:t xml:space="preserve"> -zxf git.tar.gz</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172200" cy="1133475"/>
            <wp:effectExtent l="19050" t="0" r="0" b="0"/>
            <wp:docPr id="57" name="Picture 18" descr="Centos Git Installation Step 9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entos Git Installation Step 9 - Install Git - Edureka"/>
                    <pic:cNvPicPr>
                      <a:picLocks noChangeAspect="1" noChangeArrowheads="1"/>
                    </pic:cNvPicPr>
                  </pic:nvPicPr>
                  <pic:blipFill>
                    <a:blip r:embed="rId57"/>
                    <a:srcRect/>
                    <a:stretch>
                      <a:fillRect/>
                    </a:stretch>
                  </pic:blipFill>
                  <pic:spPr bwMode="auto">
                    <a:xfrm>
                      <a:off x="0" y="0"/>
                      <a:ext cx="6172200" cy="1133475"/>
                    </a:xfrm>
                    <a:prstGeom prst="rect">
                      <a:avLst/>
                    </a:prstGeom>
                    <a:noFill/>
                    <a:ln w="9525">
                      <a:noFill/>
                      <a:miter lim="800000"/>
                      <a:headEnd/>
                      <a:tailEnd/>
                    </a:ln>
                  </pic:spPr>
                </pic:pic>
              </a:graphicData>
            </a:graphic>
          </wp:inline>
        </w:drawing>
      </w:r>
    </w:p>
    <w:p w:rsidR="009E6645" w:rsidRPr="004546D0" w:rsidRDefault="009E6645" w:rsidP="004546D0">
      <w:pPr>
        <w:pStyle w:val="NoSpacing"/>
      </w:pPr>
      <w:proofErr w:type="gramStart"/>
      <w:r w:rsidRPr="004546D0">
        <w:t>Lets</w:t>
      </w:r>
      <w:proofErr w:type="gramEnd"/>
      <w:r w:rsidRPr="004546D0">
        <w:t xml:space="preserve"> see the extracted folder.</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448425" cy="1666875"/>
            <wp:effectExtent l="19050" t="0" r="9525" b="0"/>
            <wp:docPr id="56" name="Picture 19" descr="Centos Git Installation Step 10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entos Git Installation Step 10 - Install Git - Edureka"/>
                    <pic:cNvPicPr>
                      <a:picLocks noChangeAspect="1" noChangeArrowheads="1"/>
                    </pic:cNvPicPr>
                  </pic:nvPicPr>
                  <pic:blipFill>
                    <a:blip r:embed="rId58"/>
                    <a:srcRect/>
                    <a:stretch>
                      <a:fillRect/>
                    </a:stretch>
                  </pic:blipFill>
                  <pic:spPr bwMode="auto">
                    <a:xfrm>
                      <a:off x="0" y="0"/>
                      <a:ext cx="6448425" cy="1666875"/>
                    </a:xfrm>
                    <a:prstGeom prst="rect">
                      <a:avLst/>
                    </a:prstGeom>
                    <a:noFill/>
                    <a:ln w="9525">
                      <a:noFill/>
                      <a:miter lim="800000"/>
                      <a:headEnd/>
                      <a:tailEnd/>
                    </a:ln>
                  </pic:spPr>
                </pic:pic>
              </a:graphicData>
            </a:graphic>
          </wp:inline>
        </w:drawing>
      </w:r>
    </w:p>
    <w:p w:rsidR="009E6645" w:rsidRDefault="009E6645" w:rsidP="004546D0">
      <w:pPr>
        <w:pStyle w:val="NoSpacing"/>
      </w:pPr>
    </w:p>
    <w:p w:rsidR="009E6645" w:rsidRDefault="009E6645" w:rsidP="004546D0">
      <w:pPr>
        <w:pStyle w:val="NoSpacing"/>
        <w:rPr>
          <w:color w:val="444444"/>
        </w:rPr>
      </w:pPr>
      <w:r>
        <w:rPr>
          <w:rStyle w:val="Strong"/>
          <w:rFonts w:ascii="Noto Serif" w:hAnsi="Noto Serif"/>
          <w:color w:val="444444"/>
        </w:rPr>
        <w:t>Step 4:</w:t>
      </w:r>
    </w:p>
    <w:p w:rsidR="009E6645" w:rsidRDefault="009E6645" w:rsidP="004546D0">
      <w:pPr>
        <w:pStyle w:val="NoSpacing"/>
        <w:rPr>
          <w:color w:val="444444"/>
        </w:rPr>
      </w:pPr>
      <w:r>
        <w:rPr>
          <w:color w:val="444444"/>
        </w:rPr>
        <w:t xml:space="preserve">Now </w:t>
      </w:r>
      <w:proofErr w:type="gramStart"/>
      <w:r>
        <w:rPr>
          <w:color w:val="444444"/>
        </w:rPr>
        <w:t>lets</w:t>
      </w:r>
      <w:proofErr w:type="gramEnd"/>
      <w:r>
        <w:rPr>
          <w:color w:val="444444"/>
        </w:rPr>
        <w:t xml:space="preserve"> change the directory to Git.</w:t>
      </w:r>
    </w:p>
    <w:p w:rsidR="009E6645" w:rsidRDefault="009E6645" w:rsidP="004546D0">
      <w:pPr>
        <w:pStyle w:val="NoSpacing"/>
        <w:rPr>
          <w:color w:val="444444"/>
        </w:rPr>
      </w:pPr>
      <w:r>
        <w:rPr>
          <w:color w:val="444444"/>
        </w:rPr>
        <w:t>Use the command </w:t>
      </w:r>
      <w:r>
        <w:rPr>
          <w:rStyle w:val="Strong"/>
          <w:rFonts w:ascii="Noto Serif" w:hAnsi="Noto Serif"/>
          <w:color w:val="444444"/>
        </w:rPr>
        <w:t>cd git</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7115175" cy="971550"/>
            <wp:effectExtent l="19050" t="0" r="9525" b="0"/>
            <wp:docPr id="54" name="Picture 21" descr="Centos Git Installation Step 11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entos Git Installation Step 11 - Install Git - Edureka"/>
                    <pic:cNvPicPr>
                      <a:picLocks noChangeAspect="1" noChangeArrowheads="1"/>
                    </pic:cNvPicPr>
                  </pic:nvPicPr>
                  <pic:blipFill>
                    <a:blip r:embed="rId59"/>
                    <a:srcRect/>
                    <a:stretch>
                      <a:fillRect/>
                    </a:stretch>
                  </pic:blipFill>
                  <pic:spPr bwMode="auto">
                    <a:xfrm>
                      <a:off x="0" y="0"/>
                      <a:ext cx="7115175" cy="9715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rPr>
          <w:rStyle w:val="Strong"/>
          <w:rFonts w:ascii="Noto Serif" w:hAnsi="Noto Serif"/>
        </w:rPr>
        <w:t>Step 5:</w:t>
      </w:r>
    </w:p>
    <w:p w:rsidR="009E6645" w:rsidRPr="004546D0" w:rsidRDefault="009E6645" w:rsidP="004546D0">
      <w:pPr>
        <w:pStyle w:val="NoSpacing"/>
      </w:pPr>
      <w:r w:rsidRPr="004546D0">
        <w:t>We are in the source folder we can begin the source build process. For that first type in the command:</w:t>
      </w:r>
    </w:p>
    <w:p w:rsidR="009E6645" w:rsidRPr="004546D0" w:rsidRDefault="009E6645" w:rsidP="004546D0">
      <w:pPr>
        <w:pStyle w:val="NoSpacing"/>
        <w:rPr>
          <w:rFonts w:ascii="Consolas" w:hAnsi="Consolas" w:cs="Consolas"/>
        </w:rPr>
      </w:pPr>
      <w:proofErr w:type="gramStart"/>
      <w:r w:rsidRPr="004546D0">
        <w:rPr>
          <w:rFonts w:cs="Consolas"/>
          <w:sz w:val="24"/>
          <w:szCs w:val="24"/>
        </w:rPr>
        <w:t>make</w:t>
      </w:r>
      <w:proofErr w:type="gramEnd"/>
      <w:r w:rsidRPr="004546D0">
        <w:rPr>
          <w:rFonts w:cs="Consolas"/>
          <w:sz w:val="24"/>
          <w:szCs w:val="24"/>
        </w:rPr>
        <w:t xml:space="preserve"> configure</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lastRenderedPageBreak/>
        <w:drawing>
          <wp:inline distT="0" distB="0" distL="0" distR="0">
            <wp:extent cx="6696075" cy="1247775"/>
            <wp:effectExtent l="19050" t="0" r="9525" b="0"/>
            <wp:docPr id="53" name="Picture 22" descr="Centos Git Installation Step 12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entos Git Installation Step 12 - Install Git - Edureka"/>
                    <pic:cNvPicPr>
                      <a:picLocks noChangeAspect="1" noChangeArrowheads="1"/>
                    </pic:cNvPicPr>
                  </pic:nvPicPr>
                  <pic:blipFill>
                    <a:blip r:embed="rId60"/>
                    <a:srcRect/>
                    <a:stretch>
                      <a:fillRect/>
                    </a:stretch>
                  </pic:blipFill>
                  <pic:spPr bwMode="auto">
                    <a:xfrm>
                      <a:off x="0" y="0"/>
                      <a:ext cx="6696075" cy="1247775"/>
                    </a:xfrm>
                    <a:prstGeom prst="rect">
                      <a:avLst/>
                    </a:prstGeom>
                    <a:noFill/>
                    <a:ln w="9525">
                      <a:noFill/>
                      <a:miter lim="800000"/>
                      <a:headEnd/>
                      <a:tailEnd/>
                    </a:ln>
                  </pic:spPr>
                </pic:pic>
              </a:graphicData>
            </a:graphic>
          </wp:inline>
        </w:drawing>
      </w:r>
    </w:p>
    <w:p w:rsidR="009E6645" w:rsidRDefault="009E6645" w:rsidP="004546D0">
      <w:pPr>
        <w:pStyle w:val="NoSpacing"/>
      </w:pPr>
      <w:r>
        <w:t>Now use the following command:</w:t>
      </w:r>
    </w:p>
    <w:p w:rsidR="009E6645" w:rsidRDefault="009E6645" w:rsidP="004546D0">
      <w:pPr>
        <w:pStyle w:val="NoSpacing"/>
        <w:rPr>
          <w:rFonts w:ascii="Consolas" w:hAnsi="Consolas" w:cs="Consolas"/>
          <w:color w:val="333333"/>
        </w:rPr>
      </w:pPr>
      <w:proofErr w:type="gramStart"/>
      <w:r>
        <w:rPr>
          <w:rFonts w:cs="Consolas"/>
          <w:color w:val="333333"/>
          <w:sz w:val="24"/>
          <w:szCs w:val="24"/>
        </w:rPr>
        <w:t>./</w:t>
      </w:r>
      <w:proofErr w:type="gramEnd"/>
      <w:r>
        <w:rPr>
          <w:rFonts w:cs="Consolas"/>
          <w:color w:val="333333"/>
          <w:sz w:val="24"/>
          <w:szCs w:val="24"/>
        </w:rPr>
        <w:t>configure --prefix=/usr/local</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800850" cy="3190875"/>
            <wp:effectExtent l="19050" t="0" r="0" b="0"/>
            <wp:docPr id="52" name="Picture 23" descr="Centos Git Installation Step 13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entos Git Installation Step 13 - Install Git - Edureka"/>
                    <pic:cNvPicPr>
                      <a:picLocks noChangeAspect="1" noChangeArrowheads="1"/>
                    </pic:cNvPicPr>
                  </pic:nvPicPr>
                  <pic:blipFill>
                    <a:blip r:embed="rId61"/>
                    <a:srcRect/>
                    <a:stretch>
                      <a:fillRect/>
                    </a:stretch>
                  </pic:blipFill>
                  <pic:spPr bwMode="auto">
                    <a:xfrm>
                      <a:off x="0" y="0"/>
                      <a:ext cx="6800850" cy="3190875"/>
                    </a:xfrm>
                    <a:prstGeom prst="rect">
                      <a:avLst/>
                    </a:prstGeom>
                    <a:noFill/>
                    <a:ln w="9525">
                      <a:noFill/>
                      <a:miter lim="800000"/>
                      <a:headEnd/>
                      <a:tailEnd/>
                    </a:ln>
                  </pic:spPr>
                </pic:pic>
              </a:graphicData>
            </a:graphic>
          </wp:inline>
        </w:drawing>
      </w:r>
    </w:p>
    <w:p w:rsidR="009E6645" w:rsidRDefault="009E6645" w:rsidP="004546D0">
      <w:pPr>
        <w:pStyle w:val="NoSpacing"/>
      </w:pPr>
      <w:r>
        <w:t>The configure script is responsible for getting ready to build the software on your specific system. It makes sure all of the dependencies for the rest of the build and install process are available once configure has done its job, we can invoke make to build the software.</w:t>
      </w:r>
    </w:p>
    <w:p w:rsidR="009E6645" w:rsidRDefault="009E6645" w:rsidP="004546D0">
      <w:pPr>
        <w:pStyle w:val="NoSpacing"/>
      </w:pPr>
      <w:r>
        <w:rPr>
          <w:rStyle w:val="Strong"/>
          <w:rFonts w:ascii="Noto Serif" w:hAnsi="Noto Serif"/>
          <w:color w:val="444444"/>
        </w:rPr>
        <w:t>Step 6:</w:t>
      </w:r>
    </w:p>
    <w:p w:rsidR="009E6645" w:rsidRDefault="009E6645" w:rsidP="004546D0">
      <w:pPr>
        <w:pStyle w:val="NoSpacing"/>
      </w:pPr>
      <w:r>
        <w:t>Now that the software is built and ready to run, the files can be copied to their final destinations. Use the command below:</w:t>
      </w:r>
    </w:p>
    <w:p w:rsidR="009E6645" w:rsidRDefault="009E6645" w:rsidP="004546D0">
      <w:pPr>
        <w:pStyle w:val="NoSpacing"/>
        <w:rPr>
          <w:rFonts w:ascii="Consolas" w:hAnsi="Consolas" w:cs="Consolas"/>
          <w:color w:val="333333"/>
        </w:rPr>
      </w:pPr>
      <w:proofErr w:type="gramStart"/>
      <w:r>
        <w:rPr>
          <w:rFonts w:cs="Consolas"/>
          <w:color w:val="333333"/>
          <w:sz w:val="24"/>
          <w:szCs w:val="24"/>
        </w:rPr>
        <w:t>sudo</w:t>
      </w:r>
      <w:proofErr w:type="gramEnd"/>
      <w:r>
        <w:rPr>
          <w:rFonts w:cs="Consolas"/>
          <w:color w:val="333333"/>
          <w:sz w:val="24"/>
          <w:szCs w:val="24"/>
        </w:rPr>
        <w:t xml:space="preserve"> make install</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657975" cy="1276350"/>
            <wp:effectExtent l="19050" t="0" r="9525" b="0"/>
            <wp:docPr id="24" name="Picture 24" descr="Centos Git Installation Step 14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entos Git Installation Step 14 - Install Git - Edureka"/>
                    <pic:cNvPicPr>
                      <a:picLocks noChangeAspect="1" noChangeArrowheads="1"/>
                    </pic:cNvPicPr>
                  </pic:nvPicPr>
                  <pic:blipFill>
                    <a:blip r:embed="rId62"/>
                    <a:srcRect/>
                    <a:stretch>
                      <a:fillRect/>
                    </a:stretch>
                  </pic:blipFill>
                  <pic:spPr bwMode="auto">
                    <a:xfrm>
                      <a:off x="0" y="0"/>
                      <a:ext cx="6657975" cy="12763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The make install command will copy the built program, and its libraries and documentation, to the correct locations.</w:t>
      </w:r>
    </w:p>
    <w:p w:rsidR="009E6645" w:rsidRPr="004546D0" w:rsidRDefault="009E6645" w:rsidP="004546D0">
      <w:pPr>
        <w:pStyle w:val="NoSpacing"/>
      </w:pPr>
      <w:r w:rsidRPr="004546D0">
        <w:rPr>
          <w:rStyle w:val="Strong"/>
          <w:rFonts w:ascii="Noto Serif" w:hAnsi="Noto Serif"/>
        </w:rPr>
        <w:t>Step 7:</w:t>
      </w:r>
    </w:p>
    <w:p w:rsidR="009E6645" w:rsidRPr="004546D0" w:rsidRDefault="009E6645" w:rsidP="004546D0">
      <w:pPr>
        <w:pStyle w:val="NoSpacing"/>
      </w:pPr>
      <w:r w:rsidRPr="004546D0">
        <w:t>Now to check the version of Git installed</w:t>
      </w:r>
      <w:proofErr w:type="gramStart"/>
      <w:r w:rsidRPr="004546D0">
        <w:t>  we</w:t>
      </w:r>
      <w:proofErr w:type="gramEnd"/>
      <w:r w:rsidRPr="004546D0">
        <w:t xml:space="preserve"> will use the command:</w:t>
      </w:r>
    </w:p>
    <w:p w:rsidR="009E6645" w:rsidRPr="004546D0" w:rsidRDefault="009E6645" w:rsidP="004546D0">
      <w:pPr>
        <w:pStyle w:val="NoSpacing"/>
        <w:rPr>
          <w:rFonts w:ascii="Consolas" w:hAnsi="Consolas" w:cs="Consolas"/>
        </w:rPr>
      </w:pPr>
      <w:proofErr w:type="gramStart"/>
      <w:r w:rsidRPr="004546D0">
        <w:rPr>
          <w:rFonts w:ascii="Noto Serif" w:hAnsi="Noto Serif" w:cs="Consolas"/>
          <w:sz w:val="24"/>
          <w:szCs w:val="24"/>
        </w:rPr>
        <w:t>git</w:t>
      </w:r>
      <w:proofErr w:type="gramEnd"/>
      <w:r w:rsidRPr="004546D0">
        <w:rPr>
          <w:rFonts w:ascii="Noto Serif" w:hAnsi="Noto Serif" w:cs="Consolas"/>
          <w:sz w:val="24"/>
          <w:szCs w:val="24"/>
        </w:rPr>
        <w:t xml:space="preserve"> --version</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372100" cy="762000"/>
            <wp:effectExtent l="19050" t="0" r="0" b="0"/>
            <wp:docPr id="25" name="Picture 25" descr="Centos Git Installation Step 15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entos Git Installation Step 15 - Install Git - Edureka"/>
                    <pic:cNvPicPr>
                      <a:picLocks noChangeAspect="1" noChangeArrowheads="1"/>
                    </pic:cNvPicPr>
                  </pic:nvPicPr>
                  <pic:blipFill>
                    <a:blip r:embed="rId63"/>
                    <a:srcRect/>
                    <a:stretch>
                      <a:fillRect/>
                    </a:stretch>
                  </pic:blipFill>
                  <pic:spPr bwMode="auto">
                    <a:xfrm>
                      <a:off x="0" y="0"/>
                      <a:ext cx="5372100" cy="76200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rPr>
          <w:rStyle w:val="Strong"/>
          <w:rFonts w:ascii="Noto Serif" w:hAnsi="Noto Serif"/>
        </w:rPr>
        <w:lastRenderedPageBreak/>
        <w:t>Step 8:</w:t>
      </w:r>
    </w:p>
    <w:p w:rsidR="009E6645" w:rsidRPr="004546D0" w:rsidRDefault="009E6645" w:rsidP="004546D0">
      <w:pPr>
        <w:pStyle w:val="NoSpacing"/>
      </w:pPr>
      <w:r w:rsidRPr="004546D0">
        <w:t>Before we go ahead you need to submit some information about yourself so that commit messages will be generated with the correct information attached.</w:t>
      </w:r>
      <w:r w:rsidRPr="004546D0">
        <w:br/>
        <w:t>We need to provide Name and Email address that we would like to embed into our commits, to do that we will use following commands:</w:t>
      </w:r>
    </w:p>
    <w:p w:rsidR="009E6645" w:rsidRPr="004546D0" w:rsidRDefault="009E6645" w:rsidP="004546D0">
      <w:pPr>
        <w:pStyle w:val="NoSpacing"/>
        <w:rPr>
          <w:rFonts w:ascii="Consolas" w:hAnsi="Consolas" w:cs="Consolas"/>
        </w:rPr>
      </w:pPr>
      <w:proofErr w:type="gramStart"/>
      <w:r w:rsidRPr="004546D0">
        <w:rPr>
          <w:rFonts w:cs="Consolas"/>
          <w:sz w:val="24"/>
          <w:szCs w:val="24"/>
        </w:rPr>
        <w:t>git</w:t>
      </w:r>
      <w:proofErr w:type="gramEnd"/>
      <w:r w:rsidRPr="004546D0">
        <w:rPr>
          <w:rFonts w:cs="Consolas"/>
          <w:sz w:val="24"/>
          <w:szCs w:val="24"/>
        </w:rPr>
        <w:t xml:space="preserve"> config --global user.name "Your Name"</w:t>
      </w:r>
    </w:p>
    <w:p w:rsidR="009E6645" w:rsidRPr="004546D0" w:rsidRDefault="009E6645" w:rsidP="004546D0">
      <w:pPr>
        <w:pStyle w:val="NoSpacing"/>
        <w:rPr>
          <w:rFonts w:ascii="Consolas" w:hAnsi="Consolas" w:cs="Consolas"/>
        </w:rPr>
      </w:pPr>
    </w:p>
    <w:p w:rsidR="009E6645" w:rsidRPr="004546D0" w:rsidRDefault="009E6645" w:rsidP="004546D0">
      <w:pPr>
        <w:pStyle w:val="NoSpacing"/>
        <w:rPr>
          <w:rFonts w:ascii="Consolas" w:hAnsi="Consolas" w:cs="Consolas"/>
        </w:rPr>
      </w:pPr>
      <w:proofErr w:type="gramStart"/>
      <w:r w:rsidRPr="004546D0">
        <w:rPr>
          <w:rFonts w:cs="Consolas"/>
          <w:sz w:val="24"/>
          <w:szCs w:val="24"/>
        </w:rPr>
        <w:t>git</w:t>
      </w:r>
      <w:proofErr w:type="gramEnd"/>
      <w:r w:rsidRPr="004546D0">
        <w:rPr>
          <w:rFonts w:cs="Consolas"/>
          <w:sz w:val="24"/>
          <w:szCs w:val="24"/>
        </w:rPr>
        <w:t xml:space="preserve"> config --global user.email "you@example.com"</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838950" cy="1238250"/>
            <wp:effectExtent l="19050" t="0" r="0" b="0"/>
            <wp:docPr id="26" name="Picture 26" descr="Centos Git Installation Step 16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entos Git Installation Step 16 - Install Git - Edureka"/>
                    <pic:cNvPicPr>
                      <a:picLocks noChangeAspect="1" noChangeArrowheads="1"/>
                    </pic:cNvPicPr>
                  </pic:nvPicPr>
                  <pic:blipFill>
                    <a:blip r:embed="rId64"/>
                    <a:srcRect/>
                    <a:stretch>
                      <a:fillRect/>
                    </a:stretch>
                  </pic:blipFill>
                  <pic:spPr bwMode="auto">
                    <a:xfrm>
                      <a:off x="0" y="0"/>
                      <a:ext cx="6838950" cy="12382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To confirm that these configurations are added successfully we will use the command:</w:t>
      </w:r>
    </w:p>
    <w:p w:rsidR="009E6645" w:rsidRPr="004546D0" w:rsidRDefault="009E6645" w:rsidP="004546D0">
      <w:pPr>
        <w:pStyle w:val="NoSpacing"/>
        <w:rPr>
          <w:rFonts w:ascii="Consolas" w:hAnsi="Consolas" w:cs="Consolas"/>
        </w:rPr>
      </w:pPr>
      <w:r w:rsidRPr="004546D0">
        <w:rPr>
          <w:rFonts w:cs="Consolas"/>
          <w:sz w:val="24"/>
          <w:szCs w:val="24"/>
        </w:rPr>
        <w:t>  </w:t>
      </w:r>
      <w:proofErr w:type="gramStart"/>
      <w:r w:rsidRPr="004546D0">
        <w:rPr>
          <w:rStyle w:val="Strong"/>
          <w:rFonts w:ascii="Noto Serif" w:hAnsi="Noto Serif" w:cs="Consolas"/>
          <w:sz w:val="24"/>
          <w:szCs w:val="24"/>
        </w:rPr>
        <w:t>git</w:t>
      </w:r>
      <w:proofErr w:type="gramEnd"/>
      <w:r w:rsidRPr="004546D0">
        <w:rPr>
          <w:rStyle w:val="Strong"/>
          <w:rFonts w:ascii="Noto Serif" w:hAnsi="Noto Serif" w:cs="Consolas"/>
          <w:sz w:val="24"/>
          <w:szCs w:val="24"/>
        </w:rPr>
        <w:t xml:space="preserve"> config --list </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191250" cy="1619250"/>
            <wp:effectExtent l="19050" t="0" r="0" b="0"/>
            <wp:docPr id="27" name="Picture 27" descr="Centos Git Installation Step 17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entos Git Installation Step 17 - Install Git - Edureka"/>
                    <pic:cNvPicPr>
                      <a:picLocks noChangeAspect="1" noChangeArrowheads="1"/>
                    </pic:cNvPicPr>
                  </pic:nvPicPr>
                  <pic:blipFill>
                    <a:blip r:embed="rId65"/>
                    <a:srcRect/>
                    <a:stretch>
                      <a:fillRect/>
                    </a:stretch>
                  </pic:blipFill>
                  <pic:spPr bwMode="auto">
                    <a:xfrm>
                      <a:off x="0" y="0"/>
                      <a:ext cx="6191250" cy="16192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rPr>
          <w:rStyle w:val="Strong"/>
          <w:rFonts w:ascii="Noto Serif" w:hAnsi="Noto Serif"/>
        </w:rPr>
        <w:t>Step 9:</w:t>
      </w:r>
    </w:p>
    <w:p w:rsidR="009E6645" w:rsidRPr="004546D0" w:rsidRDefault="009E6645" w:rsidP="004546D0">
      <w:pPr>
        <w:pStyle w:val="NoSpacing"/>
      </w:pPr>
      <w:r w:rsidRPr="004546D0">
        <w:t>Now we need to generate a </w:t>
      </w:r>
      <w:r w:rsidRPr="004546D0">
        <w:rPr>
          <w:rStyle w:val="Strong"/>
          <w:rFonts w:ascii="Noto Serif" w:hAnsi="Noto Serif"/>
        </w:rPr>
        <w:t>SSH</w:t>
      </w:r>
      <w:r w:rsidRPr="004546D0">
        <w:t> key.</w:t>
      </w:r>
      <w:r w:rsidRPr="004546D0">
        <w:br/>
      </w:r>
      <w:r w:rsidRPr="004546D0">
        <w:rPr>
          <w:rStyle w:val="Strong"/>
          <w:rFonts w:ascii="Noto Serif" w:hAnsi="Noto Serif"/>
        </w:rPr>
        <w:t>SSH</w:t>
      </w:r>
      <w:r w:rsidRPr="004546D0">
        <w:t> is a secure protocol used as the primary means of connecting to Linux servers remotely. Now to generate a new SSH key we will use:</w:t>
      </w:r>
    </w:p>
    <w:p w:rsidR="009E6645" w:rsidRPr="004546D0" w:rsidRDefault="009E6645" w:rsidP="004546D0">
      <w:pPr>
        <w:pStyle w:val="NoSpacing"/>
        <w:rPr>
          <w:rFonts w:ascii="Consolas" w:hAnsi="Consolas" w:cs="Consolas"/>
        </w:rPr>
      </w:pPr>
      <w:proofErr w:type="gramStart"/>
      <w:r w:rsidRPr="004546D0">
        <w:rPr>
          <w:rFonts w:cs="Consolas"/>
          <w:sz w:val="24"/>
          <w:szCs w:val="24"/>
        </w:rPr>
        <w:t>ssh-keygen</w:t>
      </w:r>
      <w:proofErr w:type="gramEnd"/>
      <w:r w:rsidRPr="004546D0">
        <w:rPr>
          <w:rFonts w:cs="Consolas"/>
          <w:sz w:val="24"/>
          <w:szCs w:val="24"/>
        </w:rPr>
        <w:t xml:space="preserve"> -t rsa -b 4096 -C "</w:t>
      </w:r>
      <w:r w:rsidRPr="004546D0">
        <w:rPr>
          <w:rStyle w:val="Emphasis"/>
          <w:rFonts w:ascii="Noto Serif" w:hAnsi="Noto Serif" w:cs="Consolas"/>
          <w:sz w:val="24"/>
          <w:szCs w:val="24"/>
        </w:rPr>
        <w:t>your_email@example.com</w:t>
      </w:r>
      <w:r w:rsidRPr="004546D0">
        <w:rPr>
          <w:rFonts w:cs="Consolas"/>
          <w:sz w:val="24"/>
          <w:szCs w:val="24"/>
        </w:rPr>
        <w:t>"</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296025" cy="2847975"/>
            <wp:effectExtent l="19050" t="0" r="9525" b="0"/>
            <wp:docPr id="28" name="Picture 28" descr="Centos Git Installation Step 18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entos Git Installation Step 18 - Install Git - Edureka"/>
                    <pic:cNvPicPr>
                      <a:picLocks noChangeAspect="1" noChangeArrowheads="1"/>
                    </pic:cNvPicPr>
                  </pic:nvPicPr>
                  <pic:blipFill>
                    <a:blip r:embed="rId66"/>
                    <a:srcRect/>
                    <a:stretch>
                      <a:fillRect/>
                    </a:stretch>
                  </pic:blipFill>
                  <pic:spPr bwMode="auto">
                    <a:xfrm>
                      <a:off x="0" y="0"/>
                      <a:ext cx="6296025" cy="2847975"/>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lastRenderedPageBreak/>
        <w:t xml:space="preserve">It will ask you to enter the file name where you want to save the key. </w:t>
      </w:r>
      <w:proofErr w:type="gramStart"/>
      <w:r w:rsidRPr="004546D0">
        <w:t>If you want it saved in your default directory press ‘Enter’.</w:t>
      </w:r>
      <w:proofErr w:type="gramEnd"/>
      <w:r w:rsidRPr="004546D0">
        <w:t xml:space="preserve"> Enter blank passphrase if you want to and then enter the same again.</w:t>
      </w:r>
    </w:p>
    <w:p w:rsidR="009E6645" w:rsidRPr="004546D0" w:rsidRDefault="009E6645" w:rsidP="004546D0">
      <w:pPr>
        <w:pStyle w:val="NoSpacing"/>
      </w:pPr>
      <w:r w:rsidRPr="004546D0">
        <w:t>There is a program called </w:t>
      </w:r>
      <w:r w:rsidRPr="004546D0">
        <w:rPr>
          <w:rStyle w:val="Strong"/>
          <w:rFonts w:ascii="Noto Serif" w:hAnsi="Noto Serif"/>
        </w:rPr>
        <w:t>ssh-agent </w:t>
      </w:r>
      <w:r w:rsidRPr="004546D0">
        <w:t>that runs the duration of a local login session. It stores unencrypted keys in memory, and communicates with SSH clients using a </w:t>
      </w:r>
      <w:proofErr w:type="gramStart"/>
      <w:r w:rsidRPr="004546D0">
        <w:t>Unix</w:t>
      </w:r>
      <w:proofErr w:type="gramEnd"/>
      <w:r w:rsidRPr="004546D0">
        <w:t xml:space="preserve"> domain socket. So to ensure that SSH agent is enabled we will use this command below:</w:t>
      </w:r>
    </w:p>
    <w:p w:rsidR="009E6645" w:rsidRPr="004546D0" w:rsidRDefault="009E6645" w:rsidP="004546D0">
      <w:pPr>
        <w:pStyle w:val="NoSpacing"/>
        <w:rPr>
          <w:rFonts w:ascii="Consolas" w:hAnsi="Consolas" w:cs="Consolas"/>
        </w:rPr>
      </w:pPr>
      <w:proofErr w:type="gramStart"/>
      <w:r w:rsidRPr="004546D0">
        <w:rPr>
          <w:rFonts w:cs="Consolas"/>
          <w:sz w:val="24"/>
          <w:szCs w:val="24"/>
        </w:rPr>
        <w:t>eval</w:t>
      </w:r>
      <w:proofErr w:type="gramEnd"/>
      <w:r w:rsidRPr="004546D0">
        <w:rPr>
          <w:rFonts w:cs="Consolas"/>
          <w:sz w:val="24"/>
          <w:szCs w:val="24"/>
        </w:rPr>
        <w:t xml:space="preserve"> "$(ssh-agent -s)"</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772275" cy="1524000"/>
            <wp:effectExtent l="19050" t="0" r="9525" b="0"/>
            <wp:docPr id="29" name="Picture 29" descr="Centos Git Installation Step 19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entos Git Installation Step 19 - Install Git - Edureka"/>
                    <pic:cNvPicPr>
                      <a:picLocks noChangeAspect="1" noChangeArrowheads="1"/>
                    </pic:cNvPicPr>
                  </pic:nvPicPr>
                  <pic:blipFill>
                    <a:blip r:embed="rId67"/>
                    <a:srcRect/>
                    <a:stretch>
                      <a:fillRect/>
                    </a:stretch>
                  </pic:blipFill>
                  <pic:spPr bwMode="auto">
                    <a:xfrm>
                      <a:off x="0" y="0"/>
                      <a:ext cx="6772275" cy="152400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To add </w:t>
      </w:r>
      <w:r w:rsidRPr="004546D0">
        <w:rPr>
          <w:rStyle w:val="Strong"/>
          <w:rFonts w:ascii="Noto Serif" w:hAnsi="Noto Serif"/>
        </w:rPr>
        <w:t>SSH</w:t>
      </w:r>
      <w:r w:rsidRPr="004546D0">
        <w:t> key to the </w:t>
      </w:r>
      <w:r w:rsidRPr="004546D0">
        <w:rPr>
          <w:rStyle w:val="Strong"/>
          <w:rFonts w:ascii="Noto Serif" w:hAnsi="Noto Serif"/>
        </w:rPr>
        <w:t>SSH</w:t>
      </w:r>
      <w:r w:rsidRPr="004546D0">
        <w:t> agent we will use</w:t>
      </w:r>
    </w:p>
    <w:p w:rsidR="009E6645" w:rsidRPr="004546D0" w:rsidRDefault="009E6645" w:rsidP="004546D0">
      <w:pPr>
        <w:pStyle w:val="NoSpacing"/>
        <w:rPr>
          <w:rFonts w:ascii="Consolas" w:hAnsi="Consolas" w:cs="Consolas"/>
        </w:rPr>
      </w:pPr>
      <w:proofErr w:type="gramStart"/>
      <w:r w:rsidRPr="004546D0">
        <w:rPr>
          <w:rFonts w:cs="Consolas"/>
          <w:sz w:val="24"/>
          <w:szCs w:val="24"/>
        </w:rPr>
        <w:t>ssh-</w:t>
      </w:r>
      <w:proofErr w:type="gramEnd"/>
      <w:r w:rsidRPr="004546D0">
        <w:rPr>
          <w:rFonts w:cs="Consolas"/>
          <w:sz w:val="24"/>
          <w:szCs w:val="24"/>
        </w:rPr>
        <w:t>add ~/.ssh/id_rsa</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667375" cy="1733550"/>
            <wp:effectExtent l="19050" t="0" r="9525" b="0"/>
            <wp:docPr id="30" name="Picture 30" descr="Centos Git Installation Step 20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entos Git Installation Step 20 - Install Git - Edureka"/>
                    <pic:cNvPicPr>
                      <a:picLocks noChangeAspect="1" noChangeArrowheads="1"/>
                    </pic:cNvPicPr>
                  </pic:nvPicPr>
                  <pic:blipFill>
                    <a:blip r:embed="rId68"/>
                    <a:srcRect/>
                    <a:stretch>
                      <a:fillRect/>
                    </a:stretch>
                  </pic:blipFill>
                  <pic:spPr bwMode="auto">
                    <a:xfrm>
                      <a:off x="0" y="0"/>
                      <a:ext cx="5667375" cy="1733550"/>
                    </a:xfrm>
                    <a:prstGeom prst="rect">
                      <a:avLst/>
                    </a:prstGeom>
                    <a:noFill/>
                    <a:ln w="9525">
                      <a:noFill/>
                      <a:miter lim="800000"/>
                      <a:headEnd/>
                      <a:tailEnd/>
                    </a:ln>
                  </pic:spPr>
                </pic:pic>
              </a:graphicData>
            </a:graphic>
          </wp:inline>
        </w:drawing>
      </w:r>
    </w:p>
    <w:p w:rsidR="009E6645" w:rsidRPr="004546D0" w:rsidRDefault="009E6645" w:rsidP="004546D0">
      <w:pPr>
        <w:pStyle w:val="NoSpacing"/>
      </w:pPr>
      <w:r w:rsidRPr="004546D0">
        <w:t>To add </w:t>
      </w:r>
      <w:r w:rsidRPr="004546D0">
        <w:rPr>
          <w:rStyle w:val="Strong"/>
          <w:rFonts w:ascii="Noto Serif" w:hAnsi="Noto Serif"/>
        </w:rPr>
        <w:t>SSH</w:t>
      </w:r>
      <w:r w:rsidRPr="004546D0">
        <w:t> key to our GitHub account we will use:</w:t>
      </w:r>
    </w:p>
    <w:p w:rsidR="009E6645" w:rsidRPr="004546D0" w:rsidRDefault="009E6645" w:rsidP="004546D0">
      <w:pPr>
        <w:pStyle w:val="NoSpacing"/>
        <w:rPr>
          <w:rFonts w:ascii="Consolas" w:hAnsi="Consolas" w:cs="Consolas"/>
        </w:rPr>
      </w:pPr>
      <w:proofErr w:type="gramStart"/>
      <w:r w:rsidRPr="004546D0">
        <w:rPr>
          <w:rFonts w:cs="Consolas"/>
          <w:sz w:val="24"/>
          <w:szCs w:val="24"/>
        </w:rPr>
        <w:t>cat</w:t>
      </w:r>
      <w:proofErr w:type="gramEnd"/>
      <w:r w:rsidRPr="004546D0">
        <w:rPr>
          <w:rFonts w:cs="Consolas"/>
          <w:sz w:val="24"/>
          <w:szCs w:val="24"/>
        </w:rPr>
        <w:t xml:space="preserve"> ~/.ssh/id_rsa.pub</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7181850" cy="2047875"/>
            <wp:effectExtent l="19050" t="0" r="0" b="0"/>
            <wp:docPr id="31" name="Picture 31" descr="Centos Git Installation Step 21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entos Git Installation Step 21 - Install Git - Edureka"/>
                    <pic:cNvPicPr>
                      <a:picLocks noChangeAspect="1" noChangeArrowheads="1"/>
                    </pic:cNvPicPr>
                  </pic:nvPicPr>
                  <pic:blipFill>
                    <a:blip r:embed="rId69"/>
                    <a:srcRect/>
                    <a:stretch>
                      <a:fillRect/>
                    </a:stretch>
                  </pic:blipFill>
                  <pic:spPr bwMode="auto">
                    <a:xfrm>
                      <a:off x="0" y="0"/>
                      <a:ext cx="7181850" cy="2047875"/>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t>The gibberish you see on screen is actually the </w:t>
      </w:r>
      <w:r w:rsidRPr="00820524">
        <w:rPr>
          <w:rStyle w:val="Strong"/>
          <w:rFonts w:ascii="Noto Serif" w:hAnsi="Noto Serif"/>
        </w:rPr>
        <w:t>SSH</w:t>
      </w:r>
      <w:r w:rsidRPr="00820524">
        <w:t> key. ;-)</w:t>
      </w:r>
    </w:p>
    <w:p w:rsidR="009E6645" w:rsidRPr="00820524" w:rsidRDefault="009E6645" w:rsidP="00820524">
      <w:pPr>
        <w:pStyle w:val="NoSpacing"/>
      </w:pPr>
      <w:r w:rsidRPr="00820524">
        <w:t>Finally we need to copy the </w:t>
      </w:r>
      <w:r w:rsidRPr="00820524">
        <w:rPr>
          <w:rStyle w:val="Strong"/>
          <w:rFonts w:ascii="Noto Serif" w:hAnsi="Noto Serif"/>
        </w:rPr>
        <w:t>SSH</w:t>
      </w:r>
      <w:r w:rsidRPr="00820524">
        <w:t> key and then we need to go to the GitHub account and click on settings.</w:t>
      </w:r>
    </w:p>
    <w:p w:rsidR="009E6645" w:rsidRPr="00820524" w:rsidRDefault="009E6645" w:rsidP="00820524">
      <w:pPr>
        <w:pStyle w:val="NoSpacing"/>
      </w:pPr>
      <w:proofErr w:type="gramStart"/>
      <w:r w:rsidRPr="00820524">
        <w:t>(P.S.</w:t>
      </w:r>
      <w:proofErr w:type="gramEnd"/>
      <w:r w:rsidRPr="00820524">
        <w:t xml:space="preserve"> If you don’t have a GitHub repository and want to learn how to create </w:t>
      </w:r>
      <w:proofErr w:type="gramStart"/>
      <w:r w:rsidRPr="00820524">
        <w:t>it ,</w:t>
      </w:r>
      <w:proofErr w:type="gramEnd"/>
      <w:r w:rsidRPr="00820524">
        <w:t xml:space="preserve"> skip</w:t>
      </w:r>
      <w:hyperlink r:id="rId70" w:anchor="github" w:history="1">
        <w:r w:rsidRPr="00820524">
          <w:rPr>
            <w:rStyle w:val="Hyperlink"/>
            <w:rFonts w:ascii="Noto Serif" w:hAnsi="Noto Serif"/>
            <w:color w:val="auto"/>
          </w:rPr>
          <w:t> here</w:t>
        </w:r>
      </w:hyperlink>
      <w:r w:rsidRPr="00820524">
        <w:t> )</w:t>
      </w:r>
    </w:p>
    <w:p w:rsidR="009E6645" w:rsidRDefault="009E6645" w:rsidP="009E6645">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lastRenderedPageBreak/>
        <w:drawing>
          <wp:inline distT="0" distB="0" distL="0" distR="0">
            <wp:extent cx="5972175" cy="2257425"/>
            <wp:effectExtent l="19050" t="0" r="9525" b="0"/>
            <wp:docPr id="23" name="Picture 32" descr="Centos Git Installation Step 22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entos Git Installation Step 22 - Install Git - Edureka"/>
                    <pic:cNvPicPr>
                      <a:picLocks noChangeAspect="1" noChangeArrowheads="1"/>
                    </pic:cNvPicPr>
                  </pic:nvPicPr>
                  <pic:blipFill>
                    <a:blip r:embed="rId71"/>
                    <a:srcRect/>
                    <a:stretch>
                      <a:fillRect/>
                    </a:stretch>
                  </pic:blipFill>
                  <pic:spPr bwMode="auto">
                    <a:xfrm>
                      <a:off x="0" y="0"/>
                      <a:ext cx="5972175" cy="2257425"/>
                    </a:xfrm>
                    <a:prstGeom prst="rect">
                      <a:avLst/>
                    </a:prstGeom>
                    <a:noFill/>
                    <a:ln w="9525">
                      <a:noFill/>
                      <a:miter lim="800000"/>
                      <a:headEnd/>
                      <a:tailEnd/>
                    </a:ln>
                  </pic:spPr>
                </pic:pic>
              </a:graphicData>
            </a:graphic>
          </wp:inline>
        </w:drawing>
      </w:r>
    </w:p>
    <w:p w:rsidR="009E6645" w:rsidRPr="00820524" w:rsidRDefault="009E6645" w:rsidP="00820524">
      <w:pPr>
        <w:pStyle w:val="NoSpacing"/>
      </w:pPr>
      <w:proofErr w:type="gramStart"/>
      <w:r w:rsidRPr="00820524">
        <w:t>and</w:t>
      </w:r>
      <w:proofErr w:type="gramEnd"/>
      <w:r w:rsidRPr="00820524">
        <w:t xml:space="preserve"> then go to </w:t>
      </w:r>
      <w:r w:rsidRPr="00820524">
        <w:rPr>
          <w:rStyle w:val="Strong"/>
          <w:rFonts w:ascii="Noto Serif" w:hAnsi="Noto Serif"/>
        </w:rPr>
        <w:t>SSH</w:t>
      </w:r>
      <w:r w:rsidRPr="00820524">
        <w:t> and </w:t>
      </w:r>
      <w:r w:rsidRPr="00820524">
        <w:rPr>
          <w:rStyle w:val="Strong"/>
          <w:rFonts w:ascii="Noto Serif" w:hAnsi="Noto Serif"/>
        </w:rPr>
        <w:t>GPG</w:t>
      </w:r>
      <w:r w:rsidRPr="00820524">
        <w:t> keys option on the left.</w:t>
      </w:r>
    </w:p>
    <w:p w:rsidR="009E6645" w:rsidRDefault="009E6645" w:rsidP="009E6645">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410325" cy="2495550"/>
            <wp:effectExtent l="19050" t="0" r="9525" b="0"/>
            <wp:docPr id="22" name="Picture 33" descr="Centos Git Installation Step 23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entos Git Installation Step 23 - Install Git - Edureka"/>
                    <pic:cNvPicPr>
                      <a:picLocks noChangeAspect="1" noChangeArrowheads="1"/>
                    </pic:cNvPicPr>
                  </pic:nvPicPr>
                  <pic:blipFill>
                    <a:blip r:embed="rId72"/>
                    <a:srcRect/>
                    <a:stretch>
                      <a:fillRect/>
                    </a:stretch>
                  </pic:blipFill>
                  <pic:spPr bwMode="auto">
                    <a:xfrm>
                      <a:off x="0" y="0"/>
                      <a:ext cx="6410325" cy="2495550"/>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t> </w:t>
      </w:r>
    </w:p>
    <w:p w:rsidR="009E6645" w:rsidRPr="00820524" w:rsidRDefault="009E6645" w:rsidP="00820524">
      <w:pPr>
        <w:pStyle w:val="NoSpacing"/>
      </w:pPr>
      <w:r w:rsidRPr="00820524">
        <w:t>We will now click on </w:t>
      </w:r>
      <w:r w:rsidRPr="00820524">
        <w:rPr>
          <w:rStyle w:val="Strong"/>
          <w:rFonts w:ascii="Noto Serif" w:hAnsi="Noto Serif"/>
        </w:rPr>
        <w:t>New SSH</w:t>
      </w:r>
      <w:r w:rsidRPr="00820524">
        <w:t xml:space="preserve"> key and add title to </w:t>
      </w:r>
      <w:proofErr w:type="gramStart"/>
      <w:r w:rsidRPr="00820524">
        <w:t>it  and</w:t>
      </w:r>
      <w:proofErr w:type="gramEnd"/>
      <w:r w:rsidRPr="00820524">
        <w:t xml:space="preserve"> then paste the copied key in the space provided. Now we will click on </w:t>
      </w:r>
      <w:r w:rsidRPr="00820524">
        <w:rPr>
          <w:rStyle w:val="Strong"/>
          <w:rFonts w:ascii="Noto Serif" w:hAnsi="Noto Serif"/>
        </w:rPr>
        <w:t>add SSH key</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7010400" cy="3076575"/>
            <wp:effectExtent l="19050" t="0" r="0" b="0"/>
            <wp:docPr id="21" name="Picture 34" descr="Centos Git Installation Step 24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entos Git Installation Step 24 - Install Git - Edureka"/>
                    <pic:cNvPicPr>
                      <a:picLocks noChangeAspect="1" noChangeArrowheads="1"/>
                    </pic:cNvPicPr>
                  </pic:nvPicPr>
                  <pic:blipFill>
                    <a:blip r:embed="rId73"/>
                    <a:srcRect/>
                    <a:stretch>
                      <a:fillRect/>
                    </a:stretch>
                  </pic:blipFill>
                  <pic:spPr bwMode="auto">
                    <a:xfrm>
                      <a:off x="0" y="0"/>
                      <a:ext cx="7010400" cy="3076575"/>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lastRenderedPageBreak/>
        <w:t>Now use the below command to test the </w:t>
      </w:r>
      <w:r w:rsidRPr="00820524">
        <w:rPr>
          <w:rStyle w:val="Strong"/>
          <w:rFonts w:ascii="Noto Serif" w:hAnsi="Noto Serif"/>
        </w:rPr>
        <w:t>SSH key</w:t>
      </w:r>
      <w:r w:rsidRPr="00820524">
        <w:t>:</w:t>
      </w:r>
    </w:p>
    <w:p w:rsidR="009E6645" w:rsidRPr="00820524" w:rsidRDefault="009E6645" w:rsidP="00820524">
      <w:pPr>
        <w:pStyle w:val="NoSpacing"/>
        <w:rPr>
          <w:rFonts w:ascii="Consolas" w:hAnsi="Consolas" w:cs="Consolas"/>
        </w:rPr>
      </w:pPr>
      <w:proofErr w:type="gramStart"/>
      <w:r w:rsidRPr="00820524">
        <w:rPr>
          <w:rFonts w:cs="Consolas"/>
          <w:sz w:val="24"/>
          <w:szCs w:val="24"/>
        </w:rPr>
        <w:t>ssh</w:t>
      </w:r>
      <w:proofErr w:type="gramEnd"/>
      <w:r w:rsidRPr="00820524">
        <w:rPr>
          <w:rFonts w:cs="Consolas"/>
          <w:sz w:val="24"/>
          <w:szCs w:val="24"/>
        </w:rPr>
        <w:t xml:space="preserve"> -T git@github.com</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886450" cy="1838325"/>
            <wp:effectExtent l="19050" t="0" r="0" b="0"/>
            <wp:docPr id="20" name="Picture 35" descr="Centos Git Installation Step 29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entos Git Installation Step 29 - Install Git - Edureka"/>
                    <pic:cNvPicPr>
                      <a:picLocks noChangeAspect="1" noChangeArrowheads="1"/>
                    </pic:cNvPicPr>
                  </pic:nvPicPr>
                  <pic:blipFill>
                    <a:blip r:embed="rId74"/>
                    <a:srcRect/>
                    <a:stretch>
                      <a:fillRect/>
                    </a:stretch>
                  </pic:blipFill>
                  <pic:spPr bwMode="auto">
                    <a:xfrm>
                      <a:off x="0" y="0"/>
                      <a:ext cx="5886450" cy="1838325"/>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t>Now we can see in the snapshot below, that the colour of the key is green. It means we have successfully tested the key.</w:t>
      </w:r>
    </w:p>
    <w:p w:rsidR="009E6645" w:rsidRDefault="009E6645" w:rsidP="009E6645">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648450" cy="1924050"/>
            <wp:effectExtent l="19050" t="0" r="0" b="0"/>
            <wp:docPr id="19" name="Picture 36" descr="Centos Git Installation Step 25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entos Git Installation Step 25 - Install Git - Edureka"/>
                    <pic:cNvPicPr>
                      <a:picLocks noChangeAspect="1" noChangeArrowheads="1"/>
                    </pic:cNvPicPr>
                  </pic:nvPicPr>
                  <pic:blipFill>
                    <a:blip r:embed="rId75"/>
                    <a:srcRect/>
                    <a:stretch>
                      <a:fillRect/>
                    </a:stretch>
                  </pic:blipFill>
                  <pic:spPr bwMode="auto">
                    <a:xfrm>
                      <a:off x="0" y="0"/>
                      <a:ext cx="6648450" cy="1924050"/>
                    </a:xfrm>
                    <a:prstGeom prst="rect">
                      <a:avLst/>
                    </a:prstGeom>
                    <a:noFill/>
                    <a:ln w="9525">
                      <a:noFill/>
                      <a:miter lim="800000"/>
                      <a:headEnd/>
                      <a:tailEnd/>
                    </a:ln>
                  </pic:spPr>
                </pic:pic>
              </a:graphicData>
            </a:graphic>
          </wp:inline>
        </w:drawing>
      </w:r>
      <w:bookmarkStart w:id="6" w:name="github"/>
      <w:bookmarkEnd w:id="6"/>
    </w:p>
    <w:p w:rsidR="009E6645" w:rsidRPr="00820524" w:rsidRDefault="009E6645" w:rsidP="00820524">
      <w:pPr>
        <w:pStyle w:val="NoSpacing"/>
      </w:pPr>
      <w:r w:rsidRPr="00820524">
        <w:t>This is how you install Git and connect to your central repository on Git.</w:t>
      </w:r>
    </w:p>
    <w:p w:rsidR="009E6645" w:rsidRPr="00820524" w:rsidRDefault="009E6645" w:rsidP="00820524">
      <w:pPr>
        <w:pStyle w:val="NoSpacing"/>
        <w:rPr>
          <w:b/>
          <w:bCs/>
          <w:sz w:val="45"/>
          <w:szCs w:val="45"/>
        </w:rPr>
      </w:pPr>
      <w:r w:rsidRPr="00820524">
        <w:rPr>
          <w:rStyle w:val="Strong"/>
          <w:rFonts w:ascii="Noto Serif" w:hAnsi="Noto Serif"/>
          <w:b w:val="0"/>
          <w:bCs w:val="0"/>
          <w:sz w:val="27"/>
          <w:szCs w:val="27"/>
        </w:rPr>
        <w:t>Create GitHub Repositories</w:t>
      </w:r>
    </w:p>
    <w:p w:rsidR="009E6645" w:rsidRPr="00820524" w:rsidRDefault="009E6645" w:rsidP="00820524">
      <w:pPr>
        <w:pStyle w:val="NoSpacing"/>
      </w:pPr>
      <w:r w:rsidRPr="00820524">
        <w:t>You have learnt to install Git in your system and now its time to make repositories on GitHub that will act as your remote repository.</w:t>
      </w:r>
    </w:p>
    <w:p w:rsidR="009E6645" w:rsidRPr="00820524" w:rsidRDefault="009E6645" w:rsidP="00820524">
      <w:pPr>
        <w:pStyle w:val="NoSpacing"/>
      </w:pPr>
      <w:r w:rsidRPr="00820524">
        <w:rPr>
          <w:rStyle w:val="Strong"/>
          <w:rFonts w:ascii="Noto Serif" w:hAnsi="Noto Serif"/>
        </w:rPr>
        <w:t>Step 1:</w:t>
      </w:r>
    </w:p>
    <w:p w:rsidR="009E6645" w:rsidRPr="00820524" w:rsidRDefault="009E6645" w:rsidP="00820524">
      <w:pPr>
        <w:pStyle w:val="NoSpacing"/>
      </w:pPr>
      <w:r w:rsidRPr="00820524">
        <w:t>Go to “</w:t>
      </w:r>
      <w:r w:rsidRPr="00820524">
        <w:rPr>
          <w:rStyle w:val="Strong"/>
          <w:rFonts w:ascii="Noto Serif" w:hAnsi="Noto Serif"/>
        </w:rPr>
        <w:t>www.github.com</w:t>
      </w:r>
      <w:r w:rsidRPr="00820524">
        <w:t>” and like a piece of cake, all you need to do to Sign Up is fill up the following form and click on </w:t>
      </w:r>
      <w:r w:rsidRPr="00820524">
        <w:rPr>
          <w:rStyle w:val="Strong"/>
          <w:rFonts w:ascii="Noto Serif" w:hAnsi="Noto Serif"/>
        </w:rPr>
        <w:t>Sign Up</w:t>
      </w:r>
      <w:r w:rsidRPr="00820524">
        <w:t>.</w:t>
      </w:r>
    </w:p>
    <w:p w:rsidR="009E6645" w:rsidRPr="00820524" w:rsidRDefault="009E6645" w:rsidP="00820524">
      <w:pPr>
        <w:pStyle w:val="NoSpacing"/>
      </w:pPr>
      <w:r w:rsidRPr="00820524">
        <w:rPr>
          <w:rStyle w:val="Strong"/>
          <w:rFonts w:ascii="Noto Serif" w:hAnsi="Noto Serif"/>
        </w:rPr>
        <w:t>Step 2:</w:t>
      </w:r>
    </w:p>
    <w:p w:rsidR="009E6645" w:rsidRPr="00820524" w:rsidRDefault="009E6645" w:rsidP="00820524">
      <w:pPr>
        <w:pStyle w:val="NoSpacing"/>
      </w:pPr>
      <w:r w:rsidRPr="00820524">
        <w:t>Choose if you want your repositories to be private or public.</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477000" cy="2752725"/>
            <wp:effectExtent l="19050" t="0" r="0" b="0"/>
            <wp:docPr id="18" name="Picture 37" descr="GitHub First Step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tHub First Step - Install Git - Edureka"/>
                    <pic:cNvPicPr>
                      <a:picLocks noChangeAspect="1" noChangeArrowheads="1"/>
                    </pic:cNvPicPr>
                  </pic:nvPicPr>
                  <pic:blipFill>
                    <a:blip r:embed="rId76"/>
                    <a:srcRect/>
                    <a:stretch>
                      <a:fillRect/>
                    </a:stretch>
                  </pic:blipFill>
                  <pic:spPr bwMode="auto">
                    <a:xfrm>
                      <a:off x="0" y="0"/>
                      <a:ext cx="6477000" cy="2752725"/>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lastRenderedPageBreak/>
        <w:t>After choosing your plan, click on </w:t>
      </w:r>
      <w:r w:rsidRPr="00820524">
        <w:rPr>
          <w:rStyle w:val="Strong"/>
          <w:rFonts w:ascii="Noto Serif" w:hAnsi="Noto Serif"/>
        </w:rPr>
        <w:t>Continue</w:t>
      </w:r>
    </w:p>
    <w:p w:rsidR="009E6645" w:rsidRPr="00820524" w:rsidRDefault="009E6645" w:rsidP="00820524">
      <w:pPr>
        <w:pStyle w:val="NoSpacing"/>
      </w:pPr>
      <w:r w:rsidRPr="00820524">
        <w:rPr>
          <w:rStyle w:val="Strong"/>
          <w:rFonts w:ascii="Noto Serif" w:hAnsi="Noto Serif"/>
        </w:rPr>
        <w:t>Step 3:</w:t>
      </w:r>
    </w:p>
    <w:p w:rsidR="009E6645" w:rsidRPr="00820524" w:rsidRDefault="009E6645" w:rsidP="00820524">
      <w:pPr>
        <w:pStyle w:val="NoSpacing"/>
      </w:pPr>
      <w:r w:rsidRPr="00820524">
        <w:t>Confirm your email and then click on </w:t>
      </w:r>
      <w:r w:rsidRPr="00820524">
        <w:rPr>
          <w:rStyle w:val="Strong"/>
          <w:rFonts w:ascii="Noto Serif" w:hAnsi="Noto Serif"/>
        </w:rPr>
        <w:t>Start a project</w:t>
      </w:r>
      <w:r w:rsidRPr="00820524">
        <w:t>.</w:t>
      </w:r>
    </w:p>
    <w:p w:rsidR="009E6645" w:rsidRPr="00820524" w:rsidRDefault="009E6645" w:rsidP="00820524">
      <w:pPr>
        <w:pStyle w:val="NoSpacing"/>
      </w:pPr>
      <w:r w:rsidRPr="00820524">
        <w:rPr>
          <w:noProof/>
        </w:rPr>
        <w:drawing>
          <wp:inline distT="0" distB="0" distL="0" distR="0">
            <wp:extent cx="5095875" cy="2438400"/>
            <wp:effectExtent l="19050" t="0" r="9525" b="0"/>
            <wp:docPr id="17" name="Picture 38" descr="GitHub Start A Project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Hub Start A Project - Install Git - Edureka"/>
                    <pic:cNvPicPr>
                      <a:picLocks noChangeAspect="1" noChangeArrowheads="1"/>
                    </pic:cNvPicPr>
                  </pic:nvPicPr>
                  <pic:blipFill>
                    <a:blip r:embed="rId77"/>
                    <a:srcRect/>
                    <a:stretch>
                      <a:fillRect/>
                    </a:stretch>
                  </pic:blipFill>
                  <pic:spPr bwMode="auto">
                    <a:xfrm>
                      <a:off x="0" y="0"/>
                      <a:ext cx="5095875" cy="2438400"/>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rPr>
          <w:rStyle w:val="Strong"/>
          <w:rFonts w:ascii="Noto Serif" w:hAnsi="Noto Serif"/>
        </w:rPr>
        <w:t>Step 4:</w:t>
      </w:r>
    </w:p>
    <w:p w:rsidR="009E6645" w:rsidRPr="00820524" w:rsidRDefault="009E6645" w:rsidP="00820524">
      <w:pPr>
        <w:pStyle w:val="NoSpacing"/>
      </w:pPr>
      <w:r w:rsidRPr="00820524">
        <w:t>Name your repository and click on </w:t>
      </w:r>
      <w:r w:rsidRPr="00820524">
        <w:rPr>
          <w:rStyle w:val="Strong"/>
          <w:rFonts w:ascii="Noto Serif" w:hAnsi="Noto Serif"/>
        </w:rPr>
        <w:t>Create repository</w:t>
      </w:r>
      <w:r w:rsidRPr="00820524">
        <w:t>.</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029200" cy="3009900"/>
            <wp:effectExtent l="19050" t="0" r="0" b="0"/>
            <wp:docPr id="4" name="Picture 39" descr="GitHub Create Repository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tHub Create Repository - Install Git - Edureka"/>
                    <pic:cNvPicPr>
                      <a:picLocks noChangeAspect="1" noChangeArrowheads="1"/>
                    </pic:cNvPicPr>
                  </pic:nvPicPr>
                  <pic:blipFill>
                    <a:blip r:embed="rId78"/>
                    <a:srcRect/>
                    <a:stretch>
                      <a:fillRect/>
                    </a:stretch>
                  </pic:blipFill>
                  <pic:spPr bwMode="auto">
                    <a:xfrm>
                      <a:off x="0" y="0"/>
                      <a:ext cx="5029200" cy="3009900"/>
                    </a:xfrm>
                    <a:prstGeom prst="rect">
                      <a:avLst/>
                    </a:prstGeom>
                    <a:noFill/>
                    <a:ln w="9525">
                      <a:noFill/>
                      <a:miter lim="800000"/>
                      <a:headEnd/>
                      <a:tailEnd/>
                    </a:ln>
                  </pic:spPr>
                </pic:pic>
              </a:graphicData>
            </a:graphic>
          </wp:inline>
        </w:drawing>
      </w:r>
    </w:p>
    <w:p w:rsidR="009E6645" w:rsidRPr="00820524" w:rsidRDefault="009E6645" w:rsidP="00820524">
      <w:pPr>
        <w:pStyle w:val="NoSpacing"/>
      </w:pPr>
      <w:r w:rsidRPr="00820524">
        <w:t>Your repository will look like this snapshot below:</w:t>
      </w:r>
    </w:p>
    <w:p w:rsidR="009E6645" w:rsidRDefault="009E6645" w:rsidP="009E6645">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362700" cy="2124075"/>
            <wp:effectExtent l="19050" t="0" r="0" b="0"/>
            <wp:docPr id="1" name="Picture 40" descr="GitHub Repository - Install Gi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Hub Repository - Install Git - Edureka"/>
                    <pic:cNvPicPr>
                      <a:picLocks noChangeAspect="1" noChangeArrowheads="1"/>
                    </pic:cNvPicPr>
                  </pic:nvPicPr>
                  <pic:blipFill>
                    <a:blip r:embed="rId79"/>
                    <a:srcRect/>
                    <a:stretch>
                      <a:fillRect/>
                    </a:stretch>
                  </pic:blipFill>
                  <pic:spPr bwMode="auto">
                    <a:xfrm>
                      <a:off x="0" y="0"/>
                      <a:ext cx="6362700" cy="2124075"/>
                    </a:xfrm>
                    <a:prstGeom prst="rect">
                      <a:avLst/>
                    </a:prstGeom>
                    <a:noFill/>
                    <a:ln w="9525">
                      <a:noFill/>
                      <a:miter lim="800000"/>
                      <a:headEnd/>
                      <a:tailEnd/>
                    </a:ln>
                  </pic:spPr>
                </pic:pic>
              </a:graphicData>
            </a:graphic>
          </wp:inline>
        </w:drawing>
      </w:r>
    </w:p>
    <w:p w:rsidR="00820524" w:rsidRDefault="00820524" w:rsidP="00820524">
      <w:pPr>
        <w:pStyle w:val="Heading1"/>
        <w:shd w:val="clear" w:color="auto" w:fill="FFFFFF"/>
        <w:spacing w:before="300" w:after="150"/>
        <w:rPr>
          <w:rFonts w:ascii="Noto Serif" w:hAnsi="Noto Serif"/>
          <w:color w:val="FF0000"/>
          <w:sz w:val="24"/>
          <w:szCs w:val="24"/>
        </w:rPr>
      </w:pPr>
      <w:r w:rsidRPr="00820524">
        <w:rPr>
          <w:rFonts w:ascii="Noto Serif" w:hAnsi="Noto Serif"/>
          <w:color w:val="FF0000"/>
          <w:sz w:val="24"/>
          <w:szCs w:val="24"/>
        </w:rPr>
        <w:lastRenderedPageBreak/>
        <w:t>Top 20 Git Commands with Example</w:t>
      </w:r>
    </w:p>
    <w:p w:rsidR="00820524" w:rsidRPr="00820524" w:rsidRDefault="00820524" w:rsidP="00820524">
      <w:pPr>
        <w:pStyle w:val="NoSpacing"/>
        <w:rPr>
          <w:sz w:val="45"/>
          <w:szCs w:val="45"/>
        </w:rPr>
      </w:pPr>
      <w:r w:rsidRPr="00820524">
        <w:rPr>
          <w:rStyle w:val="Strong"/>
          <w:rFonts w:ascii="Noto Serif" w:hAnsi="Noto Serif"/>
          <w:b w:val="0"/>
          <w:bCs w:val="0"/>
          <w:sz w:val="24"/>
          <w:szCs w:val="24"/>
        </w:rPr>
        <w:t>Git Commands</w:t>
      </w:r>
    </w:p>
    <w:p w:rsidR="00820524" w:rsidRPr="00820524" w:rsidRDefault="00820524" w:rsidP="00820524">
      <w:pPr>
        <w:pStyle w:val="NoSpacing"/>
        <w:rPr>
          <w:b/>
          <w:bCs/>
          <w:sz w:val="27"/>
          <w:szCs w:val="27"/>
        </w:rPr>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config</w:t>
      </w:r>
    </w:p>
    <w:p w:rsidR="00820524" w:rsidRPr="00820524" w:rsidRDefault="00820524" w:rsidP="00820524">
      <w:pPr>
        <w:pStyle w:val="NoSpacing"/>
      </w:pPr>
      <w:r w:rsidRPr="00820524">
        <w:rPr>
          <w:rStyle w:val="Strong"/>
          <w:rFonts w:ascii="Noto Serif" w:hAnsi="Noto Serif"/>
        </w:rPr>
        <w:t>Usage: git config –global user.name “[name]”</w:t>
      </w:r>
    </w:p>
    <w:p w:rsidR="00820524" w:rsidRPr="00820524" w:rsidRDefault="00820524" w:rsidP="00820524">
      <w:pPr>
        <w:pStyle w:val="NoSpacing"/>
      </w:pPr>
      <w:r w:rsidRPr="00820524">
        <w:rPr>
          <w:rStyle w:val="Strong"/>
          <w:rFonts w:ascii="Noto Serif" w:hAnsi="Noto Serif"/>
        </w:rPr>
        <w:t>Usage: git config –global user.email “[email address]”</w:t>
      </w:r>
    </w:p>
    <w:p w:rsidR="00820524" w:rsidRPr="00820524" w:rsidRDefault="00820524" w:rsidP="00820524">
      <w:pPr>
        <w:pStyle w:val="NoSpacing"/>
      </w:pPr>
      <w:r w:rsidRPr="00820524">
        <w:t>This command sets the author name and email address respectively to be used with your commits.</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323850"/>
            <wp:effectExtent l="19050" t="0" r="9525" b="0"/>
            <wp:docPr id="80" name="Picture 80" descr="Git Confi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it Config Command - Git Commands - Edureka"/>
                    <pic:cNvPicPr>
                      <a:picLocks noChangeAspect="1" noChangeArrowheads="1"/>
                    </pic:cNvPicPr>
                  </pic:nvPicPr>
                  <pic:blipFill>
                    <a:blip r:embed="rId80"/>
                    <a:srcRect/>
                    <a:stretch>
                      <a:fillRect/>
                    </a:stretch>
                  </pic:blipFill>
                  <pic:spPr bwMode="auto">
                    <a:xfrm>
                      <a:off x="0" y="0"/>
                      <a:ext cx="6105525" cy="323850"/>
                    </a:xfrm>
                    <a:prstGeom prst="rect">
                      <a:avLst/>
                    </a:prstGeom>
                    <a:noFill/>
                    <a:ln w="9525">
                      <a:noFill/>
                      <a:miter lim="800000"/>
                      <a:headEnd/>
                      <a:tailEnd/>
                    </a:ln>
                  </pic:spPr>
                </pic:pic>
              </a:graphicData>
            </a:graphic>
          </wp:inline>
        </w:drawing>
      </w:r>
      <w:bookmarkStart w:id="7" w:name="git_init"/>
      <w:bookmarkEnd w:id="7"/>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init</w:t>
      </w:r>
    </w:p>
    <w:p w:rsidR="00820524" w:rsidRPr="00820524" w:rsidRDefault="00820524" w:rsidP="00820524">
      <w:pPr>
        <w:pStyle w:val="NoSpacing"/>
      </w:pPr>
      <w:r w:rsidRPr="00820524">
        <w:rPr>
          <w:rStyle w:val="Strong"/>
          <w:rFonts w:ascii="Noto Serif" w:hAnsi="Noto Serif"/>
        </w:rPr>
        <w:t>Usage: git init [repository name]</w:t>
      </w:r>
    </w:p>
    <w:p w:rsidR="00820524" w:rsidRPr="00820524" w:rsidRDefault="00820524" w:rsidP="00820524">
      <w:pPr>
        <w:pStyle w:val="NoSpacing"/>
      </w:pPr>
      <w:r w:rsidRPr="00820524">
        <w:t>This command is used to start a new repository.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295275"/>
            <wp:effectExtent l="19050" t="0" r="9525" b="0"/>
            <wp:docPr id="81" name="Picture 81" descr="GitIn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itInit Command - Git Commands - Edureka"/>
                    <pic:cNvPicPr>
                      <a:picLocks noChangeAspect="1" noChangeArrowheads="1"/>
                    </pic:cNvPicPr>
                  </pic:nvPicPr>
                  <pic:blipFill>
                    <a:blip r:embed="rId81"/>
                    <a:srcRect/>
                    <a:stretch>
                      <a:fillRect/>
                    </a:stretch>
                  </pic:blipFill>
                  <pic:spPr bwMode="auto">
                    <a:xfrm>
                      <a:off x="0" y="0"/>
                      <a:ext cx="6105525" cy="295275"/>
                    </a:xfrm>
                    <a:prstGeom prst="rect">
                      <a:avLst/>
                    </a:prstGeom>
                    <a:noFill/>
                    <a:ln w="9525">
                      <a:noFill/>
                      <a:miter lim="800000"/>
                      <a:headEnd/>
                      <a:tailEnd/>
                    </a:ln>
                  </pic:spPr>
                </pic:pic>
              </a:graphicData>
            </a:graphic>
          </wp:inline>
        </w:drawing>
      </w:r>
      <w:bookmarkStart w:id="8" w:name="git_clone"/>
      <w:bookmarkEnd w:id="8"/>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clone</w:t>
      </w:r>
    </w:p>
    <w:p w:rsidR="00820524" w:rsidRPr="00820524" w:rsidRDefault="00820524" w:rsidP="00820524">
      <w:pPr>
        <w:pStyle w:val="NoSpacing"/>
      </w:pPr>
      <w:r w:rsidRPr="00820524">
        <w:rPr>
          <w:rStyle w:val="Strong"/>
          <w:rFonts w:ascii="Noto Serif" w:hAnsi="Noto Serif"/>
        </w:rPr>
        <w:t>Usage: git clone [</w:t>
      </w:r>
      <w:proofErr w:type="gramStart"/>
      <w:r w:rsidRPr="00820524">
        <w:rPr>
          <w:rStyle w:val="Strong"/>
          <w:rFonts w:ascii="Noto Serif" w:hAnsi="Noto Serif"/>
        </w:rPr>
        <w:t>url</w:t>
      </w:r>
      <w:proofErr w:type="gramEnd"/>
      <w:r w:rsidRPr="00820524">
        <w:rPr>
          <w:rStyle w:val="Strong"/>
          <w:rFonts w:ascii="Noto Serif" w:hAnsi="Noto Serif"/>
        </w:rPr>
        <w:t>]</w:t>
      </w:r>
    </w:p>
    <w:p w:rsidR="00820524" w:rsidRPr="00820524" w:rsidRDefault="00820524" w:rsidP="00820524">
      <w:pPr>
        <w:pStyle w:val="NoSpacing"/>
      </w:pPr>
      <w:r w:rsidRPr="00820524">
        <w:t>This command is used to obtain a repository from an existing URL.</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885825"/>
            <wp:effectExtent l="19050" t="0" r="9525" b="0"/>
            <wp:docPr id="82" name="Picture 82" descr="Git Clon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t Clone Command - Git Commands - Edureka"/>
                    <pic:cNvPicPr>
                      <a:picLocks noChangeAspect="1" noChangeArrowheads="1"/>
                    </pic:cNvPicPr>
                  </pic:nvPicPr>
                  <pic:blipFill>
                    <a:blip r:embed="rId82"/>
                    <a:srcRect/>
                    <a:stretch>
                      <a:fillRect/>
                    </a:stretch>
                  </pic:blipFill>
                  <pic:spPr bwMode="auto">
                    <a:xfrm>
                      <a:off x="0" y="0"/>
                      <a:ext cx="6105525" cy="885825"/>
                    </a:xfrm>
                    <a:prstGeom prst="rect">
                      <a:avLst/>
                    </a:prstGeom>
                    <a:noFill/>
                    <a:ln w="9525">
                      <a:noFill/>
                      <a:miter lim="800000"/>
                      <a:headEnd/>
                      <a:tailEnd/>
                    </a:ln>
                  </pic:spPr>
                </pic:pic>
              </a:graphicData>
            </a:graphic>
          </wp:inline>
        </w:drawing>
      </w:r>
      <w:bookmarkStart w:id="9" w:name="git_add"/>
      <w:bookmarkEnd w:id="9"/>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add</w:t>
      </w:r>
    </w:p>
    <w:p w:rsidR="00820524" w:rsidRPr="00820524" w:rsidRDefault="00820524" w:rsidP="00820524">
      <w:pPr>
        <w:pStyle w:val="NoSpacing"/>
      </w:pPr>
      <w:r w:rsidRPr="00820524">
        <w:rPr>
          <w:rStyle w:val="Strong"/>
          <w:rFonts w:ascii="Noto Serif" w:hAnsi="Noto Serif"/>
        </w:rPr>
        <w:t>Usage: git add [file]</w:t>
      </w:r>
    </w:p>
    <w:p w:rsidR="00820524" w:rsidRPr="00820524" w:rsidRDefault="00820524" w:rsidP="00820524">
      <w:pPr>
        <w:pStyle w:val="NoSpacing"/>
      </w:pPr>
      <w:r w:rsidRPr="00820524">
        <w:t>This command adds a file to the staging area.</w:t>
      </w:r>
    </w:p>
    <w:p w:rsidR="00820524" w:rsidRPr="00820524" w:rsidRDefault="00820524" w:rsidP="00820524">
      <w:pPr>
        <w:pStyle w:val="NoSpacing"/>
      </w:pPr>
      <w:r w:rsidRPr="00820524">
        <w:rPr>
          <w:noProof/>
        </w:rPr>
        <w:drawing>
          <wp:inline distT="0" distB="0" distL="0" distR="0">
            <wp:extent cx="6105525" cy="219075"/>
            <wp:effectExtent l="19050" t="0" r="9525" b="0"/>
            <wp:docPr id="83" name="Picture 83"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Git Add Command - Git Commands - Edureka"/>
                    <pic:cNvPicPr>
                      <a:picLocks noChangeAspect="1" noChangeArrowheads="1"/>
                    </pic:cNvPicPr>
                  </pic:nvPicPr>
                  <pic:blipFill>
                    <a:blip r:embed="rId83"/>
                    <a:srcRect/>
                    <a:stretch>
                      <a:fillRect/>
                    </a:stretch>
                  </pic:blipFill>
                  <pic:spPr bwMode="auto">
                    <a:xfrm>
                      <a:off x="0" y="0"/>
                      <a:ext cx="6105525" cy="21907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add *</w:t>
      </w:r>
    </w:p>
    <w:p w:rsidR="00820524" w:rsidRPr="00820524" w:rsidRDefault="00820524" w:rsidP="00820524">
      <w:pPr>
        <w:pStyle w:val="NoSpacing"/>
      </w:pPr>
      <w:r w:rsidRPr="00820524">
        <w:t>This command adds one or more to the staging area.</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4143375" cy="180975"/>
            <wp:effectExtent l="19050" t="0" r="9525" b="0"/>
            <wp:docPr id="84" name="Picture 84" descr="Git Add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it Add Command - Git Commands - Edureka"/>
                    <pic:cNvPicPr>
                      <a:picLocks noChangeAspect="1" noChangeArrowheads="1"/>
                    </pic:cNvPicPr>
                  </pic:nvPicPr>
                  <pic:blipFill>
                    <a:blip r:embed="rId84"/>
                    <a:srcRect/>
                    <a:stretch>
                      <a:fillRect/>
                    </a:stretch>
                  </pic:blipFill>
                  <pic:spPr bwMode="auto">
                    <a:xfrm>
                      <a:off x="0" y="0"/>
                      <a:ext cx="4143375" cy="180975"/>
                    </a:xfrm>
                    <a:prstGeom prst="rect">
                      <a:avLst/>
                    </a:prstGeom>
                    <a:noFill/>
                    <a:ln w="9525">
                      <a:noFill/>
                      <a:miter lim="800000"/>
                      <a:headEnd/>
                      <a:tailEnd/>
                    </a:ln>
                  </pic:spPr>
                </pic:pic>
              </a:graphicData>
            </a:graphic>
          </wp:inline>
        </w:drawing>
      </w:r>
      <w:bookmarkStart w:id="10" w:name="git_commit"/>
      <w:bookmarkEnd w:id="10"/>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commit</w:t>
      </w:r>
    </w:p>
    <w:p w:rsidR="00820524" w:rsidRPr="00820524" w:rsidRDefault="00820524" w:rsidP="00820524">
      <w:pPr>
        <w:pStyle w:val="NoSpacing"/>
      </w:pPr>
      <w:r w:rsidRPr="00820524">
        <w:rPr>
          <w:rStyle w:val="Strong"/>
          <w:rFonts w:ascii="Noto Serif" w:hAnsi="Noto Serif"/>
        </w:rPr>
        <w:t>Usage: git commit -m “</w:t>
      </w:r>
      <w:proofErr w:type="gramStart"/>
      <w:r w:rsidRPr="00820524">
        <w:rPr>
          <w:rStyle w:val="Strong"/>
          <w:rFonts w:ascii="Noto Serif" w:hAnsi="Noto Serif"/>
        </w:rPr>
        <w:t>[ Type</w:t>
      </w:r>
      <w:proofErr w:type="gramEnd"/>
      <w:r w:rsidRPr="00820524">
        <w:rPr>
          <w:rStyle w:val="Strong"/>
          <w:rFonts w:ascii="Noto Serif" w:hAnsi="Noto Serif"/>
        </w:rPr>
        <w:t xml:space="preserve"> in the commit message]”</w:t>
      </w:r>
    </w:p>
    <w:p w:rsidR="00820524" w:rsidRPr="00820524" w:rsidRDefault="00820524" w:rsidP="00820524">
      <w:pPr>
        <w:pStyle w:val="NoSpacing"/>
      </w:pPr>
      <w:r w:rsidRPr="00820524">
        <w:t>This command records or snapshots the file permanently in the version history.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1800225"/>
            <wp:effectExtent l="19050" t="0" r="9525" b="0"/>
            <wp:docPr id="85" name="Picture 85" descr="Git Comm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it Commit Command - Git Commands - Edureka"/>
                    <pic:cNvPicPr>
                      <a:picLocks noChangeAspect="1" noChangeArrowheads="1"/>
                    </pic:cNvPicPr>
                  </pic:nvPicPr>
                  <pic:blipFill>
                    <a:blip r:embed="rId85"/>
                    <a:srcRect/>
                    <a:stretch>
                      <a:fillRect/>
                    </a:stretch>
                  </pic:blipFill>
                  <pic:spPr bwMode="auto">
                    <a:xfrm>
                      <a:off x="0" y="0"/>
                      <a:ext cx="6105525" cy="180022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commit -a</w:t>
      </w:r>
    </w:p>
    <w:p w:rsidR="00820524" w:rsidRPr="00820524" w:rsidRDefault="00820524" w:rsidP="00820524">
      <w:pPr>
        <w:pStyle w:val="NoSpacing"/>
      </w:pPr>
      <w:r w:rsidRPr="00820524">
        <w:t>This command commits any files you’ve added with the git add command and also commits any files you’ve changed since then.</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504825"/>
            <wp:effectExtent l="19050" t="0" r="9525" b="0"/>
            <wp:docPr id="86" name="Picture 86" descr="Git Commi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it Commit Command - Git Commands - Edureka"/>
                    <pic:cNvPicPr>
                      <a:picLocks noChangeAspect="1" noChangeArrowheads="1"/>
                    </pic:cNvPicPr>
                  </pic:nvPicPr>
                  <pic:blipFill>
                    <a:blip r:embed="rId86"/>
                    <a:srcRect/>
                    <a:stretch>
                      <a:fillRect/>
                    </a:stretch>
                  </pic:blipFill>
                  <pic:spPr bwMode="auto">
                    <a:xfrm>
                      <a:off x="0" y="0"/>
                      <a:ext cx="6105525" cy="504825"/>
                    </a:xfrm>
                    <a:prstGeom prst="rect">
                      <a:avLst/>
                    </a:prstGeom>
                    <a:noFill/>
                    <a:ln w="9525">
                      <a:noFill/>
                      <a:miter lim="800000"/>
                      <a:headEnd/>
                      <a:tailEnd/>
                    </a:ln>
                  </pic:spPr>
                </pic:pic>
              </a:graphicData>
            </a:graphic>
          </wp:inline>
        </w:drawing>
      </w:r>
      <w:bookmarkStart w:id="11" w:name="git_diff"/>
      <w:bookmarkEnd w:id="11"/>
    </w:p>
    <w:p w:rsidR="00820524" w:rsidRPr="00820524" w:rsidRDefault="00820524" w:rsidP="00820524">
      <w:pPr>
        <w:pStyle w:val="NoSpacing"/>
      </w:pPr>
      <w:proofErr w:type="gramStart"/>
      <w:r w:rsidRPr="00820524">
        <w:rPr>
          <w:rStyle w:val="Strong"/>
          <w:rFonts w:ascii="Noto Serif" w:hAnsi="Noto Serif"/>
          <w:b w:val="0"/>
          <w:bCs w:val="0"/>
          <w:sz w:val="24"/>
          <w:szCs w:val="24"/>
        </w:rPr>
        <w:lastRenderedPageBreak/>
        <w:t>git</w:t>
      </w:r>
      <w:proofErr w:type="gramEnd"/>
      <w:r w:rsidRPr="00820524">
        <w:rPr>
          <w:rStyle w:val="Strong"/>
          <w:rFonts w:ascii="Noto Serif" w:hAnsi="Noto Serif"/>
          <w:b w:val="0"/>
          <w:bCs w:val="0"/>
          <w:sz w:val="24"/>
          <w:szCs w:val="24"/>
        </w:rPr>
        <w:t xml:space="preserve"> diff</w:t>
      </w:r>
    </w:p>
    <w:p w:rsidR="00820524" w:rsidRPr="00820524" w:rsidRDefault="00820524" w:rsidP="00820524">
      <w:pPr>
        <w:pStyle w:val="NoSpacing"/>
      </w:pPr>
      <w:r w:rsidRPr="00820524">
        <w:rPr>
          <w:rStyle w:val="Strong"/>
          <w:rFonts w:ascii="Noto Serif" w:hAnsi="Noto Serif"/>
        </w:rPr>
        <w:t>Usage: git diff</w:t>
      </w:r>
    </w:p>
    <w:p w:rsidR="00820524" w:rsidRPr="00820524" w:rsidRDefault="00820524" w:rsidP="00820524">
      <w:pPr>
        <w:pStyle w:val="NoSpacing"/>
      </w:pPr>
      <w:r w:rsidRPr="00820524">
        <w:t>This command shows the file differences which are not yet staged.</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2047875"/>
            <wp:effectExtent l="19050" t="0" r="9525" b="0"/>
            <wp:docPr id="87" name="Picture 87"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it Diff Command - Git Commands - Edureka"/>
                    <pic:cNvPicPr>
                      <a:picLocks noChangeAspect="1" noChangeArrowheads="1"/>
                    </pic:cNvPicPr>
                  </pic:nvPicPr>
                  <pic:blipFill>
                    <a:blip r:embed="rId87"/>
                    <a:srcRect/>
                    <a:stretch>
                      <a:fillRect/>
                    </a:stretch>
                  </pic:blipFill>
                  <pic:spPr bwMode="auto">
                    <a:xfrm>
                      <a:off x="0" y="0"/>
                      <a:ext cx="6105525" cy="204787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diff –staged</w:t>
      </w:r>
    </w:p>
    <w:p w:rsidR="00820524" w:rsidRPr="00820524" w:rsidRDefault="00820524" w:rsidP="00820524">
      <w:pPr>
        <w:pStyle w:val="NoSpacing"/>
      </w:pPr>
      <w:r w:rsidRPr="00820524">
        <w:t>This command shows the differences between the files in the staging area and the latest version present.</w:t>
      </w:r>
    </w:p>
    <w:p w:rsidR="00820524" w:rsidRPr="00820524" w:rsidRDefault="00820524" w:rsidP="00820524">
      <w:pPr>
        <w:pStyle w:val="NoSpacing"/>
      </w:pPr>
      <w:r w:rsidRPr="00820524">
        <w:rPr>
          <w:noProof/>
        </w:rPr>
        <w:drawing>
          <wp:inline distT="0" distB="0" distL="0" distR="0">
            <wp:extent cx="6105525" cy="1695450"/>
            <wp:effectExtent l="19050" t="0" r="9525" b="0"/>
            <wp:docPr id="88" name="Picture 88"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it Diff Command - Git Commands - Edureka"/>
                    <pic:cNvPicPr>
                      <a:picLocks noChangeAspect="1" noChangeArrowheads="1"/>
                    </pic:cNvPicPr>
                  </pic:nvPicPr>
                  <pic:blipFill>
                    <a:blip r:embed="rId88"/>
                    <a:srcRect/>
                    <a:stretch>
                      <a:fillRect/>
                    </a:stretch>
                  </pic:blipFill>
                  <pic:spPr bwMode="auto">
                    <a:xfrm>
                      <a:off x="0" y="0"/>
                      <a:ext cx="6105525" cy="169545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diff [first branch] [second branch]</w:t>
      </w:r>
    </w:p>
    <w:p w:rsidR="00820524" w:rsidRPr="00820524" w:rsidRDefault="00820524" w:rsidP="00820524">
      <w:pPr>
        <w:pStyle w:val="NoSpacing"/>
      </w:pPr>
      <w:r w:rsidRPr="00820524">
        <w:t>This command shows the differences between the two branches mentioned.</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1676400"/>
            <wp:effectExtent l="19050" t="0" r="9525" b="0"/>
            <wp:docPr id="89" name="Picture 89" descr="Git Diff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it Diff Command - Git Commands - Edureka"/>
                    <pic:cNvPicPr>
                      <a:picLocks noChangeAspect="1" noChangeArrowheads="1"/>
                    </pic:cNvPicPr>
                  </pic:nvPicPr>
                  <pic:blipFill>
                    <a:blip r:embed="rId89"/>
                    <a:srcRect/>
                    <a:stretch>
                      <a:fillRect/>
                    </a:stretch>
                  </pic:blipFill>
                  <pic:spPr bwMode="auto">
                    <a:xfrm>
                      <a:off x="0" y="0"/>
                      <a:ext cx="6105525" cy="1676400"/>
                    </a:xfrm>
                    <a:prstGeom prst="rect">
                      <a:avLst/>
                    </a:prstGeom>
                    <a:noFill/>
                    <a:ln w="9525">
                      <a:noFill/>
                      <a:miter lim="800000"/>
                      <a:headEnd/>
                      <a:tailEnd/>
                    </a:ln>
                  </pic:spPr>
                </pic:pic>
              </a:graphicData>
            </a:graphic>
          </wp:inline>
        </w:drawing>
      </w:r>
      <w:bookmarkStart w:id="12" w:name="git_reset"/>
      <w:bookmarkEnd w:id="12"/>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reset</w:t>
      </w:r>
    </w:p>
    <w:p w:rsidR="00820524" w:rsidRPr="00820524" w:rsidRDefault="00820524" w:rsidP="00820524">
      <w:pPr>
        <w:pStyle w:val="NoSpacing"/>
      </w:pPr>
      <w:r w:rsidRPr="00820524">
        <w:rPr>
          <w:rStyle w:val="Strong"/>
          <w:rFonts w:ascii="Noto Serif" w:hAnsi="Noto Serif"/>
        </w:rPr>
        <w:t>Usage: git reset [file]</w:t>
      </w:r>
    </w:p>
    <w:p w:rsidR="00820524" w:rsidRPr="00820524" w:rsidRDefault="00820524" w:rsidP="00820524">
      <w:pPr>
        <w:pStyle w:val="NoSpacing"/>
      </w:pPr>
      <w:r w:rsidRPr="00820524">
        <w:t>This command unstages the file, but it preserves the file contents.</w:t>
      </w:r>
    </w:p>
    <w:p w:rsidR="00820524" w:rsidRPr="00820524" w:rsidRDefault="00820524" w:rsidP="00820524">
      <w:pPr>
        <w:pStyle w:val="NoSpacing"/>
      </w:pPr>
      <w:r w:rsidRPr="00820524">
        <w:rPr>
          <w:noProof/>
        </w:rPr>
        <w:drawing>
          <wp:inline distT="0" distB="0" distL="0" distR="0">
            <wp:extent cx="6105525" cy="847725"/>
            <wp:effectExtent l="19050" t="0" r="9525" b="0"/>
            <wp:docPr id="90" name="Picture 90"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it Reset Command - Git Commands - Edureka"/>
                    <pic:cNvPicPr>
                      <a:picLocks noChangeAspect="1" noChangeArrowheads="1"/>
                    </pic:cNvPicPr>
                  </pic:nvPicPr>
                  <pic:blipFill>
                    <a:blip r:embed="rId90"/>
                    <a:srcRect/>
                    <a:stretch>
                      <a:fillRect/>
                    </a:stretch>
                  </pic:blipFill>
                  <pic:spPr bwMode="auto">
                    <a:xfrm>
                      <a:off x="0" y="0"/>
                      <a:ext cx="6105525" cy="84772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reset [commit]</w:t>
      </w:r>
    </w:p>
    <w:p w:rsidR="00820524" w:rsidRPr="00820524" w:rsidRDefault="00820524" w:rsidP="00820524">
      <w:pPr>
        <w:pStyle w:val="NoSpacing"/>
      </w:pPr>
      <w:r w:rsidRPr="00820524">
        <w:t>This command undoes all the commits after the specified commit and preserves the changes locally.</w:t>
      </w:r>
    </w:p>
    <w:p w:rsidR="00820524" w:rsidRPr="00820524" w:rsidRDefault="00820524" w:rsidP="00820524">
      <w:pPr>
        <w:pStyle w:val="NoSpacing"/>
      </w:pPr>
      <w:r w:rsidRPr="00820524">
        <w:rPr>
          <w:noProof/>
        </w:rPr>
        <w:lastRenderedPageBreak/>
        <w:drawing>
          <wp:inline distT="0" distB="0" distL="0" distR="0">
            <wp:extent cx="6105525" cy="581025"/>
            <wp:effectExtent l="19050" t="0" r="9525" b="0"/>
            <wp:docPr id="91" name="Picture 91"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it Reset Command - Git Commands - Edureka"/>
                    <pic:cNvPicPr>
                      <a:picLocks noChangeAspect="1" noChangeArrowheads="1"/>
                    </pic:cNvPicPr>
                  </pic:nvPicPr>
                  <pic:blipFill>
                    <a:blip r:embed="rId91"/>
                    <a:srcRect/>
                    <a:stretch>
                      <a:fillRect/>
                    </a:stretch>
                  </pic:blipFill>
                  <pic:spPr bwMode="auto">
                    <a:xfrm>
                      <a:off x="0" y="0"/>
                      <a:ext cx="6105525" cy="58102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reset –hard [commit]</w:t>
      </w:r>
    </w:p>
    <w:p w:rsidR="00820524" w:rsidRPr="00820524" w:rsidRDefault="00820524" w:rsidP="00820524">
      <w:pPr>
        <w:pStyle w:val="NoSpacing"/>
      </w:pPr>
      <w:r w:rsidRPr="00820524">
        <w:t>This command discards all history and goes back to the specified commit.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323850"/>
            <wp:effectExtent l="19050" t="0" r="9525" b="0"/>
            <wp:docPr id="92" name="Picture 92" descr="Git Rese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Git Reset Command - Git Commands - Edureka"/>
                    <pic:cNvPicPr>
                      <a:picLocks noChangeAspect="1" noChangeArrowheads="1"/>
                    </pic:cNvPicPr>
                  </pic:nvPicPr>
                  <pic:blipFill>
                    <a:blip r:embed="rId92"/>
                    <a:srcRect/>
                    <a:stretch>
                      <a:fillRect/>
                    </a:stretch>
                  </pic:blipFill>
                  <pic:spPr bwMode="auto">
                    <a:xfrm>
                      <a:off x="0" y="0"/>
                      <a:ext cx="6105525" cy="323850"/>
                    </a:xfrm>
                    <a:prstGeom prst="rect">
                      <a:avLst/>
                    </a:prstGeom>
                    <a:noFill/>
                    <a:ln w="9525">
                      <a:noFill/>
                      <a:miter lim="800000"/>
                      <a:headEnd/>
                      <a:tailEnd/>
                    </a:ln>
                  </pic:spPr>
                </pic:pic>
              </a:graphicData>
            </a:graphic>
          </wp:inline>
        </w:drawing>
      </w:r>
      <w:bookmarkStart w:id="13" w:name="git_status"/>
      <w:bookmarkEnd w:id="13"/>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status</w:t>
      </w:r>
    </w:p>
    <w:p w:rsidR="00820524" w:rsidRPr="00820524" w:rsidRDefault="00820524" w:rsidP="00820524">
      <w:pPr>
        <w:pStyle w:val="NoSpacing"/>
      </w:pPr>
      <w:r w:rsidRPr="00820524">
        <w:rPr>
          <w:rStyle w:val="Strong"/>
          <w:rFonts w:ascii="Noto Serif" w:hAnsi="Noto Serif"/>
        </w:rPr>
        <w:t>Usage: git status</w:t>
      </w:r>
    </w:p>
    <w:p w:rsidR="00820524" w:rsidRPr="00820524" w:rsidRDefault="00820524" w:rsidP="00820524">
      <w:pPr>
        <w:pStyle w:val="NoSpacing"/>
      </w:pPr>
      <w:r w:rsidRPr="00820524">
        <w:t>This command lists all the files that have to be committed.</w:t>
      </w:r>
    </w:p>
    <w:p w:rsidR="00820524" w:rsidRPr="00820524" w:rsidRDefault="00820524" w:rsidP="00820524">
      <w:pPr>
        <w:pStyle w:val="NoSpacing"/>
      </w:pPr>
      <w:r w:rsidRPr="00820524">
        <w:rPr>
          <w:noProof/>
        </w:rPr>
        <w:drawing>
          <wp:inline distT="0" distB="0" distL="0" distR="0">
            <wp:extent cx="6105525" cy="1428750"/>
            <wp:effectExtent l="19050" t="0" r="9525" b="0"/>
            <wp:docPr id="93" name="Picture 93" descr="Git Status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it Status Command - Git Commands - Edureka"/>
                    <pic:cNvPicPr>
                      <a:picLocks noChangeAspect="1" noChangeArrowheads="1"/>
                    </pic:cNvPicPr>
                  </pic:nvPicPr>
                  <pic:blipFill>
                    <a:blip r:embed="rId93"/>
                    <a:srcRect/>
                    <a:stretch>
                      <a:fillRect/>
                    </a:stretch>
                  </pic:blipFill>
                  <pic:spPr bwMode="auto">
                    <a:xfrm>
                      <a:off x="0" y="0"/>
                      <a:ext cx="6105525" cy="1428750"/>
                    </a:xfrm>
                    <a:prstGeom prst="rect">
                      <a:avLst/>
                    </a:prstGeom>
                    <a:noFill/>
                    <a:ln w="9525">
                      <a:noFill/>
                      <a:miter lim="800000"/>
                      <a:headEnd/>
                      <a:tailEnd/>
                    </a:ln>
                  </pic:spPr>
                </pic:pic>
              </a:graphicData>
            </a:graphic>
          </wp:inline>
        </w:drawing>
      </w:r>
      <w:bookmarkStart w:id="14" w:name="git_rm"/>
      <w:bookmarkEnd w:id="14"/>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rm</w:t>
      </w:r>
    </w:p>
    <w:p w:rsidR="00820524" w:rsidRPr="00820524" w:rsidRDefault="00820524" w:rsidP="00820524">
      <w:pPr>
        <w:pStyle w:val="NoSpacing"/>
      </w:pPr>
      <w:r w:rsidRPr="00820524">
        <w:rPr>
          <w:rStyle w:val="Strong"/>
          <w:rFonts w:ascii="Noto Serif" w:hAnsi="Noto Serif"/>
        </w:rPr>
        <w:t>Usage: git rm [file]</w:t>
      </w:r>
    </w:p>
    <w:p w:rsidR="00820524" w:rsidRPr="00820524" w:rsidRDefault="00820524" w:rsidP="00820524">
      <w:pPr>
        <w:pStyle w:val="NoSpacing"/>
      </w:pPr>
      <w:r w:rsidRPr="00820524">
        <w:t>This command deletes the file from your working directory and stages the deletion.</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419100"/>
            <wp:effectExtent l="19050" t="0" r="9525" b="0"/>
            <wp:docPr id="94" name="Picture 94" descr="Git Rm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Git Rm Command - Git Commands - Edureka"/>
                    <pic:cNvPicPr>
                      <a:picLocks noChangeAspect="1" noChangeArrowheads="1"/>
                    </pic:cNvPicPr>
                  </pic:nvPicPr>
                  <pic:blipFill>
                    <a:blip r:embed="rId94"/>
                    <a:srcRect/>
                    <a:stretch>
                      <a:fillRect/>
                    </a:stretch>
                  </pic:blipFill>
                  <pic:spPr bwMode="auto">
                    <a:xfrm>
                      <a:off x="0" y="0"/>
                      <a:ext cx="6105525" cy="419100"/>
                    </a:xfrm>
                    <a:prstGeom prst="rect">
                      <a:avLst/>
                    </a:prstGeom>
                    <a:noFill/>
                    <a:ln w="9525">
                      <a:noFill/>
                      <a:miter lim="800000"/>
                      <a:headEnd/>
                      <a:tailEnd/>
                    </a:ln>
                  </pic:spPr>
                </pic:pic>
              </a:graphicData>
            </a:graphic>
          </wp:inline>
        </w:drawing>
      </w:r>
      <w:bookmarkStart w:id="15" w:name="git_log"/>
      <w:bookmarkEnd w:id="15"/>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log</w:t>
      </w:r>
    </w:p>
    <w:p w:rsidR="00820524" w:rsidRPr="00820524" w:rsidRDefault="00820524" w:rsidP="00820524">
      <w:pPr>
        <w:pStyle w:val="NoSpacing"/>
      </w:pPr>
      <w:r w:rsidRPr="00820524">
        <w:rPr>
          <w:rStyle w:val="Strong"/>
          <w:rFonts w:ascii="Noto Serif" w:hAnsi="Noto Serif"/>
        </w:rPr>
        <w:t>Usage: git log</w:t>
      </w:r>
    </w:p>
    <w:p w:rsidR="00820524" w:rsidRPr="00820524" w:rsidRDefault="00820524" w:rsidP="00820524">
      <w:pPr>
        <w:pStyle w:val="NoSpacing"/>
      </w:pPr>
      <w:r w:rsidRPr="00820524">
        <w:t>This command is used to list the version history for the current branch.</w:t>
      </w:r>
    </w:p>
    <w:p w:rsidR="00820524" w:rsidRPr="00820524" w:rsidRDefault="00820524" w:rsidP="00820524">
      <w:pPr>
        <w:pStyle w:val="NoSpacing"/>
      </w:pPr>
      <w:r w:rsidRPr="00820524">
        <w:rPr>
          <w:noProof/>
        </w:rPr>
        <w:drawing>
          <wp:inline distT="0" distB="0" distL="0" distR="0">
            <wp:extent cx="6934200" cy="1733550"/>
            <wp:effectExtent l="19050" t="0" r="0" b="0"/>
            <wp:docPr id="95" name="Picture 95" descr="Git Lo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it Log Command - Git Commands - Edureka"/>
                    <pic:cNvPicPr>
                      <a:picLocks noChangeAspect="1" noChangeArrowheads="1"/>
                    </pic:cNvPicPr>
                  </pic:nvPicPr>
                  <pic:blipFill>
                    <a:blip r:embed="rId95"/>
                    <a:srcRect/>
                    <a:stretch>
                      <a:fillRect/>
                    </a:stretch>
                  </pic:blipFill>
                  <pic:spPr bwMode="auto">
                    <a:xfrm>
                      <a:off x="0" y="0"/>
                      <a:ext cx="6934200" cy="173355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log –</w:t>
      </w:r>
      <w:proofErr w:type="gramStart"/>
      <w:r w:rsidRPr="00820524">
        <w:rPr>
          <w:rStyle w:val="Strong"/>
          <w:rFonts w:ascii="Noto Serif" w:hAnsi="Noto Serif"/>
        </w:rPr>
        <w:t>follow[</w:t>
      </w:r>
      <w:proofErr w:type="gramEnd"/>
      <w:r w:rsidRPr="00820524">
        <w:rPr>
          <w:rStyle w:val="Strong"/>
          <w:rFonts w:ascii="Noto Serif" w:hAnsi="Noto Serif"/>
        </w:rPr>
        <w:t>file]</w:t>
      </w:r>
    </w:p>
    <w:p w:rsidR="00820524" w:rsidRPr="00820524" w:rsidRDefault="00820524" w:rsidP="00820524">
      <w:pPr>
        <w:pStyle w:val="NoSpacing"/>
      </w:pPr>
      <w:r w:rsidRPr="00820524">
        <w:t>This command lists version history for a file, including the renaming of files also.</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391275" cy="1971675"/>
            <wp:effectExtent l="19050" t="0" r="9525" b="0"/>
            <wp:docPr id="124" name="Picture 96" descr="Git Lo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it Log Command - Git Commands - Edureka"/>
                    <pic:cNvPicPr>
                      <a:picLocks noChangeAspect="1" noChangeArrowheads="1"/>
                    </pic:cNvPicPr>
                  </pic:nvPicPr>
                  <pic:blipFill>
                    <a:blip r:embed="rId96"/>
                    <a:srcRect/>
                    <a:stretch>
                      <a:fillRect/>
                    </a:stretch>
                  </pic:blipFill>
                  <pic:spPr bwMode="auto">
                    <a:xfrm>
                      <a:off x="0" y="0"/>
                      <a:ext cx="6391275" cy="1971675"/>
                    </a:xfrm>
                    <a:prstGeom prst="rect">
                      <a:avLst/>
                    </a:prstGeom>
                    <a:noFill/>
                    <a:ln w="9525">
                      <a:noFill/>
                      <a:miter lim="800000"/>
                      <a:headEnd/>
                      <a:tailEnd/>
                    </a:ln>
                  </pic:spPr>
                </pic:pic>
              </a:graphicData>
            </a:graphic>
          </wp:inline>
        </w:drawing>
      </w:r>
      <w:bookmarkStart w:id="16" w:name="git_show"/>
      <w:bookmarkEnd w:id="16"/>
    </w:p>
    <w:p w:rsidR="00820524" w:rsidRPr="00820524" w:rsidRDefault="00820524" w:rsidP="00820524">
      <w:pPr>
        <w:pStyle w:val="NoSpacing"/>
      </w:pPr>
      <w:proofErr w:type="gramStart"/>
      <w:r w:rsidRPr="00820524">
        <w:rPr>
          <w:rStyle w:val="Strong"/>
          <w:rFonts w:ascii="Noto Serif" w:hAnsi="Noto Serif"/>
          <w:b w:val="0"/>
          <w:bCs w:val="0"/>
          <w:sz w:val="24"/>
          <w:szCs w:val="24"/>
        </w:rPr>
        <w:lastRenderedPageBreak/>
        <w:t>git</w:t>
      </w:r>
      <w:proofErr w:type="gramEnd"/>
      <w:r w:rsidRPr="00820524">
        <w:rPr>
          <w:rStyle w:val="Strong"/>
          <w:rFonts w:ascii="Noto Serif" w:hAnsi="Noto Serif"/>
          <w:b w:val="0"/>
          <w:bCs w:val="0"/>
          <w:sz w:val="24"/>
          <w:szCs w:val="24"/>
        </w:rPr>
        <w:t xml:space="preserve"> show</w:t>
      </w:r>
    </w:p>
    <w:p w:rsidR="00820524" w:rsidRPr="00820524" w:rsidRDefault="00820524" w:rsidP="00820524">
      <w:pPr>
        <w:pStyle w:val="NoSpacing"/>
      </w:pPr>
      <w:r w:rsidRPr="00820524">
        <w:rPr>
          <w:rStyle w:val="Strong"/>
          <w:rFonts w:ascii="Noto Serif" w:hAnsi="Noto Serif"/>
        </w:rPr>
        <w:t>Usage: git show [commit]</w:t>
      </w:r>
    </w:p>
    <w:p w:rsidR="00820524" w:rsidRPr="00820524" w:rsidRDefault="00820524" w:rsidP="00820524">
      <w:pPr>
        <w:pStyle w:val="NoSpacing"/>
      </w:pPr>
      <w:r w:rsidRPr="00820524">
        <w:t>This command shows the metadata and content changes of the specified commit.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296025" cy="3257550"/>
            <wp:effectExtent l="19050" t="0" r="9525" b="0"/>
            <wp:docPr id="123" name="Picture 97" descr="Git Show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it Show Command - Git Commands - Edureka"/>
                    <pic:cNvPicPr>
                      <a:picLocks noChangeAspect="1" noChangeArrowheads="1"/>
                    </pic:cNvPicPr>
                  </pic:nvPicPr>
                  <pic:blipFill>
                    <a:blip r:embed="rId97"/>
                    <a:srcRect/>
                    <a:stretch>
                      <a:fillRect/>
                    </a:stretch>
                  </pic:blipFill>
                  <pic:spPr bwMode="auto">
                    <a:xfrm>
                      <a:off x="0" y="0"/>
                      <a:ext cx="6296025" cy="3257550"/>
                    </a:xfrm>
                    <a:prstGeom prst="rect">
                      <a:avLst/>
                    </a:prstGeom>
                    <a:noFill/>
                    <a:ln w="9525">
                      <a:noFill/>
                      <a:miter lim="800000"/>
                      <a:headEnd/>
                      <a:tailEnd/>
                    </a:ln>
                  </pic:spPr>
                </pic:pic>
              </a:graphicData>
            </a:graphic>
          </wp:inline>
        </w:drawing>
      </w:r>
      <w:bookmarkStart w:id="17" w:name="git_tag"/>
      <w:bookmarkEnd w:id="17"/>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tag</w:t>
      </w:r>
    </w:p>
    <w:p w:rsidR="00820524" w:rsidRPr="00820524" w:rsidRDefault="00820524" w:rsidP="00820524">
      <w:pPr>
        <w:pStyle w:val="NoSpacing"/>
      </w:pPr>
      <w:r w:rsidRPr="00820524">
        <w:rPr>
          <w:rStyle w:val="Strong"/>
          <w:rFonts w:ascii="Noto Serif" w:hAnsi="Noto Serif"/>
        </w:rPr>
        <w:t>Usage: git tag [commitID]</w:t>
      </w:r>
    </w:p>
    <w:p w:rsidR="00820524" w:rsidRPr="00820524" w:rsidRDefault="00820524" w:rsidP="00820524">
      <w:pPr>
        <w:pStyle w:val="NoSpacing"/>
      </w:pPr>
      <w:r w:rsidRPr="00820524">
        <w:t>This command is used to give tags to the specified commit.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628650"/>
            <wp:effectExtent l="19050" t="0" r="9525" b="0"/>
            <wp:docPr id="122" name="Picture 98" descr="Git Tag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Git Tag Command - Git Commands - Edureka"/>
                    <pic:cNvPicPr>
                      <a:picLocks noChangeAspect="1" noChangeArrowheads="1"/>
                    </pic:cNvPicPr>
                  </pic:nvPicPr>
                  <pic:blipFill>
                    <a:blip r:embed="rId98"/>
                    <a:srcRect/>
                    <a:stretch>
                      <a:fillRect/>
                    </a:stretch>
                  </pic:blipFill>
                  <pic:spPr bwMode="auto">
                    <a:xfrm>
                      <a:off x="0" y="0"/>
                      <a:ext cx="6105525" cy="628650"/>
                    </a:xfrm>
                    <a:prstGeom prst="rect">
                      <a:avLst/>
                    </a:prstGeom>
                    <a:noFill/>
                    <a:ln w="9525">
                      <a:noFill/>
                      <a:miter lim="800000"/>
                      <a:headEnd/>
                      <a:tailEnd/>
                    </a:ln>
                  </pic:spPr>
                </pic:pic>
              </a:graphicData>
            </a:graphic>
          </wp:inline>
        </w:drawing>
      </w:r>
      <w:bookmarkStart w:id="18" w:name="git_branch"/>
      <w:bookmarkEnd w:id="18"/>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branch</w:t>
      </w:r>
    </w:p>
    <w:p w:rsidR="00820524" w:rsidRPr="00820524" w:rsidRDefault="00820524" w:rsidP="00820524">
      <w:pPr>
        <w:pStyle w:val="NoSpacing"/>
      </w:pPr>
      <w:r w:rsidRPr="00820524">
        <w:rPr>
          <w:rStyle w:val="Strong"/>
          <w:rFonts w:ascii="Noto Serif" w:hAnsi="Noto Serif"/>
        </w:rPr>
        <w:t>Usage: git branch</w:t>
      </w:r>
    </w:p>
    <w:p w:rsidR="00820524" w:rsidRPr="00820524" w:rsidRDefault="00820524" w:rsidP="00820524">
      <w:pPr>
        <w:pStyle w:val="NoSpacing"/>
      </w:pPr>
      <w:r w:rsidRPr="00820524">
        <w:t>This command lists all the local branches in the current repository.</w:t>
      </w:r>
    </w:p>
    <w:p w:rsidR="00820524" w:rsidRPr="00820524" w:rsidRDefault="00820524" w:rsidP="00820524">
      <w:pPr>
        <w:pStyle w:val="NoSpacing"/>
      </w:pPr>
      <w:r w:rsidRPr="00820524">
        <w:rPr>
          <w:noProof/>
        </w:rPr>
        <w:drawing>
          <wp:inline distT="0" distB="0" distL="0" distR="0">
            <wp:extent cx="4305300" cy="447675"/>
            <wp:effectExtent l="19050" t="0" r="0" b="0"/>
            <wp:docPr id="121" name="Picture 99"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it Branch Command - Git Commands - Edureka"/>
                    <pic:cNvPicPr>
                      <a:picLocks noChangeAspect="1" noChangeArrowheads="1"/>
                    </pic:cNvPicPr>
                  </pic:nvPicPr>
                  <pic:blipFill>
                    <a:blip r:embed="rId99"/>
                    <a:srcRect/>
                    <a:stretch>
                      <a:fillRect/>
                    </a:stretch>
                  </pic:blipFill>
                  <pic:spPr bwMode="auto">
                    <a:xfrm>
                      <a:off x="0" y="0"/>
                      <a:ext cx="4305300" cy="44767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branch [branch name]</w:t>
      </w:r>
    </w:p>
    <w:p w:rsidR="00820524" w:rsidRPr="00820524" w:rsidRDefault="00820524" w:rsidP="00820524">
      <w:pPr>
        <w:pStyle w:val="NoSpacing"/>
      </w:pPr>
      <w:r w:rsidRPr="00820524">
        <w:t>This command creates a new branch.</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276225"/>
            <wp:effectExtent l="19050" t="0" r="9525" b="0"/>
            <wp:docPr id="120" name="Picture 100"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Git Branch Command - Git Commands - Edureka"/>
                    <pic:cNvPicPr>
                      <a:picLocks noChangeAspect="1" noChangeArrowheads="1"/>
                    </pic:cNvPicPr>
                  </pic:nvPicPr>
                  <pic:blipFill>
                    <a:blip r:embed="rId100"/>
                    <a:srcRect/>
                    <a:stretch>
                      <a:fillRect/>
                    </a:stretch>
                  </pic:blipFill>
                  <pic:spPr bwMode="auto">
                    <a:xfrm>
                      <a:off x="0" y="0"/>
                      <a:ext cx="6105525" cy="27622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branch -d [branch name]</w:t>
      </w:r>
    </w:p>
    <w:p w:rsidR="00820524" w:rsidRPr="00820524" w:rsidRDefault="00820524" w:rsidP="00820524">
      <w:pPr>
        <w:pStyle w:val="NoSpacing"/>
      </w:pPr>
      <w:r w:rsidRPr="00820524">
        <w:t>This command deletes the feature branch.</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457200"/>
            <wp:effectExtent l="19050" t="0" r="9525" b="0"/>
            <wp:docPr id="119" name="Picture 101" descr="Git Branc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it Branch Command - Git Commands - Edureka"/>
                    <pic:cNvPicPr>
                      <a:picLocks noChangeAspect="1" noChangeArrowheads="1"/>
                    </pic:cNvPicPr>
                  </pic:nvPicPr>
                  <pic:blipFill>
                    <a:blip r:embed="rId101"/>
                    <a:srcRect/>
                    <a:stretch>
                      <a:fillRect/>
                    </a:stretch>
                  </pic:blipFill>
                  <pic:spPr bwMode="auto">
                    <a:xfrm>
                      <a:off x="0" y="0"/>
                      <a:ext cx="6105525" cy="457200"/>
                    </a:xfrm>
                    <a:prstGeom prst="rect">
                      <a:avLst/>
                    </a:prstGeom>
                    <a:noFill/>
                    <a:ln w="9525">
                      <a:noFill/>
                      <a:miter lim="800000"/>
                      <a:headEnd/>
                      <a:tailEnd/>
                    </a:ln>
                  </pic:spPr>
                </pic:pic>
              </a:graphicData>
            </a:graphic>
          </wp:inline>
        </w:drawing>
      </w:r>
      <w:bookmarkStart w:id="19" w:name="git_checkout"/>
      <w:bookmarkEnd w:id="19"/>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checkout</w:t>
      </w:r>
    </w:p>
    <w:p w:rsidR="00820524" w:rsidRPr="00820524" w:rsidRDefault="00820524" w:rsidP="00820524">
      <w:pPr>
        <w:pStyle w:val="NoSpacing"/>
      </w:pPr>
      <w:r w:rsidRPr="00820524">
        <w:rPr>
          <w:rStyle w:val="Strong"/>
          <w:rFonts w:ascii="Noto Serif" w:hAnsi="Noto Serif"/>
        </w:rPr>
        <w:t>Usage: git checkout [branch name]</w:t>
      </w:r>
    </w:p>
    <w:p w:rsidR="00820524" w:rsidRPr="00820524" w:rsidRDefault="00820524" w:rsidP="00820524">
      <w:pPr>
        <w:pStyle w:val="NoSpacing"/>
      </w:pPr>
      <w:r w:rsidRPr="00820524">
        <w:t>This command is used to switch from one branch to another.</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361950"/>
            <wp:effectExtent l="19050" t="0" r="9525" b="0"/>
            <wp:docPr id="118" name="Picture 102" descr="Git Checkou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Git Checkout Command - Git Commands - Edureka"/>
                    <pic:cNvPicPr>
                      <a:picLocks noChangeAspect="1" noChangeArrowheads="1"/>
                    </pic:cNvPicPr>
                  </pic:nvPicPr>
                  <pic:blipFill>
                    <a:blip r:embed="rId102"/>
                    <a:srcRect/>
                    <a:stretch>
                      <a:fillRect/>
                    </a:stretch>
                  </pic:blipFill>
                  <pic:spPr bwMode="auto">
                    <a:xfrm>
                      <a:off x="0" y="0"/>
                      <a:ext cx="6105525" cy="36195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checkout -b [branch name]</w:t>
      </w:r>
    </w:p>
    <w:p w:rsidR="00820524" w:rsidRPr="00820524" w:rsidRDefault="00820524" w:rsidP="00820524">
      <w:pPr>
        <w:pStyle w:val="NoSpacing"/>
      </w:pPr>
      <w:r w:rsidRPr="00820524">
        <w:lastRenderedPageBreak/>
        <w:t>This command creates a new branch and also switches to it.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390525"/>
            <wp:effectExtent l="19050" t="0" r="9525" b="0"/>
            <wp:docPr id="117" name="Picture 103" descr="Git Checkout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it Checkout Command - Git Commands - Edureka"/>
                    <pic:cNvPicPr>
                      <a:picLocks noChangeAspect="1" noChangeArrowheads="1"/>
                    </pic:cNvPicPr>
                  </pic:nvPicPr>
                  <pic:blipFill>
                    <a:blip r:embed="rId103"/>
                    <a:srcRect/>
                    <a:stretch>
                      <a:fillRect/>
                    </a:stretch>
                  </pic:blipFill>
                  <pic:spPr bwMode="auto">
                    <a:xfrm>
                      <a:off x="0" y="0"/>
                      <a:ext cx="6105525" cy="390525"/>
                    </a:xfrm>
                    <a:prstGeom prst="rect">
                      <a:avLst/>
                    </a:prstGeom>
                    <a:noFill/>
                    <a:ln w="9525">
                      <a:noFill/>
                      <a:miter lim="800000"/>
                      <a:headEnd/>
                      <a:tailEnd/>
                    </a:ln>
                  </pic:spPr>
                </pic:pic>
              </a:graphicData>
            </a:graphic>
          </wp:inline>
        </w:drawing>
      </w:r>
      <w:bookmarkStart w:id="20" w:name="git_merge"/>
      <w:bookmarkEnd w:id="20"/>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merge</w:t>
      </w:r>
    </w:p>
    <w:p w:rsidR="00820524" w:rsidRPr="00820524" w:rsidRDefault="00820524" w:rsidP="00820524">
      <w:pPr>
        <w:pStyle w:val="NoSpacing"/>
      </w:pPr>
      <w:r w:rsidRPr="00820524">
        <w:rPr>
          <w:rStyle w:val="Strong"/>
          <w:rFonts w:ascii="Noto Serif" w:hAnsi="Noto Serif"/>
        </w:rPr>
        <w:t>Usage: git merge [branch name]</w:t>
      </w:r>
    </w:p>
    <w:p w:rsidR="00820524" w:rsidRPr="00820524" w:rsidRDefault="00820524" w:rsidP="00820524">
      <w:pPr>
        <w:pStyle w:val="NoSpacing"/>
      </w:pPr>
      <w:r w:rsidRPr="00820524">
        <w:t>This command merges the specified branch’s history into the current branch.</w:t>
      </w:r>
    </w:p>
    <w:p w:rsidR="00820524" w:rsidRPr="00820524" w:rsidRDefault="00820524" w:rsidP="00820524">
      <w:pPr>
        <w:pStyle w:val="NoSpacing"/>
      </w:pPr>
      <w:r w:rsidRPr="00820524">
        <w:rPr>
          <w:noProof/>
        </w:rPr>
        <w:drawing>
          <wp:inline distT="0" distB="0" distL="0" distR="0">
            <wp:extent cx="3629025" cy="523875"/>
            <wp:effectExtent l="19050" t="0" r="9525" b="0"/>
            <wp:docPr id="116" name="Picture 104" descr="Git Merg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Git Merge Command - Git Commands - Edureka"/>
                    <pic:cNvPicPr>
                      <a:picLocks noChangeAspect="1" noChangeArrowheads="1"/>
                    </pic:cNvPicPr>
                  </pic:nvPicPr>
                  <pic:blipFill>
                    <a:blip r:embed="rId104"/>
                    <a:srcRect/>
                    <a:stretch>
                      <a:fillRect/>
                    </a:stretch>
                  </pic:blipFill>
                  <pic:spPr bwMode="auto">
                    <a:xfrm>
                      <a:off x="0" y="0"/>
                      <a:ext cx="3629025" cy="523875"/>
                    </a:xfrm>
                    <a:prstGeom prst="rect">
                      <a:avLst/>
                    </a:prstGeom>
                    <a:noFill/>
                    <a:ln w="9525">
                      <a:noFill/>
                      <a:miter lim="800000"/>
                      <a:headEnd/>
                      <a:tailEnd/>
                    </a:ln>
                  </pic:spPr>
                </pic:pic>
              </a:graphicData>
            </a:graphic>
          </wp:inline>
        </w:drawing>
      </w:r>
      <w:bookmarkStart w:id="21" w:name="git_remote"/>
      <w:bookmarkEnd w:id="21"/>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remote</w:t>
      </w:r>
    </w:p>
    <w:p w:rsidR="00820524" w:rsidRPr="00820524" w:rsidRDefault="00820524" w:rsidP="00820524">
      <w:pPr>
        <w:pStyle w:val="NoSpacing"/>
      </w:pPr>
      <w:r w:rsidRPr="00820524">
        <w:rPr>
          <w:rStyle w:val="Strong"/>
          <w:rFonts w:ascii="Noto Serif" w:hAnsi="Noto Serif"/>
        </w:rPr>
        <w:t>Usage: git remote add [variable name] [Remote Server Link]</w:t>
      </w:r>
    </w:p>
    <w:p w:rsidR="00820524" w:rsidRPr="00820524" w:rsidRDefault="00820524" w:rsidP="00820524">
      <w:pPr>
        <w:pStyle w:val="NoSpacing"/>
      </w:pPr>
      <w:r w:rsidRPr="00820524">
        <w:t>This command is used to connect your local repository to the remote server.</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152400"/>
            <wp:effectExtent l="19050" t="0" r="9525" b="0"/>
            <wp:docPr id="115" name="Picture 105" descr="Git Remote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it Remote Command - Git Commands - Edureka"/>
                    <pic:cNvPicPr>
                      <a:picLocks noChangeAspect="1" noChangeArrowheads="1"/>
                    </pic:cNvPicPr>
                  </pic:nvPicPr>
                  <pic:blipFill>
                    <a:blip r:embed="rId105"/>
                    <a:srcRect/>
                    <a:stretch>
                      <a:fillRect/>
                    </a:stretch>
                  </pic:blipFill>
                  <pic:spPr bwMode="auto">
                    <a:xfrm>
                      <a:off x="0" y="0"/>
                      <a:ext cx="6105525" cy="152400"/>
                    </a:xfrm>
                    <a:prstGeom prst="rect">
                      <a:avLst/>
                    </a:prstGeom>
                    <a:noFill/>
                    <a:ln w="9525">
                      <a:noFill/>
                      <a:miter lim="800000"/>
                      <a:headEnd/>
                      <a:tailEnd/>
                    </a:ln>
                  </pic:spPr>
                </pic:pic>
              </a:graphicData>
            </a:graphic>
          </wp:inline>
        </w:drawing>
      </w:r>
      <w:bookmarkStart w:id="22" w:name="git_push"/>
      <w:bookmarkEnd w:id="22"/>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push</w:t>
      </w:r>
    </w:p>
    <w:p w:rsidR="00820524" w:rsidRPr="00820524" w:rsidRDefault="00820524" w:rsidP="00820524">
      <w:pPr>
        <w:pStyle w:val="NoSpacing"/>
      </w:pPr>
      <w:r w:rsidRPr="00820524">
        <w:rPr>
          <w:rStyle w:val="Strong"/>
          <w:rFonts w:ascii="Noto Serif" w:hAnsi="Noto Serif"/>
        </w:rPr>
        <w:t>Usage: git push [variable name] master</w:t>
      </w:r>
    </w:p>
    <w:p w:rsidR="00820524" w:rsidRPr="00820524" w:rsidRDefault="00820524" w:rsidP="00820524">
      <w:pPr>
        <w:pStyle w:val="NoSpacing"/>
      </w:pPr>
      <w:r w:rsidRPr="00820524">
        <w:t>This command sends the committed changes of master branch to your remote repository.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1371600"/>
            <wp:effectExtent l="19050" t="0" r="9525" b="0"/>
            <wp:docPr id="106" name="Picture 106"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Git Push Command - Git Commands - Edureka"/>
                    <pic:cNvPicPr>
                      <a:picLocks noChangeAspect="1" noChangeArrowheads="1"/>
                    </pic:cNvPicPr>
                  </pic:nvPicPr>
                  <pic:blipFill>
                    <a:blip r:embed="rId106"/>
                    <a:srcRect/>
                    <a:stretch>
                      <a:fillRect/>
                    </a:stretch>
                  </pic:blipFill>
                  <pic:spPr bwMode="auto">
                    <a:xfrm>
                      <a:off x="0" y="0"/>
                      <a:ext cx="6105525" cy="137160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push [variable name] [branch]</w:t>
      </w:r>
    </w:p>
    <w:p w:rsidR="00820524" w:rsidRPr="00820524" w:rsidRDefault="00820524" w:rsidP="00820524">
      <w:pPr>
        <w:pStyle w:val="NoSpacing"/>
      </w:pPr>
      <w:r w:rsidRPr="00820524">
        <w:t>This command sends the branch commits to your remote repository.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1171575"/>
            <wp:effectExtent l="19050" t="0" r="9525" b="0"/>
            <wp:docPr id="107" name="Picture 107"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it Push Command - Git Commands - Edureka"/>
                    <pic:cNvPicPr>
                      <a:picLocks noChangeAspect="1" noChangeArrowheads="1"/>
                    </pic:cNvPicPr>
                  </pic:nvPicPr>
                  <pic:blipFill>
                    <a:blip r:embed="rId107"/>
                    <a:srcRect/>
                    <a:stretch>
                      <a:fillRect/>
                    </a:stretch>
                  </pic:blipFill>
                  <pic:spPr bwMode="auto">
                    <a:xfrm>
                      <a:off x="0" y="0"/>
                      <a:ext cx="6105525" cy="117157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push –all [variable name]</w:t>
      </w:r>
    </w:p>
    <w:p w:rsidR="00820524" w:rsidRPr="00820524" w:rsidRDefault="00820524" w:rsidP="00820524">
      <w:pPr>
        <w:pStyle w:val="NoSpacing"/>
      </w:pPr>
      <w:r w:rsidRPr="00820524">
        <w:t>This command pushes all branches to your remote repository.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1524000"/>
            <wp:effectExtent l="19050" t="0" r="9525" b="0"/>
            <wp:docPr id="108" name="Picture 108"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Git Push Command - Git Commands - Edureka"/>
                    <pic:cNvPicPr>
                      <a:picLocks noChangeAspect="1" noChangeArrowheads="1"/>
                    </pic:cNvPicPr>
                  </pic:nvPicPr>
                  <pic:blipFill>
                    <a:blip r:embed="rId108"/>
                    <a:srcRect/>
                    <a:stretch>
                      <a:fillRect/>
                    </a:stretch>
                  </pic:blipFill>
                  <pic:spPr bwMode="auto">
                    <a:xfrm>
                      <a:off x="0" y="0"/>
                      <a:ext cx="6105525" cy="152400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push [variable name</w:t>
      </w:r>
      <w:proofErr w:type="gramStart"/>
      <w:r w:rsidRPr="00820524">
        <w:rPr>
          <w:rStyle w:val="Strong"/>
          <w:rFonts w:ascii="Noto Serif" w:hAnsi="Noto Serif"/>
        </w:rPr>
        <w:t>] :</w:t>
      </w:r>
      <w:proofErr w:type="gramEnd"/>
      <w:r w:rsidRPr="00820524">
        <w:rPr>
          <w:rStyle w:val="Strong"/>
          <w:rFonts w:ascii="Noto Serif" w:hAnsi="Noto Serif"/>
        </w:rPr>
        <w:t>[branch name]</w:t>
      </w:r>
    </w:p>
    <w:p w:rsidR="00820524" w:rsidRPr="00820524" w:rsidRDefault="00820524" w:rsidP="00820524">
      <w:pPr>
        <w:pStyle w:val="NoSpacing"/>
      </w:pPr>
      <w:r w:rsidRPr="00820524">
        <w:t>This command deletes a branch on your remote repository.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lastRenderedPageBreak/>
        <w:drawing>
          <wp:inline distT="0" distB="0" distL="0" distR="0">
            <wp:extent cx="6105525" cy="619125"/>
            <wp:effectExtent l="19050" t="0" r="9525" b="0"/>
            <wp:docPr id="109" name="Picture 109" descr="Git Pu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it Push Command - Git Commands - Edureka"/>
                    <pic:cNvPicPr>
                      <a:picLocks noChangeAspect="1" noChangeArrowheads="1"/>
                    </pic:cNvPicPr>
                  </pic:nvPicPr>
                  <pic:blipFill>
                    <a:blip r:embed="rId109"/>
                    <a:srcRect/>
                    <a:stretch>
                      <a:fillRect/>
                    </a:stretch>
                  </pic:blipFill>
                  <pic:spPr bwMode="auto">
                    <a:xfrm>
                      <a:off x="0" y="0"/>
                      <a:ext cx="6105525" cy="619125"/>
                    </a:xfrm>
                    <a:prstGeom prst="rect">
                      <a:avLst/>
                    </a:prstGeom>
                    <a:noFill/>
                    <a:ln w="9525">
                      <a:noFill/>
                      <a:miter lim="800000"/>
                      <a:headEnd/>
                      <a:tailEnd/>
                    </a:ln>
                  </pic:spPr>
                </pic:pic>
              </a:graphicData>
            </a:graphic>
          </wp:inline>
        </w:drawing>
      </w:r>
      <w:bookmarkStart w:id="23" w:name="git_pull"/>
      <w:bookmarkEnd w:id="23"/>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pull</w:t>
      </w:r>
    </w:p>
    <w:p w:rsidR="00820524" w:rsidRPr="00820524" w:rsidRDefault="00820524" w:rsidP="00820524">
      <w:pPr>
        <w:pStyle w:val="NoSpacing"/>
      </w:pPr>
      <w:r w:rsidRPr="00820524">
        <w:rPr>
          <w:rStyle w:val="Strong"/>
          <w:rFonts w:ascii="Noto Serif" w:hAnsi="Noto Serif"/>
        </w:rPr>
        <w:t>Usage:  git pull [Repository Link]</w:t>
      </w:r>
    </w:p>
    <w:p w:rsidR="00820524" w:rsidRPr="00820524" w:rsidRDefault="00820524" w:rsidP="00820524">
      <w:pPr>
        <w:pStyle w:val="NoSpacing"/>
      </w:pPr>
      <w:r w:rsidRPr="00820524">
        <w:t>This command fetches and merges changes on the remote server to your working directory.</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933450"/>
            <wp:effectExtent l="19050" t="0" r="9525" b="0"/>
            <wp:docPr id="110" name="Picture 110" descr="Git Pull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it Pull Command - Git Commands - Edureka"/>
                    <pic:cNvPicPr>
                      <a:picLocks noChangeAspect="1" noChangeArrowheads="1"/>
                    </pic:cNvPicPr>
                  </pic:nvPicPr>
                  <pic:blipFill>
                    <a:blip r:embed="rId110"/>
                    <a:srcRect/>
                    <a:stretch>
                      <a:fillRect/>
                    </a:stretch>
                  </pic:blipFill>
                  <pic:spPr bwMode="auto">
                    <a:xfrm>
                      <a:off x="0" y="0"/>
                      <a:ext cx="6105525" cy="933450"/>
                    </a:xfrm>
                    <a:prstGeom prst="rect">
                      <a:avLst/>
                    </a:prstGeom>
                    <a:noFill/>
                    <a:ln w="9525">
                      <a:noFill/>
                      <a:miter lim="800000"/>
                      <a:headEnd/>
                      <a:tailEnd/>
                    </a:ln>
                  </pic:spPr>
                </pic:pic>
              </a:graphicData>
            </a:graphic>
          </wp:inline>
        </w:drawing>
      </w:r>
      <w:bookmarkStart w:id="24" w:name="git_stash"/>
      <w:bookmarkEnd w:id="24"/>
    </w:p>
    <w:p w:rsidR="00820524" w:rsidRPr="00820524" w:rsidRDefault="00820524" w:rsidP="00820524">
      <w:pPr>
        <w:pStyle w:val="NoSpacing"/>
      </w:pPr>
      <w:proofErr w:type="gramStart"/>
      <w:r w:rsidRPr="00820524">
        <w:rPr>
          <w:rStyle w:val="Strong"/>
          <w:rFonts w:ascii="Noto Serif" w:hAnsi="Noto Serif"/>
          <w:b w:val="0"/>
          <w:bCs w:val="0"/>
          <w:sz w:val="24"/>
          <w:szCs w:val="24"/>
        </w:rPr>
        <w:t>git</w:t>
      </w:r>
      <w:proofErr w:type="gramEnd"/>
      <w:r w:rsidRPr="00820524">
        <w:rPr>
          <w:rStyle w:val="Strong"/>
          <w:rFonts w:ascii="Noto Serif" w:hAnsi="Noto Serif"/>
          <w:b w:val="0"/>
          <w:bCs w:val="0"/>
          <w:sz w:val="24"/>
          <w:szCs w:val="24"/>
        </w:rPr>
        <w:t xml:space="preserve"> stash</w:t>
      </w:r>
    </w:p>
    <w:p w:rsidR="00820524" w:rsidRPr="00820524" w:rsidRDefault="00820524" w:rsidP="00820524">
      <w:pPr>
        <w:pStyle w:val="NoSpacing"/>
      </w:pPr>
      <w:r w:rsidRPr="00820524">
        <w:rPr>
          <w:rStyle w:val="Strong"/>
          <w:rFonts w:ascii="Noto Serif" w:hAnsi="Noto Serif"/>
        </w:rPr>
        <w:t xml:space="preserve">Usage: </w:t>
      </w:r>
      <w:proofErr w:type="gramStart"/>
      <w:r w:rsidRPr="00820524">
        <w:rPr>
          <w:rStyle w:val="Strong"/>
          <w:rFonts w:ascii="Noto Serif" w:hAnsi="Noto Serif"/>
        </w:rPr>
        <w:t>git stash save</w:t>
      </w:r>
      <w:proofErr w:type="gramEnd"/>
    </w:p>
    <w:p w:rsidR="00820524" w:rsidRPr="00820524" w:rsidRDefault="00820524" w:rsidP="00820524">
      <w:pPr>
        <w:pStyle w:val="NoSpacing"/>
      </w:pPr>
      <w:r w:rsidRPr="00820524">
        <w:t>This command temporarily stores all the modified tracked files.</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266700"/>
            <wp:effectExtent l="19050" t="0" r="9525" b="0"/>
            <wp:docPr id="111" name="Picture 111"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 Stash Command - Git Commands - Edureka"/>
                    <pic:cNvPicPr>
                      <a:picLocks noChangeAspect="1" noChangeArrowheads="1"/>
                    </pic:cNvPicPr>
                  </pic:nvPicPr>
                  <pic:blipFill>
                    <a:blip r:embed="rId111"/>
                    <a:srcRect/>
                    <a:stretch>
                      <a:fillRect/>
                    </a:stretch>
                  </pic:blipFill>
                  <pic:spPr bwMode="auto">
                    <a:xfrm>
                      <a:off x="0" y="0"/>
                      <a:ext cx="6105525" cy="26670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stash pop</w:t>
      </w:r>
    </w:p>
    <w:p w:rsidR="00820524" w:rsidRPr="00820524" w:rsidRDefault="00820524" w:rsidP="00820524">
      <w:pPr>
        <w:pStyle w:val="NoSpacing"/>
      </w:pPr>
      <w:r w:rsidRPr="00820524">
        <w:t>This command restores the most recently stashed files.</w:t>
      </w:r>
    </w:p>
    <w:p w:rsidR="00820524" w:rsidRPr="00820524" w:rsidRDefault="00820524" w:rsidP="00820524">
      <w:pPr>
        <w:pStyle w:val="NoSpacing"/>
      </w:pPr>
      <w:r w:rsidRPr="00820524">
        <w:rPr>
          <w:noProof/>
        </w:rPr>
        <w:drawing>
          <wp:inline distT="0" distB="0" distL="0" distR="0">
            <wp:extent cx="6105525" cy="1266825"/>
            <wp:effectExtent l="19050" t="0" r="9525" b="0"/>
            <wp:docPr id="112" name="Picture 112"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 Stash Command - Git Commands - Edureka"/>
                    <pic:cNvPicPr>
                      <a:picLocks noChangeAspect="1" noChangeArrowheads="1"/>
                    </pic:cNvPicPr>
                  </pic:nvPicPr>
                  <pic:blipFill>
                    <a:blip r:embed="rId112"/>
                    <a:srcRect/>
                    <a:stretch>
                      <a:fillRect/>
                    </a:stretch>
                  </pic:blipFill>
                  <pic:spPr bwMode="auto">
                    <a:xfrm>
                      <a:off x="0" y="0"/>
                      <a:ext cx="6105525" cy="1266825"/>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stash list</w:t>
      </w:r>
    </w:p>
    <w:p w:rsidR="00820524" w:rsidRPr="00820524" w:rsidRDefault="00820524" w:rsidP="00820524">
      <w:pPr>
        <w:pStyle w:val="NoSpacing"/>
      </w:pPr>
      <w:r w:rsidRPr="00820524">
        <w:t>This command lists all stashed changesets.</w:t>
      </w:r>
    </w:p>
    <w:p w:rsidR="00820524" w:rsidRPr="00820524" w:rsidRDefault="00820524" w:rsidP="00820524">
      <w:pPr>
        <w:pStyle w:val="NoSpacing"/>
      </w:pPr>
      <w:r w:rsidRPr="00820524">
        <w:rPr>
          <w:noProof/>
        </w:rPr>
        <w:drawing>
          <wp:inline distT="0" distB="0" distL="0" distR="0">
            <wp:extent cx="6105525" cy="285750"/>
            <wp:effectExtent l="19050" t="0" r="9525" b="0"/>
            <wp:docPr id="113" name="Picture 113"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it Stash Command - Git Commands - Edureka"/>
                    <pic:cNvPicPr>
                      <a:picLocks noChangeAspect="1" noChangeArrowheads="1"/>
                    </pic:cNvPicPr>
                  </pic:nvPicPr>
                  <pic:blipFill>
                    <a:blip r:embed="rId113"/>
                    <a:srcRect/>
                    <a:stretch>
                      <a:fillRect/>
                    </a:stretch>
                  </pic:blipFill>
                  <pic:spPr bwMode="auto">
                    <a:xfrm>
                      <a:off x="0" y="0"/>
                      <a:ext cx="6105525" cy="285750"/>
                    </a:xfrm>
                    <a:prstGeom prst="rect">
                      <a:avLst/>
                    </a:prstGeom>
                    <a:noFill/>
                    <a:ln w="9525">
                      <a:noFill/>
                      <a:miter lim="800000"/>
                      <a:headEnd/>
                      <a:tailEnd/>
                    </a:ln>
                  </pic:spPr>
                </pic:pic>
              </a:graphicData>
            </a:graphic>
          </wp:inline>
        </w:drawing>
      </w:r>
    </w:p>
    <w:p w:rsidR="00820524" w:rsidRPr="00820524" w:rsidRDefault="00820524" w:rsidP="00820524">
      <w:pPr>
        <w:pStyle w:val="NoSpacing"/>
      </w:pPr>
      <w:r w:rsidRPr="00820524">
        <w:rPr>
          <w:rStyle w:val="Strong"/>
          <w:rFonts w:ascii="Noto Serif" w:hAnsi="Noto Serif"/>
        </w:rPr>
        <w:t>Usage: git stash drop</w:t>
      </w:r>
    </w:p>
    <w:p w:rsidR="00820524" w:rsidRPr="00820524" w:rsidRDefault="00820524" w:rsidP="00820524">
      <w:pPr>
        <w:pStyle w:val="NoSpacing"/>
      </w:pPr>
      <w:r w:rsidRPr="00820524">
        <w:t>This command discards the most recently stashed changeset.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361950"/>
            <wp:effectExtent l="19050" t="0" r="9525" b="0"/>
            <wp:docPr id="114" name="Picture 114" descr="Git Stash Command - Git Command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it Stash Command - Git Commands - Edureka"/>
                    <pic:cNvPicPr>
                      <a:picLocks noChangeAspect="1" noChangeArrowheads="1"/>
                    </pic:cNvPicPr>
                  </pic:nvPicPr>
                  <pic:blipFill>
                    <a:blip r:embed="rId114"/>
                    <a:srcRect/>
                    <a:stretch>
                      <a:fillRect/>
                    </a:stretch>
                  </pic:blipFill>
                  <pic:spPr bwMode="auto">
                    <a:xfrm>
                      <a:off x="0" y="0"/>
                      <a:ext cx="6105525" cy="361950"/>
                    </a:xfrm>
                    <a:prstGeom prst="rect">
                      <a:avLst/>
                    </a:prstGeom>
                    <a:noFill/>
                    <a:ln w="9525">
                      <a:noFill/>
                      <a:miter lim="800000"/>
                      <a:headEnd/>
                      <a:tailEnd/>
                    </a:ln>
                  </pic:spPr>
                </pic:pic>
              </a:graphicData>
            </a:graphic>
          </wp:inline>
        </w:drawing>
      </w:r>
    </w:p>
    <w:p w:rsidR="00820524" w:rsidRDefault="00820524" w:rsidP="00820524">
      <w:pPr>
        <w:pStyle w:val="Heading1"/>
        <w:shd w:val="clear" w:color="auto" w:fill="FFFFFF"/>
        <w:spacing w:before="300" w:after="150"/>
        <w:rPr>
          <w:rFonts w:ascii="Noto Serif" w:hAnsi="Noto Serif"/>
          <w:color w:val="FF0000"/>
          <w:sz w:val="24"/>
          <w:szCs w:val="24"/>
        </w:rPr>
      </w:pPr>
      <w:r w:rsidRPr="00820524">
        <w:rPr>
          <w:rFonts w:ascii="Noto Serif" w:hAnsi="Noto Serif"/>
          <w:color w:val="FF0000"/>
          <w:sz w:val="24"/>
          <w:szCs w:val="24"/>
        </w:rPr>
        <w:t xml:space="preserve">How </w:t>
      </w:r>
      <w:proofErr w:type="gramStart"/>
      <w:r w:rsidRPr="00820524">
        <w:rPr>
          <w:rFonts w:ascii="Noto Serif" w:hAnsi="Noto Serif"/>
          <w:color w:val="FF0000"/>
          <w:sz w:val="24"/>
          <w:szCs w:val="24"/>
        </w:rPr>
        <w:t>To</w:t>
      </w:r>
      <w:proofErr w:type="gramEnd"/>
      <w:r w:rsidRPr="00820524">
        <w:rPr>
          <w:rFonts w:ascii="Noto Serif" w:hAnsi="Noto Serif"/>
          <w:color w:val="FF0000"/>
          <w:sz w:val="24"/>
          <w:szCs w:val="24"/>
        </w:rPr>
        <w:t xml:space="preserve"> Use GitHub – Developers Collaboration Using GitHub</w:t>
      </w:r>
    </w:p>
    <w:p w:rsidR="00820524" w:rsidRDefault="00820524" w:rsidP="00820524">
      <w:pPr>
        <w:pStyle w:val="Heading2"/>
        <w:shd w:val="clear" w:color="auto" w:fill="FFFFFF"/>
        <w:spacing w:before="0" w:beforeAutospacing="0" w:after="150" w:afterAutospacing="0"/>
        <w:jc w:val="both"/>
        <w:rPr>
          <w:rFonts w:ascii="Noto Serif" w:hAnsi="Noto Serif"/>
          <w:b w:val="0"/>
          <w:bCs w:val="0"/>
          <w:color w:val="333333"/>
          <w:sz w:val="45"/>
          <w:szCs w:val="45"/>
        </w:rPr>
      </w:pPr>
      <w:r>
        <w:rPr>
          <w:rStyle w:val="Strong"/>
          <w:rFonts w:ascii="Noto Serif" w:hAnsi="Noto Serif"/>
          <w:b/>
          <w:bCs/>
          <w:color w:val="222222"/>
          <w:sz w:val="27"/>
          <w:szCs w:val="27"/>
        </w:rPr>
        <w:t>Step 1: Introduction to GitHub</w:t>
      </w:r>
    </w:p>
    <w:p w:rsidR="00820524" w:rsidRPr="00C4338D" w:rsidRDefault="00820524" w:rsidP="00C4338D">
      <w:pPr>
        <w:pStyle w:val="NoSpacing"/>
        <w:rPr>
          <w:sz w:val="24"/>
          <w:szCs w:val="24"/>
        </w:rPr>
      </w:pPr>
      <w:r w:rsidRPr="00C4338D">
        <w:t>To be very crisp about it, GitHub is a file or code sharing service to collaborate with different people. </w:t>
      </w:r>
    </w:p>
    <w:p w:rsidR="00820524" w:rsidRPr="00C4338D" w:rsidRDefault="00820524" w:rsidP="00C4338D">
      <w:pPr>
        <w:pStyle w:val="NoSpacing"/>
      </w:pPr>
      <w:r w:rsidRPr="00C4338D">
        <w:t xml:space="preserve">GitHub is </w:t>
      </w:r>
      <w:proofErr w:type="gramStart"/>
      <w:r w:rsidRPr="00C4338D">
        <w:t>a highly</w:t>
      </w:r>
      <w:proofErr w:type="gramEnd"/>
      <w:r w:rsidRPr="00C4338D">
        <w:t xml:space="preserve"> used software which is typically used for version control. It is helpful when more than just one person is working on a project. Say for example, a software developer team wants to build a website and everyone has to update their codes simultaneously while working on the project. In this case, Github helps them to build a centralized repository where everyone can upload, edit and manage the code files.</w:t>
      </w:r>
    </w:p>
    <w:p w:rsidR="00820524" w:rsidRDefault="00820524" w:rsidP="00C4338D">
      <w:pPr>
        <w:pStyle w:val="NoSpacing"/>
        <w:rPr>
          <w:color w:val="444444"/>
        </w:rPr>
      </w:pPr>
      <w:r w:rsidRPr="00C4338D">
        <w:t xml:space="preserve">GitHub has various advantages but many people often have a doubt as to why not use dropbox or any cloud based system? Let me take the same example forward to answer this question. Say more than two software developers are working on the same file and they want to update it simultaneously. Unfortunately, the </w:t>
      </w:r>
      <w:proofErr w:type="gramStart"/>
      <w:r w:rsidRPr="00C4338D">
        <w:t>person who save</w:t>
      </w:r>
      <w:proofErr w:type="gramEnd"/>
      <w:r w:rsidRPr="00C4338D">
        <w:t xml:space="preserve"> the file first will get precedence over the others. While in Github, this is not the case. Github document the changes and reflect them</w:t>
      </w:r>
      <w:r>
        <w:rPr>
          <w:color w:val="444444"/>
        </w:rPr>
        <w:t xml:space="preserve"> in an organized manner to avoid any </w:t>
      </w:r>
      <w:r w:rsidRPr="00C4338D">
        <w:t>chaos between any of the files uploaded.</w:t>
      </w:r>
      <w:r w:rsidRPr="00C4338D">
        <w:br/>
        <w:t>Therefore using GitHub centralized repository, it avoids all the confusion and working on the same code becomes very easy.</w:t>
      </w:r>
      <w:r>
        <w:rPr>
          <w:color w:val="444444"/>
        </w:rPr>
        <w:t> </w:t>
      </w:r>
    </w:p>
    <w:p w:rsidR="00C4338D" w:rsidRDefault="00C4338D" w:rsidP="00C4338D">
      <w:pPr>
        <w:pStyle w:val="NoSpacing"/>
        <w:rPr>
          <w:noProof/>
        </w:rPr>
      </w:pPr>
    </w:p>
    <w:p w:rsidR="00820524" w:rsidRPr="00C4338D" w:rsidRDefault="00820524" w:rsidP="00C4338D">
      <w:pPr>
        <w:pStyle w:val="NoSpacing"/>
      </w:pPr>
      <w:r>
        <w:rPr>
          <w:noProof/>
        </w:rPr>
        <w:drawing>
          <wp:inline distT="0" distB="0" distL="0" distR="0">
            <wp:extent cx="1218759" cy="981075"/>
            <wp:effectExtent l="0" t="0" r="441" b="0"/>
            <wp:docPr id="66" name="Picture 150" descr="Git&amp;GitHub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Git&amp;GitHub - how to use GitHub - Edureka"/>
                    <pic:cNvPicPr>
                      <a:picLocks noChangeAspect="1" noChangeArrowheads="1"/>
                    </pic:cNvPicPr>
                  </pic:nvPicPr>
                  <pic:blipFill>
                    <a:blip r:embed="rId115"/>
                    <a:srcRect/>
                    <a:stretch>
                      <a:fillRect/>
                    </a:stretch>
                  </pic:blipFill>
                  <pic:spPr bwMode="auto">
                    <a:xfrm>
                      <a:off x="0" y="0"/>
                      <a:ext cx="1220362" cy="982365"/>
                    </a:xfrm>
                    <a:prstGeom prst="rect">
                      <a:avLst/>
                    </a:prstGeom>
                    <a:noFill/>
                    <a:ln w="9525">
                      <a:noFill/>
                      <a:miter lim="800000"/>
                      <a:headEnd/>
                      <a:tailEnd/>
                    </a:ln>
                  </pic:spPr>
                </pic:pic>
              </a:graphicData>
            </a:graphic>
          </wp:inline>
        </w:drawing>
      </w:r>
      <w:r w:rsidRPr="00C4338D">
        <w:t xml:space="preserve">If you look at the image on the left, GitHub is a central repository and Git is a tool which allows you to create a local repository. Now people usually get confused between git and GitHub but </w:t>
      </w:r>
      <w:proofErr w:type="gramStart"/>
      <w:r w:rsidRPr="00C4338D">
        <w:t>its</w:t>
      </w:r>
      <w:proofErr w:type="gramEnd"/>
      <w:r w:rsidRPr="00C4338D">
        <w:t xml:space="preserve"> actually very different. Git is a version control tool that will allow you to perform all kinds of operations to fetch data from the central server or push data to it whereas GitHub is a core hosting platform for version control collaboration. GitHub is a company that allows you to host a central repository in a remote server.  </w:t>
      </w:r>
    </w:p>
    <w:p w:rsidR="00820524" w:rsidRDefault="00820524" w:rsidP="00C4338D">
      <w:pPr>
        <w:pStyle w:val="NoSpacing"/>
      </w:pPr>
      <w:r>
        <w:t>Now let me list down the ways in which GitHub makes git simple: </w:t>
      </w:r>
    </w:p>
    <w:p w:rsidR="00820524" w:rsidRDefault="00820524" w:rsidP="00C4338D">
      <w:pPr>
        <w:pStyle w:val="NoSpacing"/>
        <w:numPr>
          <w:ilvl w:val="0"/>
          <w:numId w:val="20"/>
        </w:numPr>
      </w:pPr>
      <w:r>
        <w:t>GitHub provides you a beautiful visual interface which helps you to track or manage your version controlled projects locally.</w:t>
      </w:r>
    </w:p>
    <w:p w:rsidR="00820524" w:rsidRDefault="00820524" w:rsidP="00C4338D">
      <w:pPr>
        <w:pStyle w:val="NoSpacing"/>
        <w:numPr>
          <w:ilvl w:val="0"/>
          <w:numId w:val="20"/>
        </w:numPr>
      </w:pPr>
      <w:r>
        <w:t>Once you register on GitHub, you can connect with social network and build a strong profile.</w:t>
      </w:r>
    </w:p>
    <w:p w:rsidR="00820524" w:rsidRPr="00C4338D" w:rsidRDefault="00820524" w:rsidP="00C4338D">
      <w:pPr>
        <w:pStyle w:val="NormalWeb"/>
        <w:shd w:val="clear" w:color="auto" w:fill="FFFFFF"/>
        <w:spacing w:before="0" w:beforeAutospacing="0" w:after="150" w:afterAutospacing="0" w:line="450" w:lineRule="atLeast"/>
        <w:jc w:val="both"/>
        <w:rPr>
          <w:rFonts w:ascii="Noto Serif" w:hAnsi="Noto Serif"/>
          <w:color w:val="444444"/>
        </w:rPr>
      </w:pPr>
      <w:bookmarkStart w:id="25" w:name="CreateRepository"/>
      <w:bookmarkEnd w:id="25"/>
      <w:r>
        <w:rPr>
          <w:rFonts w:ascii="Noto Serif" w:hAnsi="Noto Serif"/>
          <w:color w:val="444444"/>
        </w:rPr>
        <w:t>So let’s get started with GitHub. </w:t>
      </w:r>
    </w:p>
    <w:p w:rsidR="00820524" w:rsidRDefault="00820524" w:rsidP="00820524">
      <w:pPr>
        <w:pStyle w:val="Heading2"/>
        <w:shd w:val="clear" w:color="auto" w:fill="FFFFFF"/>
        <w:spacing w:before="0" w:beforeAutospacing="0" w:after="150" w:afterAutospacing="0"/>
        <w:rPr>
          <w:rFonts w:ascii="Noto Serif" w:hAnsi="Noto Serif"/>
          <w:b w:val="0"/>
          <w:bCs w:val="0"/>
          <w:color w:val="333333"/>
          <w:sz w:val="45"/>
          <w:szCs w:val="45"/>
        </w:rPr>
      </w:pPr>
      <w:r>
        <w:rPr>
          <w:rStyle w:val="Strong"/>
          <w:rFonts w:ascii="Noto Serif" w:hAnsi="Noto Serif"/>
          <w:b/>
          <w:bCs/>
          <w:color w:val="222222"/>
          <w:sz w:val="27"/>
          <w:szCs w:val="27"/>
        </w:rPr>
        <w:t>Step 2: Creating a GitHub Repository</w:t>
      </w:r>
    </w:p>
    <w:p w:rsidR="00820524" w:rsidRDefault="00820524" w:rsidP="00C4338D">
      <w:pPr>
        <w:pStyle w:val="NoSpacing"/>
        <w:rPr>
          <w:sz w:val="24"/>
          <w:szCs w:val="24"/>
        </w:rPr>
      </w:pPr>
      <w:r w:rsidRPr="00C4338D">
        <w:t>A repository is a storage space where your project lives. It can be local to a folder on your computer, or it can be a storage space on GitHub</w:t>
      </w:r>
      <w:proofErr w:type="gramStart"/>
      <w:r w:rsidRPr="00C4338D">
        <w:t>  or</w:t>
      </w:r>
      <w:proofErr w:type="gramEnd"/>
      <w:r w:rsidRPr="00C4338D">
        <w:t xml:space="preserve"> another online host. You can keep code files, text files, images or any kind of a file in a repository. You need a GitHub repository when you have done some changes and are ready to be uploaded. This GitHub repository acts as your remote repository. So let me make your task easy, just follow these simple steps to create a GitHub repository</w:t>
      </w:r>
      <w:r>
        <w:t>: </w:t>
      </w:r>
    </w:p>
    <w:p w:rsidR="00820524" w:rsidRDefault="00820524" w:rsidP="00C4338D">
      <w:pPr>
        <w:pStyle w:val="NoSpacing"/>
        <w:numPr>
          <w:ilvl w:val="0"/>
          <w:numId w:val="30"/>
        </w:numPr>
      </w:pPr>
      <w:r>
        <w:t>Go to the link: </w:t>
      </w:r>
      <w:hyperlink r:id="rId116" w:tgtFrame="_blank" w:history="1">
        <w:r>
          <w:rPr>
            <w:rStyle w:val="Hyperlink"/>
            <w:rFonts w:ascii="Noto Serif" w:hAnsi="Noto Serif"/>
            <w:color w:val="337AB7"/>
          </w:rPr>
          <w:t>https://github.com/</w:t>
        </w:r>
      </w:hyperlink>
      <w:r>
        <w:t> . Fill the sign up form and click on “Sign up for Github”.</w:t>
      </w:r>
    </w:p>
    <w:p w:rsidR="00820524" w:rsidRDefault="00820524" w:rsidP="00C4338D">
      <w:pPr>
        <w:pStyle w:val="NoSpacing"/>
        <w:numPr>
          <w:ilvl w:val="0"/>
          <w:numId w:val="30"/>
        </w:numPr>
      </w:pPr>
      <w:r>
        <w:t>Click on “Start a new project”.</w:t>
      </w:r>
    </w:p>
    <w:p w:rsidR="00820524" w:rsidRPr="00C4338D" w:rsidRDefault="00820524" w:rsidP="00C4338D">
      <w:pPr>
        <w:pStyle w:val="NoSpacing"/>
      </w:pPr>
      <w:r w:rsidRPr="00C4338D">
        <w:t>Refer to the below screenshot to get a better understanding.</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772275" cy="2133600"/>
            <wp:effectExtent l="19050" t="0" r="9525" b="0"/>
            <wp:docPr id="151" name="Picture 151" descr="GitHub repository - how to use github - Edure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GitHub repository - how to use github - Edureka.png"/>
                    <pic:cNvPicPr>
                      <a:picLocks noChangeAspect="1" noChangeArrowheads="1"/>
                    </pic:cNvPicPr>
                  </pic:nvPicPr>
                  <pic:blipFill>
                    <a:blip r:embed="rId117"/>
                    <a:srcRect/>
                    <a:stretch>
                      <a:fillRect/>
                    </a:stretch>
                  </pic:blipFill>
                  <pic:spPr bwMode="auto">
                    <a:xfrm>
                      <a:off x="0" y="0"/>
                      <a:ext cx="6772275" cy="2133600"/>
                    </a:xfrm>
                    <a:prstGeom prst="rect">
                      <a:avLst/>
                    </a:prstGeom>
                    <a:noFill/>
                    <a:ln w="9525">
                      <a:noFill/>
                      <a:miter lim="800000"/>
                      <a:headEnd/>
                      <a:tailEnd/>
                    </a:ln>
                  </pic:spPr>
                </pic:pic>
              </a:graphicData>
            </a:graphic>
          </wp:inline>
        </w:drawing>
      </w:r>
    </w:p>
    <w:p w:rsidR="00820524" w:rsidRPr="00C4338D" w:rsidRDefault="00820524" w:rsidP="00C4338D">
      <w:pPr>
        <w:pStyle w:val="NoSpacing"/>
        <w:numPr>
          <w:ilvl w:val="0"/>
          <w:numId w:val="31"/>
        </w:numPr>
      </w:pPr>
      <w:r w:rsidRPr="00C4338D">
        <w:t>Enter any repository name and click on “Create Repository”. You can also give a description to your repository (optional).</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lastRenderedPageBreak/>
        <w:drawing>
          <wp:inline distT="0" distB="0" distL="0" distR="0">
            <wp:extent cx="6000750" cy="3571875"/>
            <wp:effectExtent l="19050" t="0" r="0" b="0"/>
            <wp:docPr id="152" name="Picture 152" descr="Create a New Repository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reate a New Repository - how to use github - Edureka"/>
                    <pic:cNvPicPr>
                      <a:picLocks noChangeAspect="1" noChangeArrowheads="1"/>
                    </pic:cNvPicPr>
                  </pic:nvPicPr>
                  <pic:blipFill>
                    <a:blip r:embed="rId118"/>
                    <a:srcRect/>
                    <a:stretch>
                      <a:fillRect/>
                    </a:stretch>
                  </pic:blipFill>
                  <pic:spPr bwMode="auto">
                    <a:xfrm>
                      <a:off x="0" y="0"/>
                      <a:ext cx="6000750" cy="3571875"/>
                    </a:xfrm>
                    <a:prstGeom prst="rect">
                      <a:avLst/>
                    </a:prstGeom>
                    <a:noFill/>
                    <a:ln w="9525">
                      <a:noFill/>
                      <a:miter lim="800000"/>
                      <a:headEnd/>
                      <a:tailEnd/>
                    </a:ln>
                  </pic:spPr>
                </pic:pic>
              </a:graphicData>
            </a:graphic>
          </wp:inline>
        </w:drawing>
      </w:r>
    </w:p>
    <w:p w:rsidR="00820524" w:rsidRDefault="00820524" w:rsidP="00C4338D">
      <w:pPr>
        <w:pStyle w:val="NoSpacing"/>
      </w:pPr>
      <w:r>
        <w:t xml:space="preserve">Now, if you noticed by default a GitHub repository is public </w:t>
      </w:r>
      <w:proofErr w:type="gramStart"/>
      <w:r>
        <w:t>which means that anyone can view the contents of this repository whereas in a private repository, you can choose who can view the content.</w:t>
      </w:r>
      <w:proofErr w:type="gramEnd"/>
      <w:r>
        <w:t xml:space="preserve"> Also, private repository is a paid version. Also, if you refer the above screenshot, initialize the repository with a README file. This file contains the description of the file and once you check this box, this will be the first file inside your repository.</w:t>
      </w:r>
    </w:p>
    <w:p w:rsidR="00820524" w:rsidRDefault="00820524" w:rsidP="00C4338D">
      <w:pPr>
        <w:pStyle w:val="NoSpacing"/>
      </w:pPr>
      <w:r>
        <w:t>Congratulations, your repository is successfully created! It will look like the below screenshot: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076950" cy="1962150"/>
            <wp:effectExtent l="19050" t="0" r="0" b="0"/>
            <wp:docPr id="65" name="Picture 153" descr="GitHub-Tutoria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GitHub-Tutorial - how to use GitHub - Edureka"/>
                    <pic:cNvPicPr>
                      <a:picLocks noChangeAspect="1" noChangeArrowheads="1"/>
                    </pic:cNvPicPr>
                  </pic:nvPicPr>
                  <pic:blipFill>
                    <a:blip r:embed="rId119"/>
                    <a:srcRect/>
                    <a:stretch>
                      <a:fillRect/>
                    </a:stretch>
                  </pic:blipFill>
                  <pic:spPr bwMode="auto">
                    <a:xfrm>
                      <a:off x="0" y="0"/>
                      <a:ext cx="6076950" cy="1962150"/>
                    </a:xfrm>
                    <a:prstGeom prst="rect">
                      <a:avLst/>
                    </a:prstGeom>
                    <a:noFill/>
                    <a:ln w="9525">
                      <a:noFill/>
                      <a:miter lim="800000"/>
                      <a:headEnd/>
                      <a:tailEnd/>
                    </a:ln>
                  </pic:spPr>
                </pic:pic>
              </a:graphicData>
            </a:graphic>
          </wp:inline>
        </w:drawing>
      </w:r>
    </w:p>
    <w:p w:rsidR="00820524" w:rsidRPr="00C4338D" w:rsidRDefault="00820524" w:rsidP="00C4338D">
      <w:pPr>
        <w:pStyle w:val="NoSpacing"/>
      </w:pPr>
      <w:r w:rsidRPr="00C4338D">
        <w:t> </w:t>
      </w:r>
    </w:p>
    <w:p w:rsidR="00820524" w:rsidRPr="00C4338D" w:rsidRDefault="00820524" w:rsidP="00C4338D">
      <w:pPr>
        <w:pStyle w:val="NoSpacing"/>
      </w:pPr>
      <w:r w:rsidRPr="00C4338D">
        <w:t>So now my central repository has been sucessfully created! Once this is done, you are ready to commit, pull, push and perform all the other operations. Now let’s move forward and understand branching in GitHub.</w:t>
      </w:r>
    </w:p>
    <w:p w:rsidR="00820524" w:rsidRPr="00C4338D" w:rsidRDefault="00820524" w:rsidP="00C4338D">
      <w:pPr>
        <w:pStyle w:val="NoSpacing"/>
      </w:pPr>
      <w:bookmarkStart w:id="26" w:name="BranchesAndOperations"/>
      <w:bookmarkEnd w:id="26"/>
      <w:r w:rsidRPr="00C4338D">
        <w:rPr>
          <w:rStyle w:val="Strong"/>
          <w:b w:val="0"/>
          <w:bCs w:val="0"/>
          <w:szCs w:val="24"/>
        </w:rPr>
        <w:t>Step 3: Create Branches and Perform Operations</w:t>
      </w:r>
    </w:p>
    <w:p w:rsidR="00820524" w:rsidRPr="00C4338D" w:rsidRDefault="00820524" w:rsidP="00C4338D">
      <w:pPr>
        <w:pStyle w:val="NoSpacing"/>
        <w:jc w:val="center"/>
        <w:rPr>
          <w:szCs w:val="45"/>
        </w:rPr>
      </w:pPr>
      <w:r w:rsidRPr="00C4338D">
        <w:rPr>
          <w:rStyle w:val="Strong"/>
          <w:b w:val="0"/>
          <w:bCs w:val="0"/>
        </w:rPr>
        <w:t>Branching: </w:t>
      </w:r>
      <w:r w:rsidRPr="00C4338D">
        <w:t xml:space="preserve">Branches help you to work on different versions of a repository at one time. Let’s say you want to add a new feature (which is in the development phase), and you are afraid at the same time whether to make changes to your main project or not. This is where git branching comes to rescue. Branches allow you to move back and forth between the different states/versions of a project. In the above scenario, you can create a new branch and test the new feature without affecting the main branch. Once you are done with it, you can merge the changes from new branch to the main branch. Here the main branch is the master </w:t>
      </w:r>
      <w:r w:rsidRPr="00C4338D">
        <w:lastRenderedPageBreak/>
        <w:t>branch, which is there in your repository by default. Refer to the below image for better understanding:</w:t>
      </w:r>
      <w:r w:rsidRPr="00C4338D">
        <w:rPr>
          <w:noProof/>
        </w:rPr>
        <w:drawing>
          <wp:inline distT="0" distB="0" distL="0" distR="0">
            <wp:extent cx="4695825" cy="2047875"/>
            <wp:effectExtent l="0" t="0" r="9525" b="0"/>
            <wp:docPr id="154" name="Picture 154" descr="Branch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ranching - how to use GitHub - Edureka"/>
                    <pic:cNvPicPr>
                      <a:picLocks noChangeAspect="1" noChangeArrowheads="1"/>
                    </pic:cNvPicPr>
                  </pic:nvPicPr>
                  <pic:blipFill>
                    <a:blip r:embed="rId120"/>
                    <a:srcRect/>
                    <a:stretch>
                      <a:fillRect/>
                    </a:stretch>
                  </pic:blipFill>
                  <pic:spPr bwMode="auto">
                    <a:xfrm>
                      <a:off x="0" y="0"/>
                      <a:ext cx="4695825" cy="2047875"/>
                    </a:xfrm>
                    <a:prstGeom prst="rect">
                      <a:avLst/>
                    </a:prstGeom>
                    <a:noFill/>
                    <a:ln w="9525">
                      <a:noFill/>
                      <a:miter lim="800000"/>
                      <a:headEnd/>
                      <a:tailEnd/>
                    </a:ln>
                  </pic:spPr>
                </pic:pic>
              </a:graphicData>
            </a:graphic>
          </wp:inline>
        </w:drawing>
      </w:r>
    </w:p>
    <w:p w:rsidR="00820524" w:rsidRPr="00C4338D" w:rsidRDefault="00820524" w:rsidP="00C4338D">
      <w:pPr>
        <w:pStyle w:val="NoSpacing"/>
      </w:pPr>
      <w:r w:rsidRPr="00C4338D">
        <w:t>As depicted in the above image, there is a master/ production branch which has a new branch for testing. Under this branch, two set of changes are done and once it completed, it is merged back to the master branch. So this is how branching works!</w:t>
      </w:r>
      <w:r w:rsidRPr="00C4338D">
        <w:br/>
        <w:t>Let’s move ahead in ‘how to use GitHub’ blog, and learn how you can create a branch.</w:t>
      </w:r>
    </w:p>
    <w:p w:rsidR="00820524" w:rsidRPr="00C4338D" w:rsidRDefault="00820524" w:rsidP="00C4338D">
      <w:pPr>
        <w:pStyle w:val="NoSpacing"/>
      </w:pPr>
      <w:r w:rsidRPr="00C4338D">
        <w:t>To create a branch in GitHub, follow the below steps:</w:t>
      </w:r>
    </w:p>
    <w:p w:rsidR="00820524" w:rsidRDefault="00820524" w:rsidP="00C4338D">
      <w:pPr>
        <w:pStyle w:val="NoSpacing"/>
        <w:numPr>
          <w:ilvl w:val="0"/>
          <w:numId w:val="31"/>
        </w:numPr>
      </w:pPr>
      <w:r>
        <w:t>Click on the dropdown “Branch: master”</w:t>
      </w:r>
    </w:p>
    <w:p w:rsidR="00820524" w:rsidRDefault="00820524" w:rsidP="00C4338D">
      <w:pPr>
        <w:pStyle w:val="NoSpacing"/>
        <w:numPr>
          <w:ilvl w:val="0"/>
          <w:numId w:val="31"/>
        </w:numPr>
      </w:pPr>
      <w:r>
        <w:t>As soon as you click on the branch, you can find an existing branch or you can create a new one. In my case, I am creating a new branch with a name “readme- changes”. Refer to the below screenshot for better understanding.</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467475" cy="5057775"/>
            <wp:effectExtent l="19050" t="0" r="9525" b="0"/>
            <wp:docPr id="155" name="Picture 155" descr="CreateBranches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reateBranches - how to use GitHub - Edureka"/>
                    <pic:cNvPicPr>
                      <a:picLocks noChangeAspect="1" noChangeArrowheads="1"/>
                    </pic:cNvPicPr>
                  </pic:nvPicPr>
                  <pic:blipFill>
                    <a:blip r:embed="rId121"/>
                    <a:srcRect/>
                    <a:stretch>
                      <a:fillRect/>
                    </a:stretch>
                  </pic:blipFill>
                  <pic:spPr bwMode="auto">
                    <a:xfrm>
                      <a:off x="0" y="0"/>
                      <a:ext cx="6467475" cy="5057775"/>
                    </a:xfrm>
                    <a:prstGeom prst="rect">
                      <a:avLst/>
                    </a:prstGeom>
                    <a:noFill/>
                    <a:ln w="9525">
                      <a:noFill/>
                      <a:miter lim="800000"/>
                      <a:headEnd/>
                      <a:tailEnd/>
                    </a:ln>
                  </pic:spPr>
                </pic:pic>
              </a:graphicData>
            </a:graphic>
          </wp:inline>
        </w:drawing>
      </w:r>
    </w:p>
    <w:p w:rsidR="00820524" w:rsidRPr="00C4338D" w:rsidRDefault="00820524" w:rsidP="00C4338D">
      <w:pPr>
        <w:pStyle w:val="NoSpacing"/>
      </w:pPr>
      <w:r w:rsidRPr="00C4338D">
        <w:lastRenderedPageBreak/>
        <w:t>Once you have created a new branch, you have two branches in your repository now i.e. read-me (master branch) and readme- changes. The new branch is just the copy of master branch. So let’s perform some changes in our new branch and make it look different from the master branch.</w:t>
      </w:r>
    </w:p>
    <w:p w:rsidR="00820524" w:rsidRPr="00C4338D" w:rsidRDefault="00820524" w:rsidP="00C4338D">
      <w:pPr>
        <w:pStyle w:val="NoSpacing"/>
      </w:pPr>
      <w:r w:rsidRPr="00C4338D">
        <w:rPr>
          <w:rStyle w:val="Strong"/>
          <w:rFonts w:ascii="Noto Serif" w:hAnsi="Noto Serif"/>
          <w:b w:val="0"/>
          <w:bCs w:val="0"/>
          <w:sz w:val="24"/>
          <w:szCs w:val="24"/>
        </w:rPr>
        <w:t>How to use GitHub: Operations</w:t>
      </w:r>
    </w:p>
    <w:p w:rsidR="00820524" w:rsidRPr="00C4338D" w:rsidRDefault="00820524" w:rsidP="00C4338D">
      <w:pPr>
        <w:pStyle w:val="NoSpacing"/>
        <w:rPr>
          <w:b/>
          <w:bCs/>
          <w:sz w:val="27"/>
          <w:szCs w:val="27"/>
        </w:rPr>
      </w:pPr>
      <w:r w:rsidRPr="00C4338D">
        <w:rPr>
          <w:rStyle w:val="Strong"/>
          <w:rFonts w:ascii="Noto Serif" w:hAnsi="Noto Serif"/>
          <w:b w:val="0"/>
          <w:bCs w:val="0"/>
        </w:rPr>
        <w:t>Commit Command:</w:t>
      </w:r>
    </w:p>
    <w:p w:rsidR="00820524" w:rsidRPr="00C4338D" w:rsidRDefault="00820524" w:rsidP="00C4338D">
      <w:pPr>
        <w:pStyle w:val="NoSpacing"/>
      </w:pPr>
      <w:r w:rsidRPr="00C4338D">
        <w:t>This operation helps you to save the changes in your file. When you commit a file, you should always provide the message, just to keep in the mind the changes done by you. Though this message is not compulsory but it is always recommended so that it can differentiate the various versions or commits you have done so far to your repository. These commit messages maintain the history of changes which in turn help other contributors to understand the file better. Now let’s make our first commit, follow the below steps:</w:t>
      </w:r>
    </w:p>
    <w:p w:rsidR="00820524" w:rsidRDefault="00820524" w:rsidP="00C4338D">
      <w:pPr>
        <w:pStyle w:val="NoSpacing"/>
        <w:numPr>
          <w:ilvl w:val="0"/>
          <w:numId w:val="32"/>
        </w:numPr>
      </w:pPr>
      <w:r>
        <w:t>Click on “readme- changes” file which we have just created.</w:t>
      </w:r>
    </w:p>
    <w:p w:rsidR="00820524" w:rsidRDefault="00820524" w:rsidP="00C4338D">
      <w:pPr>
        <w:pStyle w:val="NoSpacing"/>
        <w:numPr>
          <w:ilvl w:val="0"/>
          <w:numId w:val="32"/>
        </w:numPr>
      </w:pPr>
      <w:r>
        <w:t>Click on the “edit” or a pencil icon in the righmost corner of the file.</w:t>
      </w:r>
    </w:p>
    <w:p w:rsidR="00820524" w:rsidRDefault="00820524" w:rsidP="00C4338D">
      <w:pPr>
        <w:pStyle w:val="NoSpacing"/>
        <w:numPr>
          <w:ilvl w:val="0"/>
          <w:numId w:val="32"/>
        </w:numPr>
      </w:pPr>
      <w:r>
        <w:t>Once you click on that, an editor will open where you can type in the changes or anything.  </w:t>
      </w:r>
    </w:p>
    <w:p w:rsidR="00820524" w:rsidRDefault="00820524" w:rsidP="00C4338D">
      <w:pPr>
        <w:pStyle w:val="NoSpacing"/>
        <w:numPr>
          <w:ilvl w:val="0"/>
          <w:numId w:val="32"/>
        </w:numPr>
      </w:pPr>
      <w:r>
        <w:t>Write a commit message which identifies your changes.</w:t>
      </w:r>
    </w:p>
    <w:p w:rsidR="00820524" w:rsidRDefault="00820524" w:rsidP="00C4338D">
      <w:pPr>
        <w:pStyle w:val="NoSpacing"/>
        <w:numPr>
          <w:ilvl w:val="0"/>
          <w:numId w:val="32"/>
        </w:numPr>
      </w:pPr>
      <w:proofErr w:type="gramStart"/>
      <w:r>
        <w:t>Click commit</w:t>
      </w:r>
      <w:proofErr w:type="gramEnd"/>
      <w:r>
        <w:t xml:space="preserve"> changes in the end. </w:t>
      </w:r>
    </w:p>
    <w:p w:rsidR="00820524" w:rsidRPr="00C4338D" w:rsidRDefault="00820524" w:rsidP="00C4338D">
      <w:pPr>
        <w:pStyle w:val="NoSpacing"/>
      </w:pPr>
      <w:r w:rsidRPr="00C4338D">
        <w:t>Refer to the below screenshot for better understanding:</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362700" cy="5524500"/>
            <wp:effectExtent l="19050" t="0" r="0" b="0"/>
            <wp:docPr id="157" name="Picture 157" descr="Commit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ommit - how to use github - Edureka"/>
                    <pic:cNvPicPr>
                      <a:picLocks noChangeAspect="1" noChangeArrowheads="1"/>
                    </pic:cNvPicPr>
                  </pic:nvPicPr>
                  <pic:blipFill>
                    <a:blip r:embed="rId122"/>
                    <a:srcRect/>
                    <a:stretch>
                      <a:fillRect/>
                    </a:stretch>
                  </pic:blipFill>
                  <pic:spPr bwMode="auto">
                    <a:xfrm>
                      <a:off x="0" y="0"/>
                      <a:ext cx="6362700" cy="5524500"/>
                    </a:xfrm>
                    <a:prstGeom prst="rect">
                      <a:avLst/>
                    </a:prstGeom>
                    <a:noFill/>
                    <a:ln w="9525">
                      <a:noFill/>
                      <a:miter lim="800000"/>
                      <a:headEnd/>
                      <a:tailEnd/>
                    </a:ln>
                  </pic:spPr>
                </pic:pic>
              </a:graphicData>
            </a:graphic>
          </wp:inline>
        </w:drawing>
      </w:r>
    </w:p>
    <w:p w:rsidR="00820524" w:rsidRPr="00C4338D" w:rsidRDefault="00820524" w:rsidP="00C4338D">
      <w:pPr>
        <w:pStyle w:val="NoSpacing"/>
      </w:pPr>
      <w:r w:rsidRPr="00C4338D">
        <w:t xml:space="preserve">We have successfully made our first commit. Now this “readme- changes” file is different from the master branch. Next, let us see how </w:t>
      </w:r>
      <w:proofErr w:type="gramStart"/>
      <w:r w:rsidRPr="00C4338D">
        <w:t>can we</w:t>
      </w:r>
      <w:proofErr w:type="gramEnd"/>
      <w:r w:rsidRPr="00C4338D">
        <w:t xml:space="preserve"> open a pull request.</w:t>
      </w:r>
    </w:p>
    <w:p w:rsidR="00820524" w:rsidRPr="00C4338D" w:rsidRDefault="00820524" w:rsidP="00C4338D">
      <w:pPr>
        <w:pStyle w:val="NoSpacing"/>
        <w:rPr>
          <w:sz w:val="27"/>
          <w:szCs w:val="27"/>
        </w:rPr>
      </w:pPr>
      <w:r w:rsidRPr="00C4338D">
        <w:rPr>
          <w:rStyle w:val="Strong"/>
          <w:rFonts w:ascii="Noto Serif" w:hAnsi="Noto Serif"/>
          <w:b w:val="0"/>
          <w:bCs w:val="0"/>
        </w:rPr>
        <w:lastRenderedPageBreak/>
        <w:t>Pull Command</w:t>
      </w:r>
    </w:p>
    <w:p w:rsidR="00820524" w:rsidRPr="00C4338D" w:rsidRDefault="00820524" w:rsidP="00C4338D">
      <w:pPr>
        <w:pStyle w:val="NoSpacing"/>
        <w:rPr>
          <w:sz w:val="24"/>
          <w:szCs w:val="24"/>
        </w:rPr>
      </w:pPr>
      <w:r w:rsidRPr="00C4338D">
        <w:t xml:space="preserve">Pull command is the most important command in GitHub. It </w:t>
      </w:r>
      <w:proofErr w:type="gramStart"/>
      <w:r w:rsidRPr="00C4338D">
        <w:t>tell</w:t>
      </w:r>
      <w:proofErr w:type="gramEnd"/>
      <w:r w:rsidRPr="00C4338D">
        <w:t xml:space="preserve"> the changes done in the file and request other contributors to view it as well as merge it with the master branch. Once the commit is done, anyone can pull the file and can start a discussion over it. Once </w:t>
      </w:r>
      <w:proofErr w:type="gramStart"/>
      <w:r w:rsidRPr="00C4338D">
        <w:t>its</w:t>
      </w:r>
      <w:proofErr w:type="gramEnd"/>
      <w:r w:rsidRPr="00C4338D">
        <w:t xml:space="preserve"> all done, you can merge the file. Pull command compares the changes which are done in the file and if there are any conflicts, you can manually resolve it. Now let us see different steps involved to pull request in GitHub.</w:t>
      </w:r>
    </w:p>
    <w:p w:rsidR="00820524" w:rsidRDefault="00820524" w:rsidP="00C4338D">
      <w:pPr>
        <w:pStyle w:val="NoSpacing"/>
        <w:numPr>
          <w:ilvl w:val="0"/>
          <w:numId w:val="33"/>
        </w:numPr>
      </w:pPr>
      <w:r>
        <w:t>Click the ‘Pull requests’ tab.</w:t>
      </w:r>
    </w:p>
    <w:p w:rsidR="00820524" w:rsidRDefault="00820524" w:rsidP="00C4338D">
      <w:pPr>
        <w:pStyle w:val="NoSpacing"/>
        <w:numPr>
          <w:ilvl w:val="0"/>
          <w:numId w:val="33"/>
        </w:numPr>
      </w:pPr>
      <w:r>
        <w:t>Click ‘New pull request’.</w:t>
      </w:r>
    </w:p>
    <w:p w:rsidR="00820524" w:rsidRDefault="00820524" w:rsidP="00C4338D">
      <w:pPr>
        <w:pStyle w:val="NoSpacing"/>
        <w:numPr>
          <w:ilvl w:val="0"/>
          <w:numId w:val="33"/>
        </w:numPr>
      </w:pPr>
      <w:r>
        <w:t>Once you click on pull request, select the branch and click ‘readme- changes’ file to view changes between the two files present in our repository.</w:t>
      </w:r>
    </w:p>
    <w:p w:rsidR="00820524" w:rsidRDefault="00820524" w:rsidP="00C4338D">
      <w:pPr>
        <w:pStyle w:val="NoSpacing"/>
        <w:numPr>
          <w:ilvl w:val="0"/>
          <w:numId w:val="33"/>
        </w:numPr>
      </w:pPr>
      <w:r>
        <w:t>Click “Create pull request”.</w:t>
      </w:r>
    </w:p>
    <w:p w:rsidR="00820524" w:rsidRDefault="00820524" w:rsidP="00C4338D">
      <w:pPr>
        <w:pStyle w:val="NoSpacing"/>
        <w:numPr>
          <w:ilvl w:val="0"/>
          <w:numId w:val="33"/>
        </w:numPr>
      </w:pPr>
      <w:r>
        <w:t>Enter any title, description to your changes and click on “Create pull request”. Refer to the below screenshots.</w:t>
      </w:r>
    </w:p>
    <w:p w:rsidR="00C4338D" w:rsidRDefault="00820524" w:rsidP="00820524">
      <w:pPr>
        <w:pStyle w:val="NormalWeb"/>
        <w:shd w:val="clear" w:color="auto" w:fill="FFFFFF"/>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5419725" cy="1190625"/>
            <wp:effectExtent l="19050" t="0" r="9525" b="0"/>
            <wp:docPr id="158" name="Picture 158" descr="Pul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ull - how to use github - Edureka"/>
                    <pic:cNvPicPr>
                      <a:picLocks noChangeAspect="1" noChangeArrowheads="1"/>
                    </pic:cNvPicPr>
                  </pic:nvPicPr>
                  <pic:blipFill>
                    <a:blip r:embed="rId123"/>
                    <a:srcRect/>
                    <a:stretch>
                      <a:fillRect/>
                    </a:stretch>
                  </pic:blipFill>
                  <pic:spPr bwMode="auto">
                    <a:xfrm>
                      <a:off x="0" y="0"/>
                      <a:ext cx="5419725" cy="1190625"/>
                    </a:xfrm>
                    <a:prstGeom prst="rect">
                      <a:avLst/>
                    </a:prstGeom>
                    <a:noFill/>
                    <a:ln w="9525">
                      <a:noFill/>
                      <a:miter lim="800000"/>
                      <a:headEnd/>
                      <a:tailEnd/>
                    </a:ln>
                  </pic:spPr>
                </pic:pic>
              </a:graphicData>
            </a:graphic>
          </wp:inline>
        </w:drawing>
      </w:r>
      <w:r>
        <w:rPr>
          <w:rFonts w:ascii="Noto Serif" w:hAnsi="Noto Serif"/>
          <w:noProof/>
          <w:color w:val="444444"/>
        </w:rPr>
        <w:drawing>
          <wp:inline distT="0" distB="0" distL="0" distR="0">
            <wp:extent cx="5076825" cy="5410200"/>
            <wp:effectExtent l="19050" t="0" r="9525" b="0"/>
            <wp:docPr id="127" name="Picture 159" descr="Pull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ull - how to use github - Edureka"/>
                    <pic:cNvPicPr>
                      <a:picLocks noChangeAspect="1" noChangeArrowheads="1"/>
                    </pic:cNvPicPr>
                  </pic:nvPicPr>
                  <pic:blipFill>
                    <a:blip r:embed="rId124"/>
                    <a:srcRect/>
                    <a:stretch>
                      <a:fillRect/>
                    </a:stretch>
                  </pic:blipFill>
                  <pic:spPr bwMode="auto">
                    <a:xfrm>
                      <a:off x="0" y="0"/>
                      <a:ext cx="5076825" cy="5410200"/>
                    </a:xfrm>
                    <a:prstGeom prst="rect">
                      <a:avLst/>
                    </a:prstGeom>
                    <a:noFill/>
                    <a:ln w="9525">
                      <a:noFill/>
                      <a:miter lim="800000"/>
                      <a:headEnd/>
                      <a:tailEnd/>
                    </a:ln>
                  </pic:spPr>
                </pic:pic>
              </a:graphicData>
            </a:graphic>
          </wp:inline>
        </w:drawing>
      </w:r>
    </w:p>
    <w:p w:rsidR="00820524" w:rsidRDefault="00820524" w:rsidP="00C4338D">
      <w:pPr>
        <w:pStyle w:val="NoSpacing"/>
      </w:pPr>
      <w:r>
        <w:t xml:space="preserve">Next, let us move forward and see how </w:t>
      </w:r>
      <w:proofErr w:type="gramStart"/>
      <w:r>
        <w:t>can you</w:t>
      </w:r>
      <w:proofErr w:type="gramEnd"/>
      <w:r>
        <w:t xml:space="preserve"> merge your pull request.</w:t>
      </w:r>
    </w:p>
    <w:p w:rsidR="00820524" w:rsidRDefault="00820524" w:rsidP="00C4338D">
      <w:pPr>
        <w:pStyle w:val="NoSpacing"/>
        <w:rPr>
          <w:color w:val="333333"/>
          <w:sz w:val="27"/>
          <w:szCs w:val="27"/>
        </w:rPr>
      </w:pPr>
      <w:r>
        <w:rPr>
          <w:rStyle w:val="Strong"/>
          <w:rFonts w:ascii="Noto Serif" w:hAnsi="Noto Serif"/>
          <w:b w:val="0"/>
          <w:bCs w:val="0"/>
          <w:color w:val="333333"/>
        </w:rPr>
        <w:lastRenderedPageBreak/>
        <w:t>Merge Command</w:t>
      </w:r>
    </w:p>
    <w:p w:rsidR="00820524" w:rsidRDefault="00820524" w:rsidP="00C4338D">
      <w:pPr>
        <w:pStyle w:val="NoSpacing"/>
        <w:rPr>
          <w:sz w:val="24"/>
          <w:szCs w:val="24"/>
        </w:rPr>
      </w:pPr>
      <w:r>
        <w:t>Here comes the last command which merge the changes into the main master branch. We saw the changes in pink and green color, now let’s merge the “readme- changes” file with the master branch/ read-me. Go through the below steps to merge pull request.</w:t>
      </w:r>
    </w:p>
    <w:p w:rsidR="00820524" w:rsidRDefault="00820524" w:rsidP="00C4338D">
      <w:pPr>
        <w:pStyle w:val="NoSpacing"/>
        <w:numPr>
          <w:ilvl w:val="0"/>
          <w:numId w:val="34"/>
        </w:numPr>
      </w:pPr>
      <w:r>
        <w:t>Click on “Merge pull request” to merge the changes into master branch.</w:t>
      </w:r>
    </w:p>
    <w:p w:rsidR="00820524" w:rsidRDefault="00820524" w:rsidP="00C4338D">
      <w:pPr>
        <w:pStyle w:val="NoSpacing"/>
        <w:numPr>
          <w:ilvl w:val="0"/>
          <w:numId w:val="34"/>
        </w:numPr>
      </w:pPr>
      <w:r>
        <w:t>Click “Confirm merge”.</w:t>
      </w:r>
    </w:p>
    <w:p w:rsidR="00820524" w:rsidRDefault="00820524" w:rsidP="00C4338D">
      <w:pPr>
        <w:pStyle w:val="NoSpacing"/>
        <w:numPr>
          <w:ilvl w:val="0"/>
          <w:numId w:val="34"/>
        </w:numPr>
      </w:pPr>
      <w:r>
        <w:t>You can delete the branch once all the changes have been incorporated and if there are no conflicts. Refer to the below screenshots.</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048375" cy="2371725"/>
            <wp:effectExtent l="19050" t="0" r="9525" b="0"/>
            <wp:docPr id="160" name="Picture 160" descr="Merge command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erge command - how to use github - Edureka"/>
                    <pic:cNvPicPr>
                      <a:picLocks noChangeAspect="1" noChangeArrowheads="1"/>
                    </pic:cNvPicPr>
                  </pic:nvPicPr>
                  <pic:blipFill>
                    <a:blip r:embed="rId125"/>
                    <a:srcRect/>
                    <a:stretch>
                      <a:fillRect/>
                    </a:stretch>
                  </pic:blipFill>
                  <pic:spPr bwMode="auto">
                    <a:xfrm>
                      <a:off x="0" y="0"/>
                      <a:ext cx="6048375" cy="2371725"/>
                    </a:xfrm>
                    <a:prstGeom prst="rect">
                      <a:avLst/>
                    </a:prstGeom>
                    <a:noFill/>
                    <a:ln w="9525">
                      <a:noFill/>
                      <a:miter lim="800000"/>
                      <a:headEnd/>
                      <a:tailEnd/>
                    </a:ln>
                  </pic:spPr>
                </pic:pic>
              </a:graphicData>
            </a:graphic>
          </wp:inline>
        </w:drawing>
      </w:r>
    </w:p>
    <w:p w:rsidR="00820524" w:rsidRDefault="00820524" w:rsidP="00C4338D">
      <w:pPr>
        <w:pStyle w:val="NoSpacing"/>
      </w:pPr>
      <w:r w:rsidRPr="00C4338D">
        <w:t>I hope you guys are trying these steps simultaneously while you are learning how to use GitHub. Next, let us move to our last topic in ‘how to use GitHub’ blog, i.e. Cloning and forking a GitHub repository</w:t>
      </w:r>
      <w:r>
        <w:t>.</w:t>
      </w:r>
    </w:p>
    <w:p w:rsidR="00820524" w:rsidRPr="00C4338D" w:rsidRDefault="00820524" w:rsidP="00C4338D">
      <w:pPr>
        <w:pStyle w:val="NoSpacing"/>
        <w:rPr>
          <w:sz w:val="45"/>
          <w:szCs w:val="45"/>
        </w:rPr>
      </w:pPr>
      <w:bookmarkStart w:id="27" w:name="CloningAndForking"/>
      <w:bookmarkEnd w:id="27"/>
      <w:r w:rsidRPr="00C4338D">
        <w:rPr>
          <w:rStyle w:val="Strong"/>
          <w:rFonts w:ascii="Noto Serif" w:hAnsi="Noto Serif"/>
          <w:b w:val="0"/>
          <w:bCs w:val="0"/>
          <w:sz w:val="27"/>
          <w:szCs w:val="27"/>
        </w:rPr>
        <w:t>Step 4: Cloning and Forking GitHub Repository </w:t>
      </w:r>
    </w:p>
    <w:p w:rsidR="00820524" w:rsidRPr="00C4338D" w:rsidRDefault="00820524" w:rsidP="00C4338D">
      <w:pPr>
        <w:pStyle w:val="NoSpacing"/>
        <w:rPr>
          <w:sz w:val="24"/>
          <w:szCs w:val="24"/>
        </w:rPr>
      </w:pPr>
      <w:r w:rsidRPr="00C4338D">
        <w:rPr>
          <w:rStyle w:val="Strong"/>
          <w:rFonts w:ascii="Noto Serif" w:hAnsi="Noto Serif"/>
        </w:rPr>
        <w:t>Cloning:</w:t>
      </w:r>
      <w:r w:rsidRPr="00C4338D">
        <w:t xml:space="preserve"> Before I actually talk about cloning a GitHub repository, first let us understand why </w:t>
      </w:r>
      <w:proofErr w:type="gramStart"/>
      <w:r w:rsidRPr="00C4338D">
        <w:t>do we</w:t>
      </w:r>
      <w:proofErr w:type="gramEnd"/>
      <w:r w:rsidRPr="00C4338D">
        <w:t xml:space="preserve"> need to clone a repository. The answer is simple! Suppose you want to use some code which is present in a public repository, you can directly copy the contents by cloning or downloading. Refer to the below screenshot for a better understanding.</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5991225" cy="1552575"/>
            <wp:effectExtent l="19050" t="0" r="9525" b="0"/>
            <wp:docPr id="161" name="Picture 161" descr="Clon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loning - how to use github - Edureka"/>
                    <pic:cNvPicPr>
                      <a:picLocks noChangeAspect="1" noChangeArrowheads="1"/>
                    </pic:cNvPicPr>
                  </pic:nvPicPr>
                  <pic:blipFill>
                    <a:blip r:embed="rId126"/>
                    <a:srcRect/>
                    <a:stretch>
                      <a:fillRect/>
                    </a:stretch>
                  </pic:blipFill>
                  <pic:spPr bwMode="auto">
                    <a:xfrm>
                      <a:off x="0" y="0"/>
                      <a:ext cx="5991225" cy="1552575"/>
                    </a:xfrm>
                    <a:prstGeom prst="rect">
                      <a:avLst/>
                    </a:prstGeom>
                    <a:noFill/>
                    <a:ln w="9525">
                      <a:noFill/>
                      <a:miter lim="800000"/>
                      <a:headEnd/>
                      <a:tailEnd/>
                    </a:ln>
                  </pic:spPr>
                </pic:pic>
              </a:graphicData>
            </a:graphic>
          </wp:inline>
        </w:drawing>
      </w:r>
    </w:p>
    <w:p w:rsidR="00820524" w:rsidRDefault="00820524" w:rsidP="00C4338D">
      <w:pPr>
        <w:pStyle w:val="NoSpacing"/>
      </w:pPr>
      <w:r>
        <w:t>Cloning is really simple! In case you are facing any challenges on how to use GitHub, please comment your problems in the section below. Moving forward, let’s see what forking is.</w:t>
      </w:r>
    </w:p>
    <w:p w:rsidR="00820524" w:rsidRDefault="00820524" w:rsidP="00C4338D">
      <w:pPr>
        <w:pStyle w:val="NoSpacing"/>
      </w:pPr>
      <w:r>
        <w:rPr>
          <w:rStyle w:val="Strong"/>
          <w:rFonts w:ascii="Noto Serif" w:hAnsi="Noto Serif"/>
          <w:color w:val="444444"/>
        </w:rPr>
        <w:t>Forking:</w:t>
      </w:r>
      <w:r>
        <w:t xml:space="preserve"> First, let us talk about why </w:t>
      </w:r>
      <w:proofErr w:type="gramStart"/>
      <w:r>
        <w:t>do we</w:t>
      </w:r>
      <w:proofErr w:type="gramEnd"/>
      <w:r>
        <w:t xml:space="preserve"> need forking. Suppose, you need some code which is present in a public repository, under your repository and GitHub account. For this, we need to fork a repository.</w:t>
      </w:r>
    </w:p>
    <w:p w:rsidR="00820524" w:rsidRDefault="00820524" w:rsidP="00C4338D">
      <w:pPr>
        <w:pStyle w:val="NoSpacing"/>
      </w:pPr>
      <w:r>
        <w:t>Before we get started with forking, there are some important points which you should always keep in mind.</w:t>
      </w:r>
    </w:p>
    <w:p w:rsidR="00820524" w:rsidRDefault="00820524" w:rsidP="00C4338D">
      <w:pPr>
        <w:pStyle w:val="NoSpacing"/>
        <w:numPr>
          <w:ilvl w:val="0"/>
          <w:numId w:val="35"/>
        </w:numPr>
      </w:pPr>
      <w:r>
        <w:t>Changes done to the original repository will be reflected back to the forked repository.</w:t>
      </w:r>
    </w:p>
    <w:p w:rsidR="00820524" w:rsidRDefault="00820524" w:rsidP="00C4338D">
      <w:pPr>
        <w:pStyle w:val="NoSpacing"/>
        <w:numPr>
          <w:ilvl w:val="0"/>
          <w:numId w:val="35"/>
        </w:numPr>
      </w:pPr>
      <w:r>
        <w:t xml:space="preserve">If you make a change in forked repository, it </w:t>
      </w:r>
      <w:proofErr w:type="gramStart"/>
      <w:r>
        <w:t>will</w:t>
      </w:r>
      <w:proofErr w:type="gramEnd"/>
      <w:r>
        <w:t xml:space="preserve"> not b reflected to the original repository until and unless you have made a pull request.</w:t>
      </w:r>
    </w:p>
    <w:p w:rsidR="00820524" w:rsidRDefault="00820524" w:rsidP="00C4338D">
      <w:pPr>
        <w:pStyle w:val="NoSpacing"/>
      </w:pPr>
      <w:r>
        <w:t xml:space="preserve">Now let’s see how </w:t>
      </w:r>
      <w:proofErr w:type="gramStart"/>
      <w:r>
        <w:t>can you</w:t>
      </w:r>
      <w:proofErr w:type="gramEnd"/>
      <w:r>
        <w:t xml:space="preserve"> want to fork a repository. For that, follow the below steps:</w:t>
      </w:r>
    </w:p>
    <w:p w:rsidR="00820524" w:rsidRPr="00C4338D" w:rsidRDefault="00820524" w:rsidP="00C4338D">
      <w:pPr>
        <w:pStyle w:val="NoSpacing"/>
        <w:numPr>
          <w:ilvl w:val="0"/>
          <w:numId w:val="36"/>
        </w:numPr>
      </w:pPr>
      <w:r w:rsidRPr="00C4338D">
        <w:t>Go to Explore and search for public repositories.</w:t>
      </w:r>
    </w:p>
    <w:p w:rsidR="00820524" w:rsidRDefault="00820524" w:rsidP="00C4338D">
      <w:pPr>
        <w:pStyle w:val="NoSpacing"/>
        <w:numPr>
          <w:ilvl w:val="0"/>
          <w:numId w:val="36"/>
        </w:numPr>
        <w:rPr>
          <w:rFonts w:ascii="Noto Serif" w:hAnsi="Noto Serif"/>
          <w:color w:val="333333"/>
        </w:rPr>
      </w:pPr>
      <w:r>
        <w:rPr>
          <w:rFonts w:ascii="Noto Serif" w:hAnsi="Noto Serif"/>
          <w:color w:val="333333"/>
        </w:rPr>
        <w:t>Click “fork”. Note that this “tangent” repository is already forked 27 times and it is under “google”</w:t>
      </w:r>
      <w:r>
        <w:rPr>
          <w:rStyle w:val="Strong"/>
          <w:rFonts w:ascii="Noto Serif" w:hAnsi="Noto Serif"/>
          <w:color w:val="333333"/>
        </w:rPr>
        <w:t> </w:t>
      </w:r>
      <w:r>
        <w:rPr>
          <w:rFonts w:ascii="Noto Serif" w:hAnsi="Noto Serif"/>
          <w:color w:val="333333"/>
        </w:rPr>
        <w:t>account. Refer the below image for better understanding.</w:t>
      </w:r>
      <w:r>
        <w:rPr>
          <w:rFonts w:ascii="Noto Serif" w:hAnsi="Noto Serif"/>
          <w:color w:val="333333"/>
        </w:rPr>
        <w:br/>
      </w:r>
      <w:r>
        <w:rPr>
          <w:rFonts w:ascii="Noto Serif" w:hAnsi="Noto Serif"/>
          <w:color w:val="333333"/>
        </w:rPr>
        <w:lastRenderedPageBreak/>
        <w:br/>
      </w:r>
      <w:r>
        <w:rPr>
          <w:rFonts w:ascii="Noto Serif" w:hAnsi="Noto Serif"/>
          <w:noProof/>
          <w:color w:val="333333"/>
        </w:rPr>
        <w:drawing>
          <wp:inline distT="0" distB="0" distL="0" distR="0">
            <wp:extent cx="6238875" cy="1181100"/>
            <wp:effectExtent l="19050" t="0" r="9525" b="0"/>
            <wp:docPr id="126" name="Picture 162" descr="Forking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orking - how to use GitHub - Edureka"/>
                    <pic:cNvPicPr>
                      <a:picLocks noChangeAspect="1" noChangeArrowheads="1"/>
                    </pic:cNvPicPr>
                  </pic:nvPicPr>
                  <pic:blipFill>
                    <a:blip r:embed="rId127"/>
                    <a:srcRect/>
                    <a:stretch>
                      <a:fillRect/>
                    </a:stretch>
                  </pic:blipFill>
                  <pic:spPr bwMode="auto">
                    <a:xfrm>
                      <a:off x="0" y="0"/>
                      <a:ext cx="6238875" cy="1181100"/>
                    </a:xfrm>
                    <a:prstGeom prst="rect">
                      <a:avLst/>
                    </a:prstGeom>
                    <a:noFill/>
                    <a:ln w="9525">
                      <a:noFill/>
                      <a:miter lim="800000"/>
                      <a:headEnd/>
                      <a:tailEnd/>
                    </a:ln>
                  </pic:spPr>
                </pic:pic>
              </a:graphicData>
            </a:graphic>
          </wp:inline>
        </w:drawing>
      </w:r>
    </w:p>
    <w:p w:rsidR="00820524" w:rsidRPr="00C4338D" w:rsidRDefault="00820524" w:rsidP="00C4338D">
      <w:pPr>
        <w:pStyle w:val="NoSpacing"/>
      </w:pPr>
      <w:r w:rsidRPr="00C4338D">
        <w:t>As soon as you click on “Fork”, it will take some time to fork the repository. Once done you will notice that the repository name is under your account. For reference, you can have a look at the below screenshot.</w:t>
      </w:r>
    </w:p>
    <w:p w:rsidR="00820524" w:rsidRDefault="00820524" w:rsidP="00820524">
      <w:pPr>
        <w:pStyle w:val="NormalWeb"/>
        <w:shd w:val="clear" w:color="auto" w:fill="FFFFFF"/>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6105525" cy="3086100"/>
            <wp:effectExtent l="19050" t="0" r="9525" b="0"/>
            <wp:docPr id="163" name="Picture 163" descr="Forking1 - how to use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Forking1 - how to use GitHub - Edureka"/>
                    <pic:cNvPicPr>
                      <a:picLocks noChangeAspect="1" noChangeArrowheads="1"/>
                    </pic:cNvPicPr>
                  </pic:nvPicPr>
                  <pic:blipFill>
                    <a:blip r:embed="rId128"/>
                    <a:srcRect/>
                    <a:stretch>
                      <a:fillRect/>
                    </a:stretch>
                  </pic:blipFill>
                  <pic:spPr bwMode="auto">
                    <a:xfrm>
                      <a:off x="0" y="0"/>
                      <a:ext cx="6105525" cy="3086100"/>
                    </a:xfrm>
                    <a:prstGeom prst="rect">
                      <a:avLst/>
                    </a:prstGeom>
                    <a:noFill/>
                    <a:ln w="9525">
                      <a:noFill/>
                      <a:miter lim="800000"/>
                      <a:headEnd/>
                      <a:tailEnd/>
                    </a:ln>
                  </pic:spPr>
                </pic:pic>
              </a:graphicData>
            </a:graphic>
          </wp:inline>
        </w:drawing>
      </w:r>
    </w:p>
    <w:p w:rsidR="00820524" w:rsidRPr="00C4338D" w:rsidRDefault="00820524" w:rsidP="00C4338D">
      <w:pPr>
        <w:pStyle w:val="NoSpacing"/>
      </w:pPr>
      <w:r w:rsidRPr="00C4338D">
        <w:t>Congratulations! You have successfully forked an existing repository under your own account. </w:t>
      </w:r>
    </w:p>
    <w:p w:rsidR="00CD5AAD" w:rsidRDefault="00CD5AAD" w:rsidP="00CD5AAD">
      <w:pPr>
        <w:pStyle w:val="Heading1"/>
        <w:shd w:val="clear" w:color="auto" w:fill="FFFFFF"/>
        <w:spacing w:before="300" w:after="150"/>
        <w:rPr>
          <w:rFonts w:ascii="Noto Serif" w:hAnsi="Noto Serif"/>
          <w:color w:val="FF0000"/>
          <w:sz w:val="24"/>
          <w:szCs w:val="24"/>
        </w:rPr>
      </w:pPr>
      <w:r w:rsidRPr="00CD5AAD">
        <w:rPr>
          <w:rFonts w:ascii="Noto Serif" w:hAnsi="Noto Serif"/>
          <w:color w:val="FF0000"/>
          <w:sz w:val="24"/>
          <w:szCs w:val="24"/>
        </w:rPr>
        <w:t xml:space="preserve">Git vs Github – Demystifying </w:t>
      </w:r>
      <w:proofErr w:type="gramStart"/>
      <w:r w:rsidRPr="00CD5AAD">
        <w:rPr>
          <w:rFonts w:ascii="Noto Serif" w:hAnsi="Noto Serif"/>
          <w:color w:val="FF0000"/>
          <w:sz w:val="24"/>
          <w:szCs w:val="24"/>
        </w:rPr>
        <w:t>The</w:t>
      </w:r>
      <w:proofErr w:type="gramEnd"/>
      <w:r w:rsidRPr="00CD5AAD">
        <w:rPr>
          <w:rFonts w:ascii="Noto Serif" w:hAnsi="Noto Serif"/>
          <w:color w:val="FF0000"/>
          <w:sz w:val="24"/>
          <w:szCs w:val="24"/>
        </w:rPr>
        <w:t xml:space="preserve"> Differences</w:t>
      </w:r>
    </w:p>
    <w:p w:rsidR="00CD5AAD" w:rsidRDefault="00CD5AAD" w:rsidP="00CD5AAD">
      <w:pPr>
        <w:pStyle w:val="Heading2"/>
        <w:spacing w:before="0" w:beforeAutospacing="0" w:after="150" w:afterAutospacing="0"/>
        <w:rPr>
          <w:rFonts w:ascii="inherit" w:hAnsi="inherit"/>
          <w:b w:val="0"/>
          <w:bCs w:val="0"/>
          <w:sz w:val="45"/>
          <w:szCs w:val="45"/>
        </w:rPr>
      </w:pPr>
      <w:r>
        <w:rPr>
          <w:rStyle w:val="Strong"/>
          <w:rFonts w:ascii="Noto Serif" w:hAnsi="Noto Serif"/>
          <w:b/>
          <w:bCs/>
          <w:color w:val="222222"/>
          <w:sz w:val="24"/>
          <w:szCs w:val="24"/>
        </w:rPr>
        <w:t>Version Control – Git vs GitHub</w:t>
      </w:r>
    </w:p>
    <w:p w:rsidR="00CD5AAD" w:rsidRDefault="00CD5AAD" w:rsidP="00CD5AAD">
      <w:pPr>
        <w:pStyle w:val="NoSpacing"/>
        <w:rPr>
          <w:sz w:val="24"/>
          <w:szCs w:val="24"/>
        </w:rPr>
      </w:pPr>
      <w:r>
        <w:t>To understand the exact difference between git and GitHub you first need to know about version control. So, what do you understand by the term version control? </w:t>
      </w:r>
    </w:p>
    <w:p w:rsidR="00CD5AAD" w:rsidRPr="00CD5AAD" w:rsidRDefault="00CD5AAD" w:rsidP="00CD5AAD">
      <w:pPr>
        <w:pStyle w:val="NoSpacing"/>
      </w:pPr>
      <w:r w:rsidRPr="00CD5AAD">
        <w:t xml:space="preserve">The term Version control refers to a system that records changes to a file or set of files over time called the ‘versions’. In other words, these versions will help you in tracking the changes in your codes/project and if necessary, undo those changes as well. This feature of being able to compare, differentiate and </w:t>
      </w:r>
      <w:proofErr w:type="gramStart"/>
      <w:r w:rsidRPr="00CD5AAD">
        <w:t>revert</w:t>
      </w:r>
      <w:proofErr w:type="gramEnd"/>
      <w:r w:rsidRPr="00CD5AAD">
        <w:t xml:space="preserve"> changes between two versions of a particular project becomes really helpful when working on a larger project. Larger projects mean more people working on the same code which increases the chances of conflicts. Using version control you can easily prevent these conflicts.</w:t>
      </w:r>
    </w:p>
    <w:p w:rsidR="00CD5AAD" w:rsidRPr="00CD5AAD" w:rsidRDefault="00CD5AAD" w:rsidP="00CD5AAD">
      <w:pPr>
        <w:pStyle w:val="NoSpacing"/>
      </w:pPr>
      <w:r w:rsidRPr="00CD5AAD">
        <w:t>This system which controls the versioning of the codes is called a Version Control System (VCS). For a better picture, you can think it as a ‘database’.  Within this database, VCS takes snapshots of your entire project and stores them as versions. Now with the help of these snapshots, you can easily compare the versions and switch between them as per the need. Check out the below picture which shows the entire process:</w:t>
      </w:r>
    </w:p>
    <w:p w:rsidR="00CD5AAD" w:rsidRDefault="00CD5AAD" w:rsidP="00CD5AAD">
      <w:pPr>
        <w:pStyle w:val="NormalWeb"/>
        <w:spacing w:before="0" w:beforeAutospacing="0" w:after="150" w:afterAutospacing="0" w:line="450" w:lineRule="atLeast"/>
        <w:rPr>
          <w:rFonts w:ascii="Noto Serif" w:hAnsi="Noto Serif"/>
          <w:color w:val="444444"/>
        </w:rPr>
      </w:pPr>
      <w:r>
        <w:rPr>
          <w:rFonts w:ascii="Noto Serif" w:hAnsi="Noto Serif"/>
          <w:noProof/>
          <w:color w:val="444444"/>
        </w:rPr>
        <w:lastRenderedPageBreak/>
        <w:drawing>
          <wp:inline distT="0" distB="0" distL="0" distR="0">
            <wp:extent cx="5972175" cy="3162300"/>
            <wp:effectExtent l="19050" t="0" r="9525" b="0"/>
            <wp:docPr id="178" name="Picture 178" descr="VCS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VCS - Git vs GitHub - Edureka"/>
                    <pic:cNvPicPr>
                      <a:picLocks noChangeAspect="1" noChangeArrowheads="1"/>
                    </pic:cNvPicPr>
                  </pic:nvPicPr>
                  <pic:blipFill>
                    <a:blip r:embed="rId129"/>
                    <a:srcRect/>
                    <a:stretch>
                      <a:fillRect/>
                    </a:stretch>
                  </pic:blipFill>
                  <pic:spPr bwMode="auto">
                    <a:xfrm>
                      <a:off x="0" y="0"/>
                      <a:ext cx="5972175" cy="3162300"/>
                    </a:xfrm>
                    <a:prstGeom prst="rect">
                      <a:avLst/>
                    </a:prstGeom>
                    <a:noFill/>
                    <a:ln w="9525">
                      <a:noFill/>
                      <a:miter lim="800000"/>
                      <a:headEnd/>
                      <a:tailEnd/>
                    </a:ln>
                  </pic:spPr>
                </pic:pic>
              </a:graphicData>
            </a:graphic>
          </wp:inline>
        </w:drawing>
      </w:r>
    </w:p>
    <w:p w:rsidR="00CD5AAD" w:rsidRPr="00CD5AAD" w:rsidRDefault="00CD5AAD" w:rsidP="00CD5AAD">
      <w:pPr>
        <w:pStyle w:val="NoSpacing"/>
      </w:pPr>
      <w:r w:rsidRPr="00CD5AAD">
        <w:t>I think now you clearly understand the concept of version control. One thing I would like to mention here is, don’t get confused between a VCS and a backup/ deployment system. This VCS totally eliminates the need for changing or replacing the toolchain completely unlike the backup systems. Below I have listed few of the advantages of using version control:</w:t>
      </w:r>
    </w:p>
    <w:p w:rsidR="00CD5AAD" w:rsidRDefault="00CD5AAD" w:rsidP="00CD5AAD">
      <w:pPr>
        <w:pStyle w:val="NoSpacing"/>
        <w:numPr>
          <w:ilvl w:val="0"/>
          <w:numId w:val="39"/>
        </w:numPr>
      </w:pPr>
      <w:r>
        <w:t>Version control creates proper workflows which help in preventing the chaos among people using their own development process with different and incompatible tools. </w:t>
      </w:r>
    </w:p>
    <w:p w:rsidR="00CD5AAD" w:rsidRDefault="00CD5AAD" w:rsidP="00CD5AAD">
      <w:pPr>
        <w:pStyle w:val="NoSpacing"/>
        <w:numPr>
          <w:ilvl w:val="0"/>
          <w:numId w:val="39"/>
        </w:numPr>
      </w:pPr>
      <w:r>
        <w:t>Each version has a description of what the changes in this version are done. These descriptions help in tracking the changes in the code by version.</w:t>
      </w:r>
    </w:p>
    <w:p w:rsidR="00CD5AAD" w:rsidRDefault="00CD5AAD" w:rsidP="00CD5AAD">
      <w:pPr>
        <w:pStyle w:val="NoSpacing"/>
        <w:numPr>
          <w:ilvl w:val="0"/>
          <w:numId w:val="39"/>
        </w:numPr>
      </w:pPr>
      <w:r>
        <w:t>VCS synchronizes the versions and ensures that your changes don’t conflict with others using the same repository. </w:t>
      </w:r>
    </w:p>
    <w:p w:rsidR="00CD5AAD" w:rsidRDefault="00CD5AAD" w:rsidP="00CD5AAD">
      <w:pPr>
        <w:pStyle w:val="NoSpacing"/>
        <w:numPr>
          <w:ilvl w:val="0"/>
          <w:numId w:val="39"/>
        </w:numPr>
      </w:pPr>
      <w:r>
        <w:t>VCS helps in keeping the history of changes as other people save new versions of your code.  This history can be reviewed to find out by whom, why, and when changes were done.</w:t>
      </w:r>
    </w:p>
    <w:p w:rsidR="00CD5AAD" w:rsidRDefault="00CD5AAD" w:rsidP="00CD5AAD">
      <w:pPr>
        <w:pStyle w:val="NoSpacing"/>
        <w:numPr>
          <w:ilvl w:val="0"/>
          <w:numId w:val="39"/>
        </w:numPr>
      </w:pPr>
      <w:bookmarkStart w:id="28" w:name="2"/>
      <w:bookmarkEnd w:id="28"/>
      <w:r>
        <w:t xml:space="preserve">The VCS automation features save yours as well as your </w:t>
      </w:r>
      <w:proofErr w:type="gramStart"/>
      <w:r>
        <w:t>teams</w:t>
      </w:r>
      <w:proofErr w:type="gramEnd"/>
      <w:r>
        <w:t xml:space="preserve"> time and generate consistent results by performing testing, code analysis, and deployment whenever any new versions are saved.</w:t>
      </w:r>
    </w:p>
    <w:p w:rsidR="00CD5AAD" w:rsidRPr="00CD5AAD" w:rsidRDefault="00CD5AAD" w:rsidP="00CD5AAD">
      <w:pPr>
        <w:pStyle w:val="NoSpacing"/>
      </w:pPr>
      <w:r w:rsidRPr="00CD5AAD">
        <w:t xml:space="preserve">So now let’s proceed ahead with this blog on Git vs GitHub and understand what exactly </w:t>
      </w:r>
      <w:proofErr w:type="gramStart"/>
      <w:r w:rsidRPr="00CD5AAD">
        <w:t>is Git</w:t>
      </w:r>
      <w:proofErr w:type="gramEnd"/>
      <w:r w:rsidRPr="00CD5AAD">
        <w:t>.</w:t>
      </w:r>
    </w:p>
    <w:p w:rsidR="00CD5AAD" w:rsidRPr="00CD5AAD" w:rsidRDefault="00CD5AAD" w:rsidP="00CD5AAD">
      <w:pPr>
        <w:pStyle w:val="NoSpacing"/>
        <w:rPr>
          <w:rFonts w:ascii="inherit" w:hAnsi="inherit"/>
          <w:sz w:val="45"/>
          <w:szCs w:val="45"/>
        </w:rPr>
      </w:pPr>
      <w:r w:rsidRPr="00CD5AAD">
        <w:rPr>
          <w:rStyle w:val="Strong"/>
          <w:rFonts w:ascii="Noto Serif" w:hAnsi="Noto Serif"/>
          <w:b w:val="0"/>
          <w:bCs w:val="0"/>
          <w:sz w:val="24"/>
          <w:szCs w:val="24"/>
        </w:rPr>
        <w:t>What Is Git? – Git vs GitHub</w:t>
      </w:r>
    </w:p>
    <w:p w:rsidR="00CD5AAD" w:rsidRPr="00CD5AAD" w:rsidRDefault="00CD5AAD" w:rsidP="00CD5AAD">
      <w:pPr>
        <w:pStyle w:val="NoSpacing"/>
        <w:rPr>
          <w:sz w:val="24"/>
          <w:szCs w:val="24"/>
        </w:rPr>
      </w:pPr>
      <w:r w:rsidRPr="00CD5AAD">
        <w:t>Now that you know about the version control, it will be really easy for you to understand about Git. So, what is Git?</w:t>
      </w:r>
    </w:p>
    <w:p w:rsidR="00CD5AAD" w:rsidRPr="00CD5AAD" w:rsidRDefault="00CD5AAD" w:rsidP="00CD5AAD">
      <w:pPr>
        <w:pStyle w:val="NoSpacing"/>
      </w:pPr>
      <w:r w:rsidRPr="00CD5AAD">
        <w:t xml:space="preserve">Git is </w:t>
      </w:r>
      <w:proofErr w:type="gramStart"/>
      <w:r w:rsidRPr="00CD5AAD">
        <w:t>a version</w:t>
      </w:r>
      <w:proofErr w:type="gramEnd"/>
      <w:r w:rsidRPr="00CD5AAD">
        <w:t xml:space="preserve"> control software which you need to install on your local system in order to use it. For an individual working on a project alone, Git proves to be </w:t>
      </w:r>
      <w:proofErr w:type="gramStart"/>
      <w:r w:rsidRPr="00CD5AAD">
        <w:t>an excellent</w:t>
      </w:r>
      <w:proofErr w:type="gramEnd"/>
      <w:r w:rsidRPr="00CD5AAD">
        <w:t xml:space="preserve"> software. </w:t>
      </w:r>
      <w:proofErr w:type="gramStart"/>
      <w:r w:rsidRPr="00CD5AAD">
        <w:t>But what if you are working on a project with a large team.</w:t>
      </w:r>
      <w:proofErr w:type="gramEnd"/>
      <w:r w:rsidRPr="00CD5AAD">
        <w:t xml:space="preserve"> All will be working on the same project but each of you will be having a different version of the same project. Suppose you have made changes in the project directory on your machine and you want to send those changes to your collaborators. Also, you want the changes they make to appear directly in your machine’s project directory. As working on a project, being on the same page with your teammates is very crucial to avoid any type of conflict. So, how you will do that? Well, no worries Git takes care of all but the only condition here is, each of your team members must have Git installed on their systems.</w:t>
      </w:r>
    </w:p>
    <w:p w:rsidR="00CD5AAD" w:rsidRPr="00CD5AAD" w:rsidRDefault="00CD5AAD" w:rsidP="00CD5AAD">
      <w:pPr>
        <w:pStyle w:val="NoSpacing"/>
      </w:pPr>
      <w:r w:rsidRPr="00CD5AAD">
        <w:t>Git also is known as distributed version control system which means using Git you can push and pull yours as well as others changes to other people’s machines:</w:t>
      </w:r>
    </w:p>
    <w:p w:rsidR="00CD5AAD" w:rsidRDefault="00CD5AAD" w:rsidP="00CD5AAD">
      <w:pPr>
        <w:pStyle w:val="NormalWeb"/>
        <w:spacing w:before="0" w:beforeAutospacing="0" w:after="150" w:afterAutospacing="0" w:line="450" w:lineRule="atLeast"/>
        <w:jc w:val="center"/>
        <w:rPr>
          <w:rFonts w:ascii="Noto Serif" w:hAnsi="Noto Serif"/>
          <w:color w:val="444444"/>
        </w:rPr>
      </w:pPr>
      <w:r>
        <w:rPr>
          <w:rFonts w:ascii="Noto Serif" w:hAnsi="Noto Serif"/>
          <w:noProof/>
          <w:color w:val="444444"/>
        </w:rPr>
        <w:drawing>
          <wp:inline distT="0" distB="0" distL="0" distR="0">
            <wp:extent cx="4933950" cy="1171575"/>
            <wp:effectExtent l="19050" t="0" r="0" b="0"/>
            <wp:docPr id="179" name="Picture 179" descr="GIT communication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GIT communication - GIt vs GitHub - Edureka"/>
                    <pic:cNvPicPr>
                      <a:picLocks noChangeAspect="1" noChangeArrowheads="1"/>
                    </pic:cNvPicPr>
                  </pic:nvPicPr>
                  <pic:blipFill>
                    <a:blip r:embed="rId130"/>
                    <a:srcRect/>
                    <a:stretch>
                      <a:fillRect/>
                    </a:stretch>
                  </pic:blipFill>
                  <pic:spPr bwMode="auto">
                    <a:xfrm>
                      <a:off x="0" y="0"/>
                      <a:ext cx="4933950" cy="1171575"/>
                    </a:xfrm>
                    <a:prstGeom prst="rect">
                      <a:avLst/>
                    </a:prstGeom>
                    <a:noFill/>
                    <a:ln w="9525">
                      <a:noFill/>
                      <a:miter lim="800000"/>
                      <a:headEnd/>
                      <a:tailEnd/>
                    </a:ln>
                  </pic:spPr>
                </pic:pic>
              </a:graphicData>
            </a:graphic>
          </wp:inline>
        </w:drawing>
      </w:r>
    </w:p>
    <w:p w:rsidR="00CD5AAD" w:rsidRPr="00CD5AAD" w:rsidRDefault="00CD5AAD" w:rsidP="00CD5AAD">
      <w:pPr>
        <w:pStyle w:val="NoSpacing"/>
      </w:pPr>
      <w:r w:rsidRPr="00CD5AAD">
        <w:lastRenderedPageBreak/>
        <w:t xml:space="preserve">Now, using Git you can work on the same copy as your team member. But the </w:t>
      </w:r>
      <w:proofErr w:type="gramStart"/>
      <w:r w:rsidRPr="00CD5AAD">
        <w:t>copy</w:t>
      </w:r>
      <w:proofErr w:type="gramEnd"/>
      <w:r w:rsidRPr="00CD5AAD">
        <w:t xml:space="preserve"> on which you will be working, won’t reflect any of the changes in the main directory unless and until you pull your collaborator’s changes and push back your own changes.</w:t>
      </w:r>
    </w:p>
    <w:p w:rsidR="00CD5AAD" w:rsidRDefault="00CD5AAD" w:rsidP="00CD5AAD">
      <w:pPr>
        <w:pStyle w:val="NormalWeb"/>
        <w:spacing w:before="0" w:beforeAutospacing="0" w:after="150" w:afterAutospacing="0" w:line="450" w:lineRule="atLeast"/>
        <w:rPr>
          <w:rFonts w:ascii="Noto Serif" w:hAnsi="Noto Serif"/>
          <w:color w:val="444444"/>
        </w:rPr>
      </w:pPr>
      <w:r>
        <w:rPr>
          <w:rFonts w:ascii="Noto Serif" w:hAnsi="Noto Serif"/>
          <w:noProof/>
          <w:color w:val="444444"/>
        </w:rPr>
        <w:drawing>
          <wp:inline distT="0" distB="0" distL="0" distR="0">
            <wp:extent cx="5067300" cy="1581150"/>
            <wp:effectExtent l="19050" t="0" r="0" b="0"/>
            <wp:docPr id="180" name="Picture 180" descr="git popularity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it popularity - Git vs GitHub - Edureka"/>
                    <pic:cNvPicPr>
                      <a:picLocks noChangeAspect="1" noChangeArrowheads="1"/>
                    </pic:cNvPicPr>
                  </pic:nvPicPr>
                  <pic:blipFill>
                    <a:blip r:embed="rId131"/>
                    <a:srcRect/>
                    <a:stretch>
                      <a:fillRect/>
                    </a:stretch>
                  </pic:blipFill>
                  <pic:spPr bwMode="auto">
                    <a:xfrm>
                      <a:off x="0" y="0"/>
                      <a:ext cx="5067300" cy="1581150"/>
                    </a:xfrm>
                    <a:prstGeom prst="rect">
                      <a:avLst/>
                    </a:prstGeom>
                    <a:noFill/>
                    <a:ln w="9525">
                      <a:noFill/>
                      <a:miter lim="800000"/>
                      <a:headEnd/>
                      <a:tailEnd/>
                    </a:ln>
                  </pic:spPr>
                </pic:pic>
              </a:graphicData>
            </a:graphic>
          </wp:inline>
        </w:drawing>
      </w:r>
    </w:p>
    <w:p w:rsidR="00CD5AAD" w:rsidRPr="00CD5AAD" w:rsidRDefault="00CD5AAD" w:rsidP="00CD5AAD">
      <w:pPr>
        <w:pStyle w:val="NoSpacing"/>
      </w:pPr>
      <w:r w:rsidRPr="00CD5AAD">
        <w:t>In today’s market, Git is the most widely and popularly used modern VCS. It is quite matured and is a well maintained open source project. It was developed back in 2005, by Linus Torvalds who is also the creator of Linux OS kernel. If you check the above picture of the Google trends result, you will find that Git has continued to grow in the market since 2005. A varying number of software projects, including commercial as well as open source, completely rely on Git for their version control. So, how Git is different from the rest that makes it so popular?</w:t>
      </w:r>
    </w:p>
    <w:p w:rsidR="00CD5AAD" w:rsidRDefault="00CD5AAD" w:rsidP="00CD5AAD">
      <w:pPr>
        <w:pStyle w:val="NoSpacing"/>
      </w:pPr>
      <w:r w:rsidRPr="00CD5AAD">
        <w:t>The major difference between Git and any other VCS like Subversion (SVN), Mercurial, TFS, Perforce, Bazaar etc., is the way Git stores its data. In other systems, information is stored as a list of file-based changes which is also known as </w:t>
      </w:r>
      <w:r w:rsidRPr="00CD5AAD">
        <w:rPr>
          <w:rStyle w:val="Emphasis"/>
          <w:rFonts w:ascii="Noto Serif" w:hAnsi="Noto Serif"/>
        </w:rPr>
        <w:t>delta-based </w:t>
      </w:r>
      <w:r w:rsidRPr="00CD5AAD">
        <w:t>version control. But in case of Git, it stores its data in the form of a stream of snapshots of a miniature filesystem. With Git, whenever you commit or save the state of your project, a snapshot is taken of the present file state and a reference is stored for it. If no changes or updates are done then Git stores a link to the previous file that it has</w:t>
      </w:r>
      <w:r>
        <w:t xml:space="preserve"> already stored. Following diagram shows how Git stores the versions:</w:t>
      </w:r>
      <w:r>
        <w:rPr>
          <w:noProof/>
        </w:rPr>
        <w:drawing>
          <wp:inline distT="0" distB="0" distL="0" distR="0">
            <wp:extent cx="6715125" cy="3752850"/>
            <wp:effectExtent l="19050" t="0" r="9525" b="0"/>
            <wp:docPr id="181" name="Picture 181" descr="git checkin files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git checkin files - Git vs GitHub - Edureka"/>
                    <pic:cNvPicPr>
                      <a:picLocks noChangeAspect="1" noChangeArrowheads="1"/>
                    </pic:cNvPicPr>
                  </pic:nvPicPr>
                  <pic:blipFill>
                    <a:blip r:embed="rId132"/>
                    <a:srcRect/>
                    <a:stretch>
                      <a:fillRect/>
                    </a:stretch>
                  </pic:blipFill>
                  <pic:spPr bwMode="auto">
                    <a:xfrm>
                      <a:off x="0" y="0"/>
                      <a:ext cx="6715125" cy="3752850"/>
                    </a:xfrm>
                    <a:prstGeom prst="rect">
                      <a:avLst/>
                    </a:prstGeom>
                    <a:noFill/>
                    <a:ln w="9525">
                      <a:noFill/>
                      <a:miter lim="800000"/>
                      <a:headEnd/>
                      <a:tailEnd/>
                    </a:ln>
                  </pic:spPr>
                </pic:pic>
              </a:graphicData>
            </a:graphic>
          </wp:inline>
        </w:drawing>
      </w:r>
    </w:p>
    <w:p w:rsidR="00CD5AAD" w:rsidRPr="00CD5AAD" w:rsidRDefault="00CD5AAD" w:rsidP="00CD5AAD">
      <w:pPr>
        <w:pStyle w:val="NoSpacing"/>
      </w:pPr>
      <w:r w:rsidRPr="00CD5AAD">
        <w:t>But Git will only be helpful when you know when is your collaborator’s system is turned on and is connected to a network. So what will you do when your team members are not online? In these situations, a third party having an identical copy of your project, from where you can easily push and pull the changes, will come in handy.</w:t>
      </w:r>
    </w:p>
    <w:p w:rsidR="00CD5AAD" w:rsidRPr="00CD5AAD" w:rsidRDefault="00CD5AAD" w:rsidP="00CD5AAD">
      <w:pPr>
        <w:pStyle w:val="NoSpacing"/>
      </w:pPr>
      <w:bookmarkStart w:id="29" w:name="3"/>
      <w:bookmarkEnd w:id="29"/>
      <w:r w:rsidRPr="00CD5AAD">
        <w:t>Well, you will be glad to know that, this is what GitHub does and in the next section of this blog on Git vs GitHub, I will explain all about it.</w:t>
      </w:r>
    </w:p>
    <w:p w:rsidR="00CD5AAD" w:rsidRPr="00CD5AAD" w:rsidRDefault="00CD5AAD" w:rsidP="00CD5AAD">
      <w:pPr>
        <w:pStyle w:val="NoSpacing"/>
        <w:rPr>
          <w:rFonts w:ascii="inherit" w:hAnsi="inherit"/>
          <w:sz w:val="45"/>
          <w:szCs w:val="45"/>
        </w:rPr>
      </w:pPr>
      <w:r w:rsidRPr="00CD5AAD">
        <w:rPr>
          <w:rStyle w:val="Strong"/>
          <w:rFonts w:ascii="Noto Serif" w:hAnsi="Noto Serif"/>
          <w:b w:val="0"/>
          <w:bCs w:val="0"/>
          <w:sz w:val="24"/>
          <w:szCs w:val="24"/>
        </w:rPr>
        <w:t>What Is GitHub? – Git vs GitHub</w:t>
      </w:r>
    </w:p>
    <w:p w:rsidR="00CD5AAD" w:rsidRPr="00CD5AAD" w:rsidRDefault="00CD5AAD" w:rsidP="00CD5AAD">
      <w:pPr>
        <w:pStyle w:val="NoSpacing"/>
        <w:rPr>
          <w:sz w:val="24"/>
          <w:szCs w:val="24"/>
        </w:rPr>
      </w:pPr>
      <w:r w:rsidRPr="00CD5AAD">
        <w:lastRenderedPageBreak/>
        <w:t>As told, Git is a version control system which tracks the changes when working with computer codes while </w:t>
      </w:r>
      <w:r w:rsidRPr="00CD5AAD">
        <w:rPr>
          <w:rStyle w:val="Emphasis"/>
          <w:rFonts w:ascii="Noto Serif" w:hAnsi="Noto Serif"/>
        </w:rPr>
        <w:t>GitHub</w:t>
      </w:r>
      <w:r w:rsidRPr="00CD5AAD">
        <w:t> is a Web-based Git version control repository hosting service. It provides all of the distributed version control and source code management (SCM) functionalities of Git while topping it with a few of its own features. It is a heaven for the developers where they can store their projects and get connected with like-minded people. You can think it as “cloud for codes”.</w:t>
      </w:r>
    </w:p>
    <w:p w:rsidR="00CD5AAD" w:rsidRDefault="00CD5AAD" w:rsidP="00CD5AAD">
      <w:pPr>
        <w:pStyle w:val="NormalWeb"/>
        <w:spacing w:before="0" w:beforeAutospacing="0" w:after="150" w:afterAutospacing="0" w:line="450" w:lineRule="atLeast"/>
        <w:jc w:val="both"/>
        <w:rPr>
          <w:rFonts w:ascii="Noto Serif" w:hAnsi="Noto Serif"/>
          <w:color w:val="444444"/>
        </w:rPr>
      </w:pPr>
      <w:r>
        <w:rPr>
          <w:rFonts w:ascii="Noto Serif" w:hAnsi="Noto Serif"/>
          <w:noProof/>
          <w:color w:val="444444"/>
        </w:rPr>
        <w:drawing>
          <wp:inline distT="0" distB="0" distL="0" distR="0">
            <wp:extent cx="6496050" cy="2514600"/>
            <wp:effectExtent l="19050" t="0" r="0" b="0"/>
            <wp:docPr id="182" name="Picture 182" descr="gitHub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gitHub - Git vs GitHub - Edureka"/>
                    <pic:cNvPicPr>
                      <a:picLocks noChangeAspect="1" noChangeArrowheads="1"/>
                    </pic:cNvPicPr>
                  </pic:nvPicPr>
                  <pic:blipFill>
                    <a:blip r:embed="rId133"/>
                    <a:srcRect/>
                    <a:stretch>
                      <a:fillRect/>
                    </a:stretch>
                  </pic:blipFill>
                  <pic:spPr bwMode="auto">
                    <a:xfrm>
                      <a:off x="0" y="0"/>
                      <a:ext cx="6496050" cy="2514600"/>
                    </a:xfrm>
                    <a:prstGeom prst="rect">
                      <a:avLst/>
                    </a:prstGeom>
                    <a:noFill/>
                    <a:ln w="9525">
                      <a:noFill/>
                      <a:miter lim="800000"/>
                      <a:headEnd/>
                      <a:tailEnd/>
                    </a:ln>
                  </pic:spPr>
                </pic:pic>
              </a:graphicData>
            </a:graphic>
          </wp:inline>
        </w:drawing>
      </w:r>
    </w:p>
    <w:p w:rsidR="00CD5AAD" w:rsidRDefault="00CD5AAD" w:rsidP="00CD5AAD">
      <w:pPr>
        <w:pStyle w:val="NoSpacing"/>
      </w:pPr>
      <w:r w:rsidRPr="00CD5AAD">
        <w:t>So basically it is a place to store your identical working directories or </w:t>
      </w:r>
      <w:r w:rsidRPr="00CD5AAD">
        <w:rPr>
          <w:rStyle w:val="style"/>
          <w:rFonts w:ascii="Noto Serif" w:hAnsi="Noto Serif"/>
        </w:rPr>
        <w:t>repositories</w:t>
      </w:r>
      <w:r w:rsidRPr="00CD5AAD">
        <w:t>. It literally is a hub for the Git repositories which you can use, simply by creating a free account on the GitHub. These accounts come with an abundant storage space where you can store your repositories and build a proper profile which holds a great value. By default the repositories are public i.e., everyone can see your codes but you can make it private as well. So if you are a good coder you can upload your own applications and programs and get recognition from others</w:t>
      </w:r>
      <w:r>
        <w:t>.</w:t>
      </w:r>
    </w:p>
    <w:p w:rsidR="00CD5AAD" w:rsidRPr="00CD5AAD" w:rsidRDefault="00CD5AAD" w:rsidP="00CD5AAD">
      <w:pPr>
        <w:pStyle w:val="NoSpacing"/>
      </w:pPr>
      <w:r w:rsidRPr="00CD5AAD">
        <w:t xml:space="preserve">It works along with the collaboration of Git. While Git is a command line tool, GitHub is a Web-based graphical interface which provides you with the access control, basic task management tools along with several collaboration features. Moreover, GitHub can host your project’s source codes in various programming languages and keep the track of the each of the changes made </w:t>
      </w:r>
      <w:proofErr w:type="gramStart"/>
      <w:r w:rsidRPr="00CD5AAD">
        <w:t>to every iteration</w:t>
      </w:r>
      <w:proofErr w:type="gramEnd"/>
      <w:r w:rsidRPr="00CD5AAD">
        <w:t>. GitHub’s functionality doesn’t end here. It provides following 3 extraordinary features which makes it so powerful:</w:t>
      </w:r>
    </w:p>
    <w:p w:rsidR="00CD5AAD" w:rsidRDefault="00CD5AAD" w:rsidP="00CD5AAD">
      <w:pPr>
        <w:numPr>
          <w:ilvl w:val="0"/>
          <w:numId w:val="38"/>
        </w:numPr>
        <w:spacing w:before="100" w:beforeAutospacing="1" w:after="100" w:afterAutospacing="1" w:line="240" w:lineRule="auto"/>
        <w:rPr>
          <w:rFonts w:ascii="Times New Roman" w:hAnsi="Times New Roman"/>
        </w:rPr>
      </w:pPr>
      <w:proofErr w:type="gramStart"/>
      <w:r>
        <w:rPr>
          <w:rStyle w:val="Strong"/>
          <w:rFonts w:ascii="Noto Serif" w:hAnsi="Noto Serif"/>
          <w:i/>
          <w:iCs/>
        </w:rPr>
        <w:t>fork</w:t>
      </w:r>
      <w:proofErr w:type="gramEnd"/>
      <w:r>
        <w:rPr>
          <w:rStyle w:val="Strong"/>
          <w:rFonts w:ascii="Noto Serif" w:hAnsi="Noto Serif"/>
          <w:i/>
          <w:iCs/>
        </w:rPr>
        <w:t>:</w:t>
      </w:r>
      <w:r>
        <w:rPr>
          <w:rFonts w:ascii="Noto Serif" w:hAnsi="Noto Serif"/>
        </w:rPr>
        <w:t> Or commonly known as forking is copying a repository from one user’s account when you don’t have the write access to it. So you can just copy it and modify it under your own account.</w:t>
      </w:r>
    </w:p>
    <w:p w:rsidR="00CD5AAD" w:rsidRDefault="00CD5AAD" w:rsidP="00CD5AAD">
      <w:pPr>
        <w:numPr>
          <w:ilvl w:val="0"/>
          <w:numId w:val="38"/>
        </w:numPr>
        <w:spacing w:before="100" w:beforeAutospacing="1" w:after="100" w:afterAutospacing="1" w:line="240" w:lineRule="auto"/>
        <w:jc w:val="both"/>
      </w:pPr>
      <w:proofErr w:type="gramStart"/>
      <w:r>
        <w:rPr>
          <w:rStyle w:val="Strong"/>
          <w:rFonts w:ascii="Noto Serif" w:hAnsi="Noto Serif"/>
          <w:i/>
          <w:iCs/>
        </w:rPr>
        <w:t>pull</w:t>
      </w:r>
      <w:proofErr w:type="gramEnd"/>
      <w:r>
        <w:rPr>
          <w:rStyle w:val="Strong"/>
          <w:rFonts w:ascii="Noto Serif" w:hAnsi="Noto Serif"/>
          <w:i/>
          <w:iCs/>
        </w:rPr>
        <w:t>: </w:t>
      </w:r>
      <w:r>
        <w:rPr>
          <w:rFonts w:ascii="Noto Serif" w:hAnsi="Noto Serif"/>
        </w:rPr>
        <w:t>When you have made the changes in codes that you have copied and want to share them with its original order. Then you can send a notification called a “pull request” to them. </w:t>
      </w:r>
    </w:p>
    <w:p w:rsidR="00CD5AAD" w:rsidRDefault="00CD5AAD" w:rsidP="00CD5AAD">
      <w:pPr>
        <w:numPr>
          <w:ilvl w:val="0"/>
          <w:numId w:val="38"/>
        </w:numPr>
        <w:spacing w:before="100" w:beforeAutospacing="1" w:after="100" w:afterAutospacing="1" w:line="240" w:lineRule="auto"/>
        <w:jc w:val="both"/>
      </w:pPr>
      <w:proofErr w:type="gramStart"/>
      <w:r>
        <w:rPr>
          <w:rStyle w:val="Strong"/>
          <w:rFonts w:ascii="Noto Serif" w:hAnsi="Noto Serif"/>
          <w:i/>
          <w:iCs/>
        </w:rPr>
        <w:t>merge</w:t>
      </w:r>
      <w:proofErr w:type="gramEnd"/>
      <w:r>
        <w:rPr>
          <w:rStyle w:val="Strong"/>
          <w:rFonts w:ascii="Noto Serif" w:hAnsi="Noto Serif"/>
          <w:i/>
          <w:iCs/>
        </w:rPr>
        <w:t>:</w:t>
      </w:r>
      <w:r>
        <w:rPr>
          <w:rFonts w:ascii="Noto Serif" w:hAnsi="Noto Serif"/>
        </w:rPr>
        <w:t> Now the user who is the owner of those codes, if, finds your changes relevant can merge the changes found in your repo with the original repo, by just button click.</w:t>
      </w:r>
    </w:p>
    <w:p w:rsidR="00CD5AAD" w:rsidRPr="00CD5AAD" w:rsidRDefault="00CD5AAD" w:rsidP="00CD5AAD">
      <w:pPr>
        <w:pStyle w:val="NoSpacing"/>
      </w:pPr>
      <w:r w:rsidRPr="00CD5AAD">
        <w:t>If your pull request is accepted by the owner then you get its credit on the original site and shows up in your user profile. It is a kind of a resume that helps the GitHub project maintainer to determine your reputation. So, more the people and projects on GitHub, the better idea a project maintainer gets of its potential contributors. This encourages the young developers and projects to grow more in the industry. </w:t>
      </w:r>
      <w:bookmarkStart w:id="30" w:name="4"/>
      <w:bookmarkEnd w:id="30"/>
      <w:r w:rsidRPr="00CD5AAD">
        <w:t xml:space="preserve">I hope now you understand what </w:t>
      </w:r>
      <w:proofErr w:type="gramStart"/>
      <w:r w:rsidRPr="00CD5AAD">
        <w:t>is Github</w:t>
      </w:r>
      <w:proofErr w:type="gramEnd"/>
      <w:r w:rsidRPr="00CD5AAD">
        <w:t>. So let me now summarize the basic differences between Git and Github.</w:t>
      </w:r>
    </w:p>
    <w:p w:rsidR="00F52C6A" w:rsidRDefault="00F52C6A" w:rsidP="00CD5AAD">
      <w:pPr>
        <w:pStyle w:val="Heading2"/>
        <w:spacing w:before="0" w:beforeAutospacing="0" w:after="150" w:afterAutospacing="0"/>
        <w:jc w:val="both"/>
        <w:rPr>
          <w:rStyle w:val="Strong"/>
          <w:rFonts w:ascii="Noto Serif" w:hAnsi="Noto Serif"/>
          <w:b/>
          <w:bCs/>
          <w:color w:val="222222"/>
          <w:sz w:val="27"/>
          <w:szCs w:val="27"/>
        </w:rPr>
      </w:pPr>
    </w:p>
    <w:p w:rsidR="00F52C6A" w:rsidRDefault="00F52C6A" w:rsidP="00CD5AAD">
      <w:pPr>
        <w:pStyle w:val="Heading2"/>
        <w:spacing w:before="0" w:beforeAutospacing="0" w:after="150" w:afterAutospacing="0"/>
        <w:jc w:val="both"/>
        <w:rPr>
          <w:rStyle w:val="Strong"/>
          <w:rFonts w:ascii="Noto Serif" w:hAnsi="Noto Serif"/>
          <w:b/>
          <w:bCs/>
          <w:color w:val="222222"/>
          <w:sz w:val="27"/>
          <w:szCs w:val="27"/>
        </w:rPr>
      </w:pPr>
    </w:p>
    <w:p w:rsidR="00F52C6A" w:rsidRDefault="00F52C6A" w:rsidP="00CD5AAD">
      <w:pPr>
        <w:pStyle w:val="Heading2"/>
        <w:spacing w:before="0" w:beforeAutospacing="0" w:after="150" w:afterAutospacing="0"/>
        <w:jc w:val="both"/>
        <w:rPr>
          <w:rStyle w:val="Strong"/>
          <w:rFonts w:ascii="Noto Serif" w:hAnsi="Noto Serif"/>
          <w:b/>
          <w:bCs/>
          <w:color w:val="222222"/>
          <w:sz w:val="27"/>
          <w:szCs w:val="27"/>
        </w:rPr>
      </w:pPr>
    </w:p>
    <w:p w:rsidR="00F52C6A" w:rsidRDefault="00F52C6A" w:rsidP="00CD5AAD">
      <w:pPr>
        <w:pStyle w:val="Heading2"/>
        <w:spacing w:before="0" w:beforeAutospacing="0" w:after="150" w:afterAutospacing="0"/>
        <w:jc w:val="both"/>
        <w:rPr>
          <w:rStyle w:val="Strong"/>
          <w:rFonts w:ascii="Noto Serif" w:hAnsi="Noto Serif"/>
          <w:b/>
          <w:bCs/>
          <w:color w:val="222222"/>
          <w:sz w:val="27"/>
          <w:szCs w:val="27"/>
        </w:rPr>
      </w:pPr>
    </w:p>
    <w:p w:rsidR="00F52C6A" w:rsidRDefault="00F52C6A" w:rsidP="00CD5AAD">
      <w:pPr>
        <w:pStyle w:val="Heading2"/>
        <w:spacing w:before="0" w:beforeAutospacing="0" w:after="150" w:afterAutospacing="0"/>
        <w:jc w:val="both"/>
        <w:rPr>
          <w:rStyle w:val="Strong"/>
          <w:rFonts w:ascii="Noto Serif" w:hAnsi="Noto Serif"/>
          <w:b/>
          <w:bCs/>
          <w:color w:val="222222"/>
          <w:sz w:val="27"/>
          <w:szCs w:val="27"/>
        </w:rPr>
      </w:pPr>
    </w:p>
    <w:p w:rsidR="00F52C6A" w:rsidRDefault="00F52C6A" w:rsidP="00CD5AAD">
      <w:pPr>
        <w:pStyle w:val="Heading2"/>
        <w:spacing w:before="0" w:beforeAutospacing="0" w:after="150" w:afterAutospacing="0"/>
        <w:jc w:val="both"/>
        <w:rPr>
          <w:rStyle w:val="Strong"/>
          <w:rFonts w:ascii="Noto Serif" w:hAnsi="Noto Serif"/>
          <w:b/>
          <w:bCs/>
          <w:color w:val="222222"/>
          <w:sz w:val="27"/>
          <w:szCs w:val="27"/>
        </w:rPr>
      </w:pPr>
    </w:p>
    <w:p w:rsidR="00CD5AAD" w:rsidRDefault="00CD5AAD" w:rsidP="00CD5AAD">
      <w:pPr>
        <w:pStyle w:val="Heading2"/>
        <w:spacing w:before="0" w:beforeAutospacing="0" w:after="150" w:afterAutospacing="0"/>
        <w:jc w:val="both"/>
        <w:rPr>
          <w:rFonts w:ascii="inherit" w:hAnsi="inherit"/>
          <w:b w:val="0"/>
          <w:bCs w:val="0"/>
          <w:sz w:val="45"/>
          <w:szCs w:val="45"/>
        </w:rPr>
      </w:pPr>
      <w:r>
        <w:rPr>
          <w:rStyle w:val="Strong"/>
          <w:rFonts w:ascii="Noto Serif" w:hAnsi="Noto Serif"/>
          <w:b/>
          <w:bCs/>
          <w:color w:val="222222"/>
          <w:sz w:val="27"/>
          <w:szCs w:val="27"/>
        </w:rPr>
        <w:lastRenderedPageBreak/>
        <w:t>Git vs GitHub</w:t>
      </w:r>
    </w:p>
    <w:tbl>
      <w:tblPr>
        <w:tblW w:w="4197" w:type="pct"/>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3728"/>
        <w:gridCol w:w="6068"/>
      </w:tblGrid>
      <w:tr w:rsidR="00CD5AAD" w:rsidTr="00F52C6A">
        <w:trPr>
          <w:jc w:val="center"/>
        </w:trPr>
        <w:tc>
          <w:tcPr>
            <w:tcW w:w="372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noProof/>
              </w:rPr>
              <w:drawing>
                <wp:inline distT="0" distB="0" distL="0" distR="0">
                  <wp:extent cx="1440259" cy="180975"/>
                  <wp:effectExtent l="19050" t="0" r="7541" b="0"/>
                  <wp:docPr id="183" name="Picture 183" descr="git logo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git logo - Git vs GitHub - Edureka"/>
                          <pic:cNvPicPr>
                            <a:picLocks noChangeAspect="1" noChangeArrowheads="1"/>
                          </pic:cNvPicPr>
                        </pic:nvPicPr>
                        <pic:blipFill>
                          <a:blip r:embed="rId134" cstate="print"/>
                          <a:srcRect/>
                          <a:stretch>
                            <a:fillRect/>
                          </a:stretch>
                        </pic:blipFill>
                        <pic:spPr bwMode="auto">
                          <a:xfrm>
                            <a:off x="0" y="0"/>
                            <a:ext cx="1440259" cy="180975"/>
                          </a:xfrm>
                          <a:prstGeom prst="rect">
                            <a:avLst/>
                          </a:prstGeom>
                          <a:noFill/>
                          <a:ln w="9525">
                            <a:noFill/>
                            <a:miter lim="800000"/>
                            <a:headEnd/>
                            <a:tailEnd/>
                          </a:ln>
                        </pic:spPr>
                      </pic:pic>
                    </a:graphicData>
                  </a:graphic>
                </wp:inline>
              </w:drawing>
            </w:r>
          </w:p>
        </w:tc>
        <w:tc>
          <w:tcPr>
            <w:tcW w:w="606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rsidP="00CD5AAD">
            <w:pPr>
              <w:rPr>
                <w:sz w:val="24"/>
                <w:szCs w:val="24"/>
              </w:rPr>
            </w:pPr>
            <w:r>
              <w:rPr>
                <w:noProof/>
              </w:rPr>
              <w:drawing>
                <wp:inline distT="0" distB="0" distL="0" distR="0">
                  <wp:extent cx="1714500" cy="228600"/>
                  <wp:effectExtent l="19050" t="0" r="0" b="0"/>
                  <wp:docPr id="184" name="Picture 184" descr="GitHub logo - Git vs GitHu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GitHub logo - Git vs GitHub - Edureka"/>
                          <pic:cNvPicPr>
                            <a:picLocks noChangeAspect="1" noChangeArrowheads="1"/>
                          </pic:cNvPicPr>
                        </pic:nvPicPr>
                        <pic:blipFill>
                          <a:blip r:embed="rId135" cstate="print"/>
                          <a:srcRect/>
                          <a:stretch>
                            <a:fillRect/>
                          </a:stretch>
                        </pic:blipFill>
                        <pic:spPr bwMode="auto">
                          <a:xfrm>
                            <a:off x="0" y="0"/>
                            <a:ext cx="1714500" cy="228600"/>
                          </a:xfrm>
                          <a:prstGeom prst="rect">
                            <a:avLst/>
                          </a:prstGeom>
                          <a:noFill/>
                          <a:ln w="9525">
                            <a:noFill/>
                            <a:miter lim="800000"/>
                            <a:headEnd/>
                            <a:tailEnd/>
                          </a:ln>
                        </pic:spPr>
                      </pic:pic>
                    </a:graphicData>
                  </a:graphic>
                </wp:inline>
              </w:drawing>
            </w:r>
          </w:p>
        </w:tc>
      </w:tr>
      <w:tr w:rsidR="00CD5AAD" w:rsidTr="00F52C6A">
        <w:trPr>
          <w:trHeight w:val="297"/>
          <w:jc w:val="center"/>
        </w:trPr>
        <w:tc>
          <w:tcPr>
            <w:tcW w:w="372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1. It is a software</w:t>
            </w:r>
          </w:p>
        </w:tc>
        <w:tc>
          <w:tcPr>
            <w:tcW w:w="606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1. It is a service</w:t>
            </w:r>
          </w:p>
        </w:tc>
      </w:tr>
      <w:tr w:rsidR="00CD5AAD" w:rsidTr="00F52C6A">
        <w:trPr>
          <w:jc w:val="center"/>
        </w:trPr>
        <w:tc>
          <w:tcPr>
            <w:tcW w:w="372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2. It is installed locally on the system</w:t>
            </w:r>
          </w:p>
        </w:tc>
        <w:tc>
          <w:tcPr>
            <w:tcW w:w="606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2. It is hosted on  Web</w:t>
            </w:r>
          </w:p>
        </w:tc>
      </w:tr>
      <w:tr w:rsidR="00CD5AAD" w:rsidTr="00F52C6A">
        <w:trPr>
          <w:jc w:val="center"/>
        </w:trPr>
        <w:tc>
          <w:tcPr>
            <w:tcW w:w="372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3. It is a command line tool</w:t>
            </w:r>
          </w:p>
        </w:tc>
        <w:tc>
          <w:tcPr>
            <w:tcW w:w="606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3. It provides a graphical interface</w:t>
            </w:r>
          </w:p>
        </w:tc>
      </w:tr>
      <w:tr w:rsidR="00CD5AAD" w:rsidTr="00F52C6A">
        <w:trPr>
          <w:jc w:val="center"/>
        </w:trPr>
        <w:tc>
          <w:tcPr>
            <w:tcW w:w="372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4. It is a tool to manage different versions of edits, made to files in a git repository</w:t>
            </w:r>
          </w:p>
        </w:tc>
        <w:tc>
          <w:tcPr>
            <w:tcW w:w="606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4. It is a space to upload a copy of the </w:t>
            </w:r>
            <w:r>
              <w:rPr>
                <w:rFonts w:ascii="Noto Serif" w:hAnsi="Noto Serif"/>
                <w:b/>
                <w:bCs/>
              </w:rPr>
              <w:t>Git</w:t>
            </w:r>
            <w:r>
              <w:rPr>
                <w:rFonts w:ascii="Noto Serif" w:hAnsi="Noto Serif"/>
              </w:rPr>
              <w:t> repository</w:t>
            </w:r>
          </w:p>
        </w:tc>
      </w:tr>
      <w:tr w:rsidR="00CD5AAD" w:rsidTr="00F52C6A">
        <w:trPr>
          <w:jc w:val="center"/>
        </w:trPr>
        <w:tc>
          <w:tcPr>
            <w:tcW w:w="372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5. It provides functionalities like Version Control System Source Code Management</w:t>
            </w:r>
          </w:p>
        </w:tc>
        <w:tc>
          <w:tcPr>
            <w:tcW w:w="6068"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rsidR="00CD5AAD" w:rsidRDefault="00CD5AAD">
            <w:pPr>
              <w:rPr>
                <w:sz w:val="24"/>
                <w:szCs w:val="24"/>
              </w:rPr>
            </w:pPr>
            <w:r>
              <w:rPr>
                <w:rFonts w:ascii="Noto Serif" w:hAnsi="Noto Serif"/>
              </w:rPr>
              <w:t>5. It provides functionalities of Git like VCS, Source Code Management as well as adding few of its own features</w:t>
            </w:r>
          </w:p>
        </w:tc>
      </w:tr>
    </w:tbl>
    <w:p w:rsidR="00A274CC" w:rsidRDefault="00A274CC" w:rsidP="00CD5AAD">
      <w:pPr>
        <w:jc w:val="both"/>
        <w:rPr>
          <w:rFonts w:ascii="Noto Serif" w:hAnsi="Noto Serif"/>
        </w:rPr>
      </w:pPr>
    </w:p>
    <w:p w:rsidR="00CD5AAD" w:rsidRDefault="00CD5AAD" w:rsidP="00CD5AAD">
      <w:pPr>
        <w:jc w:val="both"/>
        <w:rPr>
          <w:rFonts w:ascii="Times New Roman" w:hAnsi="Times New Roman"/>
          <w:sz w:val="24"/>
          <w:szCs w:val="24"/>
        </w:rPr>
      </w:pPr>
      <w:r>
        <w:rPr>
          <w:rFonts w:ascii="Noto Serif" w:hAnsi="Noto Serif"/>
        </w:rPr>
        <w:t>This concludes this blog on Git vs GitHub. Hope you enjoyed reading this blog and learned something new.</w:t>
      </w:r>
    </w:p>
    <w:p w:rsidR="003C352A" w:rsidRPr="00EB6C0E" w:rsidRDefault="00CD5AAD" w:rsidP="00EB6C0E">
      <w:pPr>
        <w:spacing w:line="240" w:lineRule="auto"/>
        <w:jc w:val="both"/>
      </w:pPr>
      <w:r>
        <w:rPr>
          <w:rFonts w:ascii="Noto Serif" w:hAnsi="Noto Serif"/>
          <w:i/>
          <w:iCs/>
        </w:rPr>
        <w:br/>
      </w:r>
    </w:p>
    <w:p w:rsidR="009675BE" w:rsidRPr="00EB6C0E" w:rsidRDefault="00F73D01" w:rsidP="009675BE">
      <w:pPr>
        <w:pStyle w:val="Heading1"/>
        <w:spacing w:before="300" w:after="150"/>
        <w:jc w:val="center"/>
        <w:rPr>
          <w:b w:val="0"/>
          <w:bCs w:val="0"/>
          <w:color w:val="auto"/>
          <w:sz w:val="54"/>
          <w:szCs w:val="54"/>
        </w:rPr>
      </w:pPr>
      <w:hyperlink r:id="rId136" w:history="1">
        <w:r w:rsidR="009675BE" w:rsidRPr="00EB6C0E">
          <w:rPr>
            <w:rStyle w:val="Hyperlink"/>
            <w:bCs w:val="0"/>
            <w:color w:val="auto"/>
            <w:u w:val="none"/>
          </w:rPr>
          <w:t>Reverting a git commit after pushing to remote</w:t>
        </w:r>
      </w:hyperlink>
    </w:p>
    <w:p w:rsidR="009675BE" w:rsidRPr="00EB6C0E" w:rsidRDefault="009675BE" w:rsidP="009675BE">
      <w:r w:rsidRPr="00EB6C0E">
        <w:t>---------------------------------------------------------------------------------------------------------------------------</w:t>
      </w:r>
      <w:r w:rsidR="00EB6C0E">
        <w:t>----------------------------</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Imagine a scenario where you have a git repo with 2 branches; </w:t>
      </w:r>
      <w:r w:rsidRPr="00EB6C0E">
        <w:rPr>
          <w:rStyle w:val="HTMLCode"/>
          <w:rFonts w:ascii="Consolas" w:hAnsi="Consolas" w:cs="Consolas"/>
          <w:shd w:val="clear" w:color="auto" w:fill="F9F2F4"/>
        </w:rPr>
        <w:t>master</w:t>
      </w:r>
      <w:r w:rsidRPr="00EB6C0E">
        <w:rPr>
          <w:rFonts w:ascii="Helvetica" w:hAnsi="Helvetica"/>
          <w:sz w:val="21"/>
          <w:szCs w:val="21"/>
        </w:rPr>
        <w:t>, the production-ready branch and </w:t>
      </w:r>
      <w:r w:rsidRPr="00EB6C0E">
        <w:rPr>
          <w:rStyle w:val="HTMLCode"/>
          <w:rFonts w:ascii="Consolas" w:hAnsi="Consolas" w:cs="Consolas"/>
          <w:shd w:val="clear" w:color="auto" w:fill="F9F2F4"/>
        </w:rPr>
        <w:t>dev</w:t>
      </w:r>
      <w:r w:rsidRPr="00EB6C0E">
        <w:rPr>
          <w:rFonts w:ascii="Helvetica" w:hAnsi="Helvetica"/>
          <w:sz w:val="21"/>
          <w:szCs w:val="21"/>
        </w:rPr>
        <w:t>, the branch where all the development occurs.</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Now imagine that you accidentally made a commit on </w:t>
      </w:r>
      <w:r w:rsidRPr="00EB6C0E">
        <w:rPr>
          <w:rStyle w:val="HTMLCode"/>
          <w:rFonts w:ascii="Consolas" w:hAnsi="Consolas" w:cs="Consolas"/>
          <w:shd w:val="clear" w:color="auto" w:fill="F9F2F4"/>
        </w:rPr>
        <w:t>master</w:t>
      </w:r>
      <w:r w:rsidRPr="00EB6C0E">
        <w:rPr>
          <w:rFonts w:ascii="Helvetica" w:hAnsi="Helvetica"/>
          <w:sz w:val="21"/>
          <w:szCs w:val="21"/>
        </w:rPr>
        <w:t>, when really it should have been on </w:t>
      </w:r>
      <w:r w:rsidRPr="00EB6C0E">
        <w:rPr>
          <w:rStyle w:val="HTMLCode"/>
          <w:rFonts w:ascii="Consolas" w:hAnsi="Consolas" w:cs="Consolas"/>
          <w:shd w:val="clear" w:color="auto" w:fill="F9F2F4"/>
        </w:rPr>
        <w:t>dev</w:t>
      </w:r>
      <w:r w:rsidRPr="00EB6C0E">
        <w:rPr>
          <w:rFonts w:ascii="Helvetica" w:hAnsi="Helvetica"/>
          <w:sz w:val="21"/>
          <w:szCs w:val="21"/>
        </w:rPr>
        <w:t>. If you have not yet pushed to a remote repository (like Github), you can undo that commit using </w:t>
      </w:r>
      <w:r w:rsidRPr="00EB6C0E">
        <w:rPr>
          <w:rStyle w:val="HTMLCode"/>
          <w:rFonts w:ascii="Consolas" w:hAnsi="Consolas" w:cs="Consolas"/>
          <w:shd w:val="clear" w:color="auto" w:fill="F9F2F4"/>
        </w:rPr>
        <w:t>git reset</w:t>
      </w:r>
      <w:r w:rsidRPr="00EB6C0E">
        <w:rPr>
          <w:rFonts w:ascii="Helvetica" w:hAnsi="Helvetica"/>
          <w:sz w:val="21"/>
          <w:szCs w:val="21"/>
        </w:rPr>
        <w:t> like so:</w:t>
      </w:r>
    </w:p>
    <w:p w:rsidR="009675BE" w:rsidRPr="00EB6C0E" w:rsidRDefault="009675BE" w:rsidP="009675BE">
      <w:pPr>
        <w:pStyle w:val="HTMLPreformatted"/>
        <w:pBdr>
          <w:top w:val="single" w:sz="6" w:space="8" w:color="EEEEEE"/>
          <w:left w:val="single" w:sz="6" w:space="15" w:color="EEEEEE"/>
          <w:bottom w:val="single" w:sz="6" w:space="8" w:color="EEEEEE"/>
          <w:right w:val="single" w:sz="6" w:space="15" w:color="EEEEEE"/>
        </w:pBdr>
        <w:shd w:val="clear" w:color="auto" w:fill="F0F3F3"/>
        <w:wordWrap w:val="0"/>
        <w:spacing w:after="150"/>
        <w:rPr>
          <w:rFonts w:ascii="Consolas" w:hAnsi="Consolas" w:cs="Consolas"/>
        </w:rPr>
      </w:pPr>
      <w:proofErr w:type="gramStart"/>
      <w:r w:rsidRPr="00EB6C0E">
        <w:rPr>
          <w:rStyle w:val="HTMLCode"/>
          <w:rFonts w:ascii="Consolas" w:hAnsi="Consolas" w:cs="Consolas"/>
        </w:rPr>
        <w:t>git</w:t>
      </w:r>
      <w:proofErr w:type="gramEnd"/>
      <w:r w:rsidRPr="00EB6C0E">
        <w:rPr>
          <w:rStyle w:val="HTMLCode"/>
          <w:rFonts w:ascii="Consolas" w:hAnsi="Consolas" w:cs="Consolas"/>
        </w:rPr>
        <w:t xml:space="preserve"> reset --soft HEAD~1</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This will bring your repository back to the state it was in right before you did your </w:t>
      </w:r>
      <w:r w:rsidRPr="00EB6C0E">
        <w:rPr>
          <w:rStyle w:val="HTMLCode"/>
          <w:rFonts w:ascii="Consolas" w:hAnsi="Consolas" w:cs="Consolas"/>
          <w:shd w:val="clear" w:color="auto" w:fill="F9F2F4"/>
        </w:rPr>
        <w:t>git commit</w:t>
      </w:r>
      <w:r w:rsidRPr="00EB6C0E">
        <w:rPr>
          <w:rFonts w:ascii="Helvetica" w:hAnsi="Helvetica"/>
          <w:sz w:val="21"/>
          <w:szCs w:val="21"/>
        </w:rPr>
        <w:t>. Now you can switch to your </w:t>
      </w:r>
      <w:r w:rsidRPr="00EB6C0E">
        <w:rPr>
          <w:rStyle w:val="HTMLCode"/>
          <w:rFonts w:ascii="Consolas" w:hAnsi="Consolas" w:cs="Consolas"/>
          <w:shd w:val="clear" w:color="auto" w:fill="F9F2F4"/>
        </w:rPr>
        <w:t>dev</w:t>
      </w:r>
      <w:r w:rsidRPr="00EB6C0E">
        <w:rPr>
          <w:rFonts w:ascii="Helvetica" w:hAnsi="Helvetica"/>
          <w:sz w:val="21"/>
          <w:szCs w:val="21"/>
        </w:rPr>
        <w:t> branch and re-commit the changes in the right place.</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The </w:t>
      </w:r>
      <w:r w:rsidRPr="00EB6C0E">
        <w:rPr>
          <w:rStyle w:val="HTMLCode"/>
          <w:rFonts w:ascii="Consolas" w:hAnsi="Consolas" w:cs="Consolas"/>
          <w:shd w:val="clear" w:color="auto" w:fill="F9F2F4"/>
        </w:rPr>
        <w:t>--soft</w:t>
      </w:r>
      <w:r w:rsidRPr="00EB6C0E">
        <w:rPr>
          <w:rFonts w:ascii="Helvetica" w:hAnsi="Helvetica"/>
          <w:sz w:val="21"/>
          <w:szCs w:val="21"/>
        </w:rPr>
        <w:t xml:space="preserve"> option tells git to leave your index (or “staging area”) and </w:t>
      </w:r>
      <w:proofErr w:type="gramStart"/>
      <w:r w:rsidRPr="00EB6C0E">
        <w:rPr>
          <w:rFonts w:ascii="Helvetica" w:hAnsi="Helvetica"/>
          <w:sz w:val="21"/>
          <w:szCs w:val="21"/>
        </w:rPr>
        <w:t>your</w:t>
      </w:r>
      <w:proofErr w:type="gramEnd"/>
      <w:r w:rsidRPr="00EB6C0E">
        <w:rPr>
          <w:rFonts w:ascii="Helvetica" w:hAnsi="Helvetica"/>
          <w:sz w:val="21"/>
          <w:szCs w:val="21"/>
        </w:rPr>
        <w:t xml:space="preserve"> working tree alone. If you were to run this same command with </w:t>
      </w:r>
      <w:r w:rsidRPr="00EB6C0E">
        <w:rPr>
          <w:rStyle w:val="HTMLCode"/>
          <w:rFonts w:ascii="Consolas" w:hAnsi="Consolas" w:cs="Consolas"/>
          <w:shd w:val="clear" w:color="auto" w:fill="F9F2F4"/>
        </w:rPr>
        <w:t>--hard</w:t>
      </w:r>
      <w:r w:rsidRPr="00EB6C0E">
        <w:rPr>
          <w:rFonts w:ascii="Helvetica" w:hAnsi="Helvetica"/>
          <w:sz w:val="21"/>
          <w:szCs w:val="21"/>
        </w:rPr>
        <w:t> it would trash all your local changes. This is fine if you want to throw all your work away, but if the work is good, just the commit was bad, then use </w:t>
      </w:r>
      <w:r w:rsidRPr="00EB6C0E">
        <w:rPr>
          <w:rStyle w:val="HTMLCode"/>
          <w:rFonts w:ascii="Consolas" w:hAnsi="Consolas" w:cs="Consolas"/>
          <w:shd w:val="clear" w:color="auto" w:fill="F9F2F4"/>
        </w:rPr>
        <w:t>--soft</w:t>
      </w:r>
      <w:r w:rsidRPr="00EB6C0E">
        <w:rPr>
          <w:rFonts w:ascii="Helvetica" w:hAnsi="Helvetica"/>
          <w:sz w:val="21"/>
          <w:szCs w:val="21"/>
        </w:rPr>
        <w:t>.</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The </w:t>
      </w:r>
      <w:r w:rsidRPr="00EB6C0E">
        <w:rPr>
          <w:rStyle w:val="HTMLCode"/>
          <w:rFonts w:ascii="Consolas" w:hAnsi="Consolas" w:cs="Consolas"/>
          <w:shd w:val="clear" w:color="auto" w:fill="F9F2F4"/>
        </w:rPr>
        <w:t>HEAD~1</w:t>
      </w:r>
      <w:r w:rsidRPr="00EB6C0E">
        <w:rPr>
          <w:rFonts w:ascii="Helvetica" w:hAnsi="Helvetica"/>
          <w:sz w:val="21"/>
          <w:szCs w:val="21"/>
        </w:rPr>
        <w:t> just means “the latest commit’s parent”. It could also be written as </w:t>
      </w:r>
      <w:r w:rsidRPr="00EB6C0E">
        <w:rPr>
          <w:rStyle w:val="HTMLCode"/>
          <w:rFonts w:ascii="Consolas" w:hAnsi="Consolas" w:cs="Consolas"/>
          <w:shd w:val="clear" w:color="auto" w:fill="F9F2F4"/>
        </w:rPr>
        <w:t>HEAD~</w:t>
      </w:r>
      <w:r w:rsidRPr="00EB6C0E">
        <w:rPr>
          <w:rFonts w:ascii="Helvetica" w:hAnsi="Helvetica"/>
          <w:sz w:val="21"/>
          <w:szCs w:val="21"/>
        </w:rPr>
        <w:t> or </w:t>
      </w:r>
      <w:r w:rsidRPr="00EB6C0E">
        <w:rPr>
          <w:rStyle w:val="HTMLCode"/>
          <w:rFonts w:ascii="Consolas" w:hAnsi="Consolas" w:cs="Consolas"/>
          <w:shd w:val="clear" w:color="auto" w:fill="F9F2F4"/>
        </w:rPr>
        <w:t>HEAD^</w:t>
      </w:r>
      <w:r w:rsidRPr="00EB6C0E">
        <w:rPr>
          <w:rFonts w:ascii="Helvetica" w:hAnsi="Helvetica"/>
          <w:sz w:val="21"/>
          <w:szCs w:val="21"/>
        </w:rPr>
        <w:t>.</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lastRenderedPageBreak/>
        <w:t>This is all well and good, but what if you had </w:t>
      </w:r>
      <w:r w:rsidRPr="00EB6C0E">
        <w:rPr>
          <w:rStyle w:val="HTMLCode"/>
          <w:rFonts w:ascii="Consolas" w:hAnsi="Consolas" w:cs="Consolas"/>
          <w:shd w:val="clear" w:color="auto" w:fill="F9F2F4"/>
        </w:rPr>
        <w:t>git push</w:t>
      </w:r>
      <w:r w:rsidRPr="00EB6C0E">
        <w:rPr>
          <w:rFonts w:ascii="Helvetica" w:hAnsi="Helvetica"/>
          <w:sz w:val="21"/>
          <w:szCs w:val="21"/>
        </w:rPr>
        <w:t>ed right after doing the erroneous commit? If you just try the steps outlined above, and then try and push to your remote repo, you will get an error because the tip of your local repo is behind that of the remote and it will reject your push.</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This is where you need to use </w:t>
      </w:r>
      <w:r w:rsidRPr="00EB6C0E">
        <w:rPr>
          <w:rStyle w:val="HTMLCode"/>
          <w:rFonts w:ascii="Consolas" w:hAnsi="Consolas" w:cs="Consolas"/>
          <w:shd w:val="clear" w:color="auto" w:fill="F9F2F4"/>
        </w:rPr>
        <w:t xml:space="preserve">git </w:t>
      </w:r>
      <w:proofErr w:type="gramStart"/>
      <w:r w:rsidRPr="00EB6C0E">
        <w:rPr>
          <w:rStyle w:val="HTMLCode"/>
          <w:rFonts w:ascii="Consolas" w:hAnsi="Consolas" w:cs="Consolas"/>
          <w:shd w:val="clear" w:color="auto" w:fill="F9F2F4"/>
        </w:rPr>
        <w:t>revert</w:t>
      </w:r>
      <w:proofErr w:type="gramEnd"/>
      <w:r w:rsidRPr="00EB6C0E">
        <w:rPr>
          <w:rFonts w:ascii="Helvetica" w:hAnsi="Helvetica"/>
          <w:sz w:val="21"/>
          <w:szCs w:val="21"/>
        </w:rPr>
        <w:t>.</w:t>
      </w:r>
    </w:p>
    <w:p w:rsidR="009675BE" w:rsidRPr="00EB6C0E" w:rsidRDefault="009675BE" w:rsidP="009675BE">
      <w:pPr>
        <w:pStyle w:val="HTMLPreformatted"/>
        <w:pBdr>
          <w:top w:val="single" w:sz="6" w:space="8" w:color="EEEEEE"/>
          <w:left w:val="single" w:sz="6" w:space="15" w:color="EEEEEE"/>
          <w:bottom w:val="single" w:sz="6" w:space="8" w:color="EEEEEE"/>
          <w:right w:val="single" w:sz="6" w:space="15" w:color="EEEEEE"/>
        </w:pBdr>
        <w:shd w:val="clear" w:color="auto" w:fill="F0F3F3"/>
        <w:wordWrap w:val="0"/>
        <w:spacing w:after="150"/>
        <w:rPr>
          <w:rFonts w:ascii="Consolas" w:hAnsi="Consolas" w:cs="Consolas"/>
        </w:rPr>
      </w:pPr>
      <w:proofErr w:type="gramStart"/>
      <w:r w:rsidRPr="00EB6C0E">
        <w:rPr>
          <w:rStyle w:val="HTMLCode"/>
          <w:rFonts w:ascii="Consolas" w:hAnsi="Consolas" w:cs="Consolas"/>
        </w:rPr>
        <w:t>git</w:t>
      </w:r>
      <w:proofErr w:type="gramEnd"/>
      <w:r w:rsidRPr="00EB6C0E">
        <w:rPr>
          <w:rStyle w:val="HTMLCode"/>
          <w:rFonts w:ascii="Consolas" w:hAnsi="Consolas" w:cs="Consolas"/>
        </w:rPr>
        <w:t xml:space="preserve"> revert HEAD</w:t>
      </w:r>
    </w:p>
    <w:p w:rsidR="009675BE" w:rsidRPr="00EB6C0E" w:rsidRDefault="009675BE" w:rsidP="009675BE">
      <w:pPr>
        <w:pStyle w:val="NormalWeb"/>
        <w:spacing w:before="300" w:beforeAutospacing="0" w:after="300" w:afterAutospacing="0"/>
        <w:rPr>
          <w:rFonts w:ascii="Helvetica" w:hAnsi="Helvetica"/>
          <w:sz w:val="21"/>
          <w:szCs w:val="21"/>
        </w:rPr>
      </w:pPr>
      <w:r w:rsidRPr="00EB6C0E">
        <w:rPr>
          <w:rFonts w:ascii="Helvetica" w:hAnsi="Helvetica"/>
          <w:sz w:val="21"/>
          <w:szCs w:val="21"/>
        </w:rPr>
        <w:t>This command essentially says, “I want to create a new commit that undoes the commit pointed to by </w:t>
      </w:r>
      <w:r w:rsidRPr="00EB6C0E">
        <w:rPr>
          <w:rStyle w:val="HTMLCode"/>
          <w:rFonts w:ascii="Consolas" w:hAnsi="Consolas" w:cs="Consolas"/>
          <w:shd w:val="clear" w:color="auto" w:fill="F9F2F4"/>
        </w:rPr>
        <w:t>HEAD</w:t>
      </w:r>
      <w:r w:rsidRPr="00EB6C0E">
        <w:rPr>
          <w:rFonts w:ascii="Helvetica" w:hAnsi="Helvetica"/>
          <w:sz w:val="21"/>
          <w:szCs w:val="21"/>
        </w:rPr>
        <w:t>”. Once the command has been executed, it creates a new commit which you can push back to your remote repo which will effectively create a patch which undoes all the changes in the last commit.</w:t>
      </w:r>
    </w:p>
    <w:p w:rsidR="009675BE" w:rsidRPr="00EB6C0E" w:rsidRDefault="009675BE" w:rsidP="009675BE">
      <w:pPr>
        <w:pStyle w:val="Heading1"/>
        <w:spacing w:before="0" w:after="150"/>
        <w:textAlignment w:val="baseline"/>
        <w:rPr>
          <w:rFonts w:ascii="Arial" w:hAnsi="Arial" w:cs="Arial"/>
          <w:color w:val="auto"/>
          <w:sz w:val="24"/>
          <w:szCs w:val="24"/>
        </w:rPr>
      </w:pPr>
      <w:r w:rsidRPr="00EB6C0E">
        <w:rPr>
          <w:rFonts w:ascii="Arial" w:hAnsi="Arial" w:cs="Arial"/>
          <w:color w:val="auto"/>
          <w:sz w:val="24"/>
          <w:szCs w:val="24"/>
        </w:rPr>
        <w:t>Difference between ‘git pull’, ‘git fetch’ &amp; ‘git clone’</w:t>
      </w:r>
    </w:p>
    <w:p w:rsidR="009675BE" w:rsidRPr="00EB6C0E" w:rsidRDefault="009675BE" w:rsidP="009675BE">
      <w:pPr>
        <w:shd w:val="clear" w:color="auto" w:fill="FFFFFF"/>
        <w:spacing w:after="0" w:line="240" w:lineRule="auto"/>
        <w:textAlignment w:val="baseline"/>
        <w:rPr>
          <w:rFonts w:ascii="Arial" w:eastAsia="Times New Roman" w:hAnsi="Arial" w:cs="Arial"/>
          <w:sz w:val="24"/>
          <w:szCs w:val="24"/>
        </w:rPr>
      </w:pPr>
      <w:r w:rsidRPr="00EB6C0E">
        <w:rPr>
          <w:rFonts w:ascii="Arial" w:eastAsia="Times New Roman" w:hAnsi="Arial" w:cs="Arial"/>
          <w:sz w:val="24"/>
          <w:szCs w:val="24"/>
        </w:rPr>
        <w:t>Git was designed to support a more distributed model with no need for a central repository.Git was designed so that people on an unreliable link could exchange code via email, even. In order to support this model git maintains a local repository with your code and also an additional local repository that mirrors the state of the remote repository. By keeping a copy of the remote repository locally, git can figure out the changes needed even when the remote repository is not reachable. Later when you need to send the changes to someone else, git can transfer them as a set of changes from a point in time known to the remote repository.</w:t>
      </w:r>
    </w:p>
    <w:p w:rsidR="009675BE" w:rsidRPr="00EB6C0E" w:rsidRDefault="009675BE" w:rsidP="009675BE">
      <w:pPr>
        <w:shd w:val="clear" w:color="auto" w:fill="FFFFFF"/>
        <w:spacing w:after="150" w:line="240" w:lineRule="auto"/>
        <w:textAlignment w:val="baseline"/>
        <w:outlineLvl w:val="1"/>
        <w:rPr>
          <w:rFonts w:ascii="Arial" w:eastAsia="Times New Roman" w:hAnsi="Arial" w:cs="Arial"/>
          <w:b/>
          <w:bCs/>
          <w:sz w:val="33"/>
          <w:szCs w:val="33"/>
        </w:rPr>
      </w:pPr>
      <w:r w:rsidRPr="00EB6C0E">
        <w:rPr>
          <w:rFonts w:ascii="Arial" w:eastAsia="Times New Roman" w:hAnsi="Arial" w:cs="Arial"/>
          <w:b/>
          <w:bCs/>
          <w:sz w:val="33"/>
          <w:szCs w:val="33"/>
        </w:rPr>
        <w:t>Git fetch</w:t>
      </w:r>
    </w:p>
    <w:p w:rsidR="009675BE" w:rsidRPr="00EB6C0E" w:rsidRDefault="009675BE" w:rsidP="009675BE">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23"/>
          <w:szCs w:val="23"/>
        </w:rPr>
      </w:pPr>
      <w:r w:rsidRPr="00EB6C0E">
        <w:rPr>
          <w:rFonts w:ascii="inherit" w:eastAsia="Times New Roman" w:hAnsi="inherit" w:cs="Consolas"/>
          <w:sz w:val="23"/>
        </w:rPr>
        <w:t xml:space="preserve">$ </w:t>
      </w:r>
      <w:proofErr w:type="gramStart"/>
      <w:r w:rsidRPr="00EB6C0E">
        <w:rPr>
          <w:rFonts w:ascii="inherit" w:eastAsia="Times New Roman" w:hAnsi="inherit" w:cs="Consolas"/>
          <w:sz w:val="23"/>
        </w:rPr>
        <w:t>git</w:t>
      </w:r>
      <w:proofErr w:type="gramEnd"/>
      <w:r w:rsidRPr="00EB6C0E">
        <w:rPr>
          <w:rFonts w:ascii="inherit" w:eastAsia="Times New Roman" w:hAnsi="inherit" w:cs="Consolas"/>
          <w:sz w:val="23"/>
        </w:rPr>
        <w:t xml:space="preserve"> fetch origin</w:t>
      </w:r>
    </w:p>
    <w:p w:rsidR="009675BE" w:rsidRPr="00EB6C0E" w:rsidRDefault="009675BE" w:rsidP="009675BE">
      <w:pPr>
        <w:shd w:val="clear" w:color="auto" w:fill="FFFFFF"/>
        <w:spacing w:after="0" w:line="240" w:lineRule="auto"/>
        <w:textAlignment w:val="baseline"/>
        <w:rPr>
          <w:rFonts w:ascii="Arial" w:eastAsia="Times New Roman" w:hAnsi="Arial" w:cs="Arial"/>
          <w:sz w:val="24"/>
          <w:szCs w:val="24"/>
        </w:rPr>
      </w:pPr>
      <w:proofErr w:type="gramStart"/>
      <w:r w:rsidRPr="00EB6C0E">
        <w:rPr>
          <w:rFonts w:ascii="inherit" w:eastAsia="Times New Roman" w:hAnsi="inherit" w:cs="Arial"/>
          <w:b/>
          <w:bCs/>
          <w:sz w:val="24"/>
          <w:szCs w:val="24"/>
        </w:rPr>
        <w:t>git</w:t>
      </w:r>
      <w:proofErr w:type="gramEnd"/>
      <w:r w:rsidRPr="00EB6C0E">
        <w:rPr>
          <w:rFonts w:ascii="inherit" w:eastAsia="Times New Roman" w:hAnsi="inherit" w:cs="Arial"/>
          <w:b/>
          <w:bCs/>
          <w:sz w:val="24"/>
          <w:szCs w:val="24"/>
        </w:rPr>
        <w:t xml:space="preserve"> fetch</w:t>
      </w:r>
      <w:r w:rsidRPr="00EB6C0E">
        <w:rPr>
          <w:rFonts w:ascii="Arial" w:eastAsia="Times New Roman" w:hAnsi="Arial" w:cs="Arial"/>
          <w:sz w:val="24"/>
          <w:szCs w:val="24"/>
        </w:rPr>
        <w:t> only downloads new data from a remote repository – but it doesn’t integrate any of this new data into working files/directory. Fetch is good for getting a fresh view on all the things that happened in a remote repository. It is harmless and doesnt manipulate local changes.</w:t>
      </w:r>
    </w:p>
    <w:p w:rsidR="009675BE" w:rsidRPr="00EB6C0E" w:rsidRDefault="009675BE" w:rsidP="009675BE">
      <w:pPr>
        <w:shd w:val="clear" w:color="auto" w:fill="FFFFFF"/>
        <w:spacing w:after="150" w:line="240" w:lineRule="auto"/>
        <w:textAlignment w:val="baseline"/>
        <w:outlineLvl w:val="1"/>
        <w:rPr>
          <w:rFonts w:ascii="Arial" w:eastAsia="Times New Roman" w:hAnsi="Arial" w:cs="Arial"/>
          <w:b/>
          <w:bCs/>
          <w:sz w:val="33"/>
          <w:szCs w:val="33"/>
        </w:rPr>
      </w:pPr>
      <w:r w:rsidRPr="00EB6C0E">
        <w:rPr>
          <w:rFonts w:ascii="Arial" w:eastAsia="Times New Roman" w:hAnsi="Arial" w:cs="Arial"/>
          <w:b/>
          <w:bCs/>
          <w:sz w:val="33"/>
          <w:szCs w:val="33"/>
        </w:rPr>
        <w:t>Git Pull</w:t>
      </w:r>
    </w:p>
    <w:p w:rsidR="009675BE" w:rsidRPr="00EB6C0E" w:rsidRDefault="009675BE" w:rsidP="009675BE">
      <w:pPr>
        <w:shd w:val="clear" w:color="auto" w:fill="FFFFFF"/>
        <w:spacing w:after="300" w:line="240" w:lineRule="auto"/>
        <w:textAlignment w:val="baseline"/>
        <w:rPr>
          <w:rFonts w:ascii="Arial" w:eastAsia="Times New Roman" w:hAnsi="Arial" w:cs="Arial"/>
          <w:sz w:val="24"/>
          <w:szCs w:val="24"/>
        </w:rPr>
      </w:pPr>
      <w:r w:rsidRPr="00EB6C0E">
        <w:rPr>
          <w:rFonts w:ascii="Arial" w:eastAsia="Times New Roman" w:hAnsi="Arial" w:cs="Arial"/>
          <w:sz w:val="24"/>
          <w:szCs w:val="24"/>
        </w:rPr>
        <w:t xml:space="preserve">$ </w:t>
      </w:r>
      <w:proofErr w:type="gramStart"/>
      <w:r w:rsidRPr="00EB6C0E">
        <w:rPr>
          <w:rFonts w:ascii="Arial" w:eastAsia="Times New Roman" w:hAnsi="Arial" w:cs="Arial"/>
          <w:sz w:val="24"/>
          <w:szCs w:val="24"/>
        </w:rPr>
        <w:t>git</w:t>
      </w:r>
      <w:proofErr w:type="gramEnd"/>
      <w:r w:rsidRPr="00EB6C0E">
        <w:rPr>
          <w:rFonts w:ascii="Arial" w:eastAsia="Times New Roman" w:hAnsi="Arial" w:cs="Arial"/>
          <w:sz w:val="24"/>
          <w:szCs w:val="24"/>
        </w:rPr>
        <w:t xml:space="preserve"> pull origin master</w:t>
      </w:r>
    </w:p>
    <w:p w:rsidR="009675BE" w:rsidRPr="00EB6C0E" w:rsidRDefault="009675BE" w:rsidP="009675BE">
      <w:pPr>
        <w:shd w:val="clear" w:color="auto" w:fill="FFFFFF"/>
        <w:spacing w:after="0" w:line="240" w:lineRule="auto"/>
        <w:textAlignment w:val="baseline"/>
        <w:rPr>
          <w:rFonts w:ascii="Arial" w:eastAsia="Times New Roman" w:hAnsi="Arial" w:cs="Arial"/>
          <w:sz w:val="24"/>
          <w:szCs w:val="24"/>
        </w:rPr>
      </w:pPr>
      <w:proofErr w:type="gramStart"/>
      <w:r w:rsidRPr="00EB6C0E">
        <w:rPr>
          <w:rFonts w:ascii="Consolas" w:eastAsia="Times New Roman" w:hAnsi="Consolas" w:cs="Consolas"/>
          <w:sz w:val="23"/>
        </w:rPr>
        <w:t>git</w:t>
      </w:r>
      <w:proofErr w:type="gramEnd"/>
      <w:r w:rsidRPr="00EB6C0E">
        <w:rPr>
          <w:rFonts w:ascii="Consolas" w:eastAsia="Times New Roman" w:hAnsi="Consolas" w:cs="Consolas"/>
          <w:sz w:val="23"/>
        </w:rPr>
        <w:t xml:space="preserve"> pull</w:t>
      </w:r>
      <w:r w:rsidRPr="00EB6C0E">
        <w:rPr>
          <w:rFonts w:ascii="Arial" w:eastAsia="Times New Roman" w:hAnsi="Arial" w:cs="Arial"/>
          <w:sz w:val="24"/>
          <w:szCs w:val="24"/>
        </w:rPr>
        <w:t> does a </w:t>
      </w:r>
      <w:r w:rsidRPr="00EB6C0E">
        <w:rPr>
          <w:rFonts w:ascii="Consolas" w:eastAsia="Times New Roman" w:hAnsi="Consolas" w:cs="Consolas"/>
          <w:sz w:val="23"/>
        </w:rPr>
        <w:t>git fetch</w:t>
      </w:r>
      <w:r w:rsidRPr="00EB6C0E">
        <w:rPr>
          <w:rFonts w:ascii="Arial" w:eastAsia="Times New Roman" w:hAnsi="Arial" w:cs="Arial"/>
          <w:sz w:val="24"/>
          <w:szCs w:val="24"/>
        </w:rPr>
        <w:t> followed by a </w:t>
      </w:r>
      <w:r w:rsidRPr="00EB6C0E">
        <w:rPr>
          <w:rFonts w:ascii="Consolas" w:eastAsia="Times New Roman" w:hAnsi="Consolas" w:cs="Consolas"/>
          <w:sz w:val="23"/>
        </w:rPr>
        <w:t>git merge</w:t>
      </w:r>
      <w:r w:rsidRPr="00EB6C0E">
        <w:rPr>
          <w:rFonts w:ascii="Arial" w:eastAsia="Times New Roman" w:hAnsi="Arial" w:cs="Arial"/>
          <w:sz w:val="24"/>
          <w:szCs w:val="24"/>
        </w:rPr>
        <w:t>. Since “git pull” tries to merge remote changes with your local ones, a so-called “merge conflict” can occur. It’s highly recommended to start a “git pull” only with a clean working copy.</w:t>
      </w:r>
    </w:p>
    <w:p w:rsidR="009675BE" w:rsidRPr="00EB6C0E" w:rsidRDefault="009675BE" w:rsidP="009675BE">
      <w:pPr>
        <w:shd w:val="clear" w:color="auto" w:fill="FFFFFF"/>
        <w:spacing w:after="150" w:line="240" w:lineRule="auto"/>
        <w:textAlignment w:val="baseline"/>
        <w:outlineLvl w:val="1"/>
        <w:rPr>
          <w:rFonts w:ascii="Arial" w:eastAsia="Times New Roman" w:hAnsi="Arial" w:cs="Arial"/>
          <w:b/>
          <w:bCs/>
          <w:sz w:val="33"/>
          <w:szCs w:val="33"/>
        </w:rPr>
      </w:pPr>
      <w:r w:rsidRPr="00EB6C0E">
        <w:rPr>
          <w:rFonts w:ascii="Arial" w:eastAsia="Times New Roman" w:hAnsi="Arial" w:cs="Arial"/>
          <w:b/>
          <w:bCs/>
          <w:sz w:val="33"/>
          <w:szCs w:val="33"/>
        </w:rPr>
        <w:t>Git clone</w:t>
      </w:r>
    </w:p>
    <w:p w:rsidR="009675BE" w:rsidRPr="00EB6C0E" w:rsidRDefault="009675BE" w:rsidP="009675BE">
      <w:pPr>
        <w:shd w:val="clear" w:color="auto" w:fill="FFFFFF"/>
        <w:spacing w:after="0" w:line="240" w:lineRule="auto"/>
        <w:textAlignment w:val="baseline"/>
        <w:rPr>
          <w:rFonts w:ascii="Arial" w:eastAsia="Times New Roman" w:hAnsi="Arial" w:cs="Arial"/>
          <w:sz w:val="24"/>
          <w:szCs w:val="24"/>
        </w:rPr>
      </w:pPr>
      <w:r w:rsidRPr="00EB6C0E">
        <w:rPr>
          <w:rFonts w:ascii="Arial" w:eastAsia="Times New Roman" w:hAnsi="Arial" w:cs="Arial"/>
          <w:sz w:val="24"/>
          <w:szCs w:val="24"/>
        </w:rPr>
        <w:t>$</w:t>
      </w:r>
      <w:r w:rsidRPr="00EB6C0E">
        <w:rPr>
          <w:rFonts w:ascii="Consolas" w:eastAsia="Times New Roman" w:hAnsi="Consolas" w:cs="Consolas"/>
          <w:sz w:val="23"/>
        </w:rPr>
        <w:t>git clone git@github.com:whatever/something.git</w:t>
      </w:r>
    </w:p>
    <w:p w:rsidR="009675BE" w:rsidRPr="00EB6C0E" w:rsidRDefault="009675BE" w:rsidP="009675BE">
      <w:pPr>
        <w:shd w:val="clear" w:color="auto" w:fill="FFFFFF"/>
        <w:spacing w:after="300" w:line="240" w:lineRule="auto"/>
        <w:textAlignment w:val="baseline"/>
        <w:rPr>
          <w:rFonts w:ascii="Arial" w:eastAsia="Times New Roman" w:hAnsi="Arial" w:cs="Arial"/>
          <w:sz w:val="24"/>
          <w:szCs w:val="24"/>
        </w:rPr>
      </w:pPr>
      <w:r w:rsidRPr="00EB6C0E">
        <w:rPr>
          <w:rFonts w:ascii="Arial" w:eastAsia="Times New Roman" w:hAnsi="Arial" w:cs="Arial"/>
          <w:sz w:val="24"/>
          <w:szCs w:val="24"/>
        </w:rPr>
        <w:t>Git clone will clone a repo int a newly created directory. Git clone additionally creates a remote called ‘origin’ for the repo cloned from, sets up a local branch based on the remote’s active branch (generally master), and creates remote-tracking branches for all the branches in the repo</w:t>
      </w:r>
    </w:p>
    <w:p w:rsidR="009675BE" w:rsidRPr="00EB6C0E" w:rsidRDefault="009675BE" w:rsidP="009675BE">
      <w:pPr>
        <w:shd w:val="clear" w:color="auto" w:fill="FFFFFF"/>
        <w:spacing w:before="100" w:beforeAutospacing="1" w:after="100" w:afterAutospacing="1" w:line="240" w:lineRule="auto"/>
        <w:outlineLvl w:val="1"/>
        <w:rPr>
          <w:rFonts w:ascii="Helvetica" w:eastAsia="Times New Roman" w:hAnsi="Helvetica" w:cs="Times New Roman"/>
          <w:b/>
          <w:bCs/>
          <w:sz w:val="36"/>
          <w:szCs w:val="36"/>
        </w:rPr>
      </w:pPr>
      <w:r w:rsidRPr="00EB6C0E">
        <w:rPr>
          <w:rFonts w:ascii="Helvetica" w:eastAsia="Times New Roman" w:hAnsi="Helvetica" w:cs="Times New Roman"/>
          <w:b/>
          <w:bCs/>
          <w:sz w:val="36"/>
          <w:szCs w:val="36"/>
        </w:rPr>
        <w:t>Git Pull</w:t>
      </w:r>
    </w:p>
    <w:p w:rsidR="009675BE" w:rsidRPr="00EB6C0E" w:rsidRDefault="009675BE" w:rsidP="009675BE">
      <w:pPr>
        <w:shd w:val="clear" w:color="auto" w:fill="FFFFFF"/>
        <w:spacing w:before="100" w:beforeAutospacing="1" w:after="240" w:line="240" w:lineRule="auto"/>
        <w:rPr>
          <w:rFonts w:ascii="Georgia" w:eastAsia="Times New Roman" w:hAnsi="Georgia" w:cs="Times New Roman"/>
          <w:sz w:val="29"/>
          <w:szCs w:val="29"/>
        </w:rPr>
      </w:pPr>
      <w:r w:rsidRPr="00EB6C0E">
        <w:rPr>
          <w:rFonts w:ascii="Georgia" w:eastAsia="Times New Roman" w:hAnsi="Georgia" w:cs="Times New Roman"/>
          <w:sz w:val="29"/>
          <w:szCs w:val="29"/>
        </w:rPr>
        <w:t>From what I understand, git pull will pull down from a remote whatever you ask (so, whatever trunk you’re asking for) and instantly merge it into the branch you’re in when you make the request. Pull is a high-level request that runs ‘fetch’ then a ‘merge’ by default, or a rebase with ‘–rebase’. You could do without it, it’s just a convenience.</w:t>
      </w:r>
    </w:p>
    <w:tbl>
      <w:tblPr>
        <w:tblW w:w="10500" w:type="dxa"/>
        <w:tblCellSpacing w:w="0" w:type="dxa"/>
        <w:tblCellMar>
          <w:left w:w="0" w:type="dxa"/>
          <w:right w:w="0" w:type="dxa"/>
        </w:tblCellMar>
        <w:tblLook w:val="04A0"/>
      </w:tblPr>
      <w:tblGrid>
        <w:gridCol w:w="630"/>
        <w:gridCol w:w="9870"/>
      </w:tblGrid>
      <w:tr w:rsidR="009675BE" w:rsidRPr="00EB6C0E" w:rsidTr="009675BE">
        <w:trPr>
          <w:tblCellSpacing w:w="0" w:type="dxa"/>
        </w:trPr>
        <w:tc>
          <w:tcPr>
            <w:tcW w:w="0" w:type="auto"/>
            <w:vAlign w:val="center"/>
            <w:hideMark/>
          </w:tcPr>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1</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2</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lastRenderedPageBreak/>
              <w:t>3</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4</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5</w:t>
            </w:r>
          </w:p>
        </w:tc>
        <w:tc>
          <w:tcPr>
            <w:tcW w:w="9870" w:type="dxa"/>
            <w:vAlign w:val="center"/>
            <w:hideMark/>
          </w:tcPr>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lastRenderedPageBreak/>
              <w:t>%&gt; git checkout localBranch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%&gt; git pull origin master</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lastRenderedPageBreak/>
              <w:t>%&gt; git 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master</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 localBranch</w:t>
            </w:r>
          </w:p>
        </w:tc>
      </w:tr>
    </w:tbl>
    <w:p w:rsidR="009675BE" w:rsidRPr="00EB6C0E" w:rsidRDefault="009675BE" w:rsidP="009675BE">
      <w:pPr>
        <w:shd w:val="clear" w:color="auto" w:fill="FFFFFF"/>
        <w:spacing w:before="100" w:beforeAutospacing="1" w:after="240" w:line="240" w:lineRule="auto"/>
        <w:rPr>
          <w:rFonts w:ascii="Georgia" w:eastAsia="Times New Roman" w:hAnsi="Georgia" w:cs="Times New Roman"/>
          <w:sz w:val="29"/>
          <w:szCs w:val="29"/>
        </w:rPr>
      </w:pPr>
      <w:r w:rsidRPr="00EB6C0E">
        <w:rPr>
          <w:rFonts w:ascii="Georgia" w:eastAsia="Times New Roman" w:hAnsi="Georgia" w:cs="Times New Roman"/>
          <w:sz w:val="29"/>
          <w:szCs w:val="29"/>
        </w:rPr>
        <w:lastRenderedPageBreak/>
        <w:t>The above will merge the remote “master” branch into the local “localBranch”.</w:t>
      </w:r>
    </w:p>
    <w:p w:rsidR="009675BE" w:rsidRPr="00EB6C0E" w:rsidRDefault="009675BE" w:rsidP="009675BE">
      <w:pPr>
        <w:shd w:val="clear" w:color="auto" w:fill="FFFFFF"/>
        <w:spacing w:before="100" w:beforeAutospacing="1" w:after="100" w:afterAutospacing="1" w:line="240" w:lineRule="auto"/>
        <w:outlineLvl w:val="1"/>
        <w:rPr>
          <w:rFonts w:ascii="Helvetica" w:eastAsia="Times New Roman" w:hAnsi="Helvetica" w:cs="Times New Roman"/>
          <w:b/>
          <w:bCs/>
          <w:sz w:val="36"/>
          <w:szCs w:val="36"/>
        </w:rPr>
      </w:pPr>
      <w:r w:rsidRPr="00EB6C0E">
        <w:rPr>
          <w:rFonts w:ascii="Helvetica" w:eastAsia="Times New Roman" w:hAnsi="Helvetica" w:cs="Times New Roman"/>
          <w:b/>
          <w:bCs/>
          <w:sz w:val="36"/>
          <w:szCs w:val="36"/>
        </w:rPr>
        <w:t>Git fetch</w:t>
      </w:r>
    </w:p>
    <w:p w:rsidR="009675BE" w:rsidRPr="00EB6C0E" w:rsidRDefault="009675BE" w:rsidP="009675BE">
      <w:pPr>
        <w:shd w:val="clear" w:color="auto" w:fill="FFFFFF"/>
        <w:spacing w:before="100" w:beforeAutospacing="1" w:after="240" w:line="240" w:lineRule="auto"/>
        <w:rPr>
          <w:rFonts w:ascii="Georgia" w:eastAsia="Times New Roman" w:hAnsi="Georgia" w:cs="Times New Roman"/>
          <w:sz w:val="29"/>
          <w:szCs w:val="29"/>
        </w:rPr>
      </w:pPr>
      <w:r w:rsidRPr="00EB6C0E">
        <w:rPr>
          <w:rFonts w:ascii="Georgia" w:eastAsia="Times New Roman" w:hAnsi="Georgia" w:cs="Times New Roman"/>
          <w:sz w:val="29"/>
          <w:szCs w:val="29"/>
        </w:rPr>
        <w:t>Fetch is similar to pull, except it won’t do any merging.</w:t>
      </w:r>
    </w:p>
    <w:tbl>
      <w:tblPr>
        <w:tblW w:w="10500" w:type="dxa"/>
        <w:tblCellSpacing w:w="0" w:type="dxa"/>
        <w:tblCellMar>
          <w:left w:w="0" w:type="dxa"/>
          <w:right w:w="0" w:type="dxa"/>
        </w:tblCellMar>
        <w:tblLook w:val="04A0"/>
      </w:tblPr>
      <w:tblGrid>
        <w:gridCol w:w="630"/>
        <w:gridCol w:w="9870"/>
      </w:tblGrid>
      <w:tr w:rsidR="009675BE" w:rsidRPr="00EB6C0E" w:rsidTr="009675BE">
        <w:trPr>
          <w:tblCellSpacing w:w="0" w:type="dxa"/>
        </w:trPr>
        <w:tc>
          <w:tcPr>
            <w:tcW w:w="0" w:type="auto"/>
            <w:vAlign w:val="center"/>
            <w:hideMark/>
          </w:tcPr>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1</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2</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3</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4</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5</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6</w:t>
            </w:r>
          </w:p>
        </w:tc>
        <w:tc>
          <w:tcPr>
            <w:tcW w:w="9870" w:type="dxa"/>
            <w:vAlign w:val="center"/>
            <w:hideMark/>
          </w:tcPr>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%&gt; git checkout localBranch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 %&gt; git fetch origin remoteBranch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%&gt; git 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master</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 localBranch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remoteBranch</w:t>
            </w:r>
          </w:p>
        </w:tc>
      </w:tr>
    </w:tbl>
    <w:p w:rsidR="009675BE" w:rsidRPr="00EB6C0E" w:rsidRDefault="009675BE" w:rsidP="009675BE">
      <w:pPr>
        <w:shd w:val="clear" w:color="auto" w:fill="FFFFFF"/>
        <w:spacing w:before="100" w:beforeAutospacing="1" w:after="240" w:line="240" w:lineRule="auto"/>
        <w:rPr>
          <w:rFonts w:ascii="Georgia" w:eastAsia="Times New Roman" w:hAnsi="Georgia" w:cs="Times New Roman"/>
          <w:sz w:val="29"/>
          <w:szCs w:val="29"/>
        </w:rPr>
      </w:pPr>
      <w:r w:rsidRPr="00EB6C0E">
        <w:rPr>
          <w:rFonts w:ascii="Georgia" w:eastAsia="Times New Roman" w:hAnsi="Georgia" w:cs="Times New Roman"/>
          <w:sz w:val="29"/>
          <w:szCs w:val="29"/>
        </w:rPr>
        <w:t xml:space="preserve">So, the fetch will have pulled down the remoteBranch </w:t>
      </w:r>
      <w:proofErr w:type="gramStart"/>
      <w:r w:rsidRPr="00EB6C0E">
        <w:rPr>
          <w:rFonts w:ascii="Georgia" w:eastAsia="Times New Roman" w:hAnsi="Georgia" w:cs="Times New Roman"/>
          <w:sz w:val="29"/>
          <w:szCs w:val="29"/>
        </w:rPr>
        <w:t>and </w:t>
      </w:r>
      <w:proofErr w:type="gramEnd"/>
      <w:del w:id="31" w:author="Unknown">
        <w:r w:rsidRPr="00EB6C0E">
          <w:rPr>
            <w:rFonts w:ascii="Georgia" w:eastAsia="Times New Roman" w:hAnsi="Georgia" w:cs="Times New Roman"/>
            <w:sz w:val="29"/>
            <w:szCs w:val="29"/>
          </w:rPr>
          <w:delText>put it into a local branch called “remoteBranch”</w:delText>
        </w:r>
      </w:del>
      <w:r w:rsidRPr="00EB6C0E">
        <w:rPr>
          <w:rFonts w:ascii="Georgia" w:eastAsia="Times New Roman" w:hAnsi="Georgia" w:cs="Times New Roman"/>
          <w:sz w:val="29"/>
          <w:szCs w:val="29"/>
        </w:rPr>
        <w:t xml:space="preserve">. </w:t>
      </w:r>
      <w:proofErr w:type="gramStart"/>
      <w:r w:rsidRPr="00EB6C0E">
        <w:rPr>
          <w:rFonts w:ascii="Georgia" w:eastAsia="Times New Roman" w:hAnsi="Georgia" w:cs="Times New Roman"/>
          <w:sz w:val="29"/>
          <w:szCs w:val="29"/>
        </w:rPr>
        <w:t>creates</w:t>
      </w:r>
      <w:proofErr w:type="gramEnd"/>
      <w:r w:rsidRPr="00EB6C0E">
        <w:rPr>
          <w:rFonts w:ascii="Georgia" w:eastAsia="Times New Roman" w:hAnsi="Georgia" w:cs="Times New Roman"/>
          <w:sz w:val="29"/>
          <w:szCs w:val="29"/>
        </w:rPr>
        <w:t xml:space="preserve"> a local copy of a remote branch which you shouldn’t manipulate directly; instead create a proper local branch and work on that. ‘</w:t>
      </w:r>
      <w:proofErr w:type="gramStart"/>
      <w:r w:rsidRPr="00EB6C0E">
        <w:rPr>
          <w:rFonts w:ascii="Georgia" w:eastAsia="Times New Roman" w:hAnsi="Georgia" w:cs="Times New Roman"/>
          <w:sz w:val="29"/>
          <w:szCs w:val="29"/>
        </w:rPr>
        <w:t>git</w:t>
      </w:r>
      <w:proofErr w:type="gramEnd"/>
      <w:r w:rsidRPr="00EB6C0E">
        <w:rPr>
          <w:rFonts w:ascii="Georgia" w:eastAsia="Times New Roman" w:hAnsi="Georgia" w:cs="Times New Roman"/>
          <w:sz w:val="29"/>
          <w:szCs w:val="29"/>
        </w:rPr>
        <w:t xml:space="preserve"> checkout’ has a confusing feature though. If you ‘checkout’ a local copy of a remote branch, it creates a local copy and sets up a merge to it by default.</w:t>
      </w:r>
    </w:p>
    <w:p w:rsidR="009675BE" w:rsidRPr="00EB6C0E" w:rsidRDefault="009675BE" w:rsidP="009675BE">
      <w:pPr>
        <w:shd w:val="clear" w:color="auto" w:fill="FFFFFF"/>
        <w:spacing w:before="100" w:beforeAutospacing="1" w:after="100" w:afterAutospacing="1" w:line="240" w:lineRule="auto"/>
        <w:outlineLvl w:val="1"/>
        <w:rPr>
          <w:rFonts w:ascii="Helvetica" w:eastAsia="Times New Roman" w:hAnsi="Helvetica" w:cs="Times New Roman"/>
          <w:b/>
          <w:bCs/>
          <w:sz w:val="36"/>
          <w:szCs w:val="36"/>
        </w:rPr>
      </w:pPr>
      <w:r w:rsidRPr="00EB6C0E">
        <w:rPr>
          <w:rFonts w:ascii="Helvetica" w:eastAsia="Times New Roman" w:hAnsi="Helvetica" w:cs="Times New Roman"/>
          <w:b/>
          <w:bCs/>
          <w:sz w:val="36"/>
          <w:szCs w:val="36"/>
        </w:rPr>
        <w:t>Git clone</w:t>
      </w:r>
    </w:p>
    <w:p w:rsidR="009675BE" w:rsidRPr="00EB6C0E" w:rsidRDefault="009675BE" w:rsidP="009675BE">
      <w:pPr>
        <w:shd w:val="clear" w:color="auto" w:fill="FFFFFF"/>
        <w:spacing w:before="100" w:beforeAutospacing="1" w:after="240" w:line="240" w:lineRule="auto"/>
        <w:rPr>
          <w:rFonts w:ascii="Georgia" w:eastAsia="Times New Roman" w:hAnsi="Georgia" w:cs="Times New Roman"/>
          <w:sz w:val="29"/>
          <w:szCs w:val="29"/>
        </w:rPr>
      </w:pPr>
      <w:r w:rsidRPr="00EB6C0E">
        <w:rPr>
          <w:rFonts w:ascii="Georgia" w:eastAsia="Times New Roman" w:hAnsi="Georgia" w:cs="Times New Roman"/>
          <w:sz w:val="29"/>
          <w:szCs w:val="29"/>
        </w:rPr>
        <w:t>Git clone will clone a repo int a newly created directory. It’s useful for when you’re setting up your local doodah</w:t>
      </w:r>
    </w:p>
    <w:tbl>
      <w:tblPr>
        <w:tblW w:w="10500" w:type="dxa"/>
        <w:tblCellSpacing w:w="0" w:type="dxa"/>
        <w:tblCellMar>
          <w:left w:w="0" w:type="dxa"/>
          <w:right w:w="0" w:type="dxa"/>
        </w:tblCellMar>
        <w:tblLook w:val="04A0"/>
      </w:tblPr>
      <w:tblGrid>
        <w:gridCol w:w="630"/>
        <w:gridCol w:w="9870"/>
      </w:tblGrid>
      <w:tr w:rsidR="009675BE" w:rsidRPr="00EB6C0E" w:rsidTr="009675BE">
        <w:trPr>
          <w:tblCellSpacing w:w="0" w:type="dxa"/>
        </w:trPr>
        <w:tc>
          <w:tcPr>
            <w:tcW w:w="0" w:type="auto"/>
            <w:vAlign w:val="center"/>
            <w:hideMark/>
          </w:tcPr>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1</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2</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3</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4</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Times New Roman" w:eastAsia="Times New Roman" w:hAnsi="Times New Roman" w:cs="Times New Roman"/>
                <w:sz w:val="24"/>
                <w:szCs w:val="24"/>
              </w:rPr>
              <w:t>5</w:t>
            </w:r>
          </w:p>
        </w:tc>
        <w:tc>
          <w:tcPr>
            <w:tcW w:w="9870" w:type="dxa"/>
            <w:vAlign w:val="center"/>
            <w:hideMark/>
          </w:tcPr>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%&gt; cd</w:t>
            </w:r>
            <w:r w:rsidRPr="00EB6C0E">
              <w:rPr>
                <w:rFonts w:ascii="Times New Roman" w:eastAsia="Times New Roman" w:hAnsi="Times New Roman" w:cs="Times New Roman"/>
                <w:sz w:val="24"/>
                <w:szCs w:val="24"/>
              </w:rPr>
              <w:t xml:space="preserve"> </w:t>
            </w:r>
            <w:r w:rsidRPr="00EB6C0E">
              <w:rPr>
                <w:rFonts w:ascii="Courier New" w:eastAsia="Times New Roman" w:hAnsi="Courier New" w:cs="Courier New"/>
                <w:sz w:val="20"/>
              </w:rPr>
              <w:t>newfolder</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%&gt; git clone git@github.com:whatever/something.git</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%&gt; git branch</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 * master</w:t>
            </w:r>
          </w:p>
          <w:p w:rsidR="009675BE" w:rsidRPr="00EB6C0E" w:rsidRDefault="009675BE" w:rsidP="009675BE">
            <w:pPr>
              <w:spacing w:after="0" w:line="240" w:lineRule="auto"/>
              <w:rPr>
                <w:rFonts w:ascii="Times New Roman" w:eastAsia="Times New Roman" w:hAnsi="Times New Roman" w:cs="Times New Roman"/>
                <w:sz w:val="24"/>
                <w:szCs w:val="24"/>
              </w:rPr>
            </w:pPr>
            <w:r w:rsidRPr="00EB6C0E">
              <w:rPr>
                <w:rFonts w:ascii="Courier New" w:eastAsia="Times New Roman" w:hAnsi="Courier New" w:cs="Courier New"/>
                <w:sz w:val="20"/>
              </w:rPr>
              <w:t>remoteBranch</w:t>
            </w:r>
          </w:p>
        </w:tc>
      </w:tr>
    </w:tbl>
    <w:p w:rsidR="009675BE" w:rsidRPr="00EB6C0E" w:rsidRDefault="009675BE" w:rsidP="009675BE">
      <w:pPr>
        <w:shd w:val="clear" w:color="auto" w:fill="FFFFFF"/>
        <w:spacing w:before="100" w:beforeAutospacing="1" w:after="240" w:line="240" w:lineRule="auto"/>
        <w:rPr>
          <w:rFonts w:ascii="Georgia" w:eastAsia="Times New Roman" w:hAnsi="Georgia" w:cs="Times New Roman"/>
          <w:sz w:val="29"/>
          <w:szCs w:val="29"/>
        </w:rPr>
      </w:pPr>
      <w:r w:rsidRPr="00EB6C0E">
        <w:rPr>
          <w:rFonts w:ascii="Georgia" w:eastAsia="Times New Roman" w:hAnsi="Georgia" w:cs="Times New Roman"/>
          <w:sz w:val="29"/>
          <w:szCs w:val="29"/>
        </w:rPr>
        <w:t>Git clone additionally creates a remote called ‘origin’ for the repo cloned from, sets up a local branch based on the remote’s active branch (generally master), and creates remote-tracking branches for all the branches in the repo</w:t>
      </w:r>
    </w:p>
    <w:p w:rsidR="00763143" w:rsidRPr="00EB6C0E" w:rsidRDefault="00F73D01" w:rsidP="00763143">
      <w:pPr>
        <w:pStyle w:val="Heading1"/>
        <w:spacing w:before="0"/>
        <w:textAlignment w:val="baseline"/>
        <w:rPr>
          <w:rFonts w:ascii="Georgia" w:eastAsia="Times New Roman" w:hAnsi="Georgia" w:cs="Times New Roman"/>
          <w:b w:val="0"/>
          <w:bCs w:val="0"/>
          <w:color w:val="auto"/>
          <w:sz w:val="29"/>
          <w:szCs w:val="29"/>
        </w:rPr>
      </w:pPr>
      <w:hyperlink r:id="rId137" w:history="1">
        <w:r w:rsidR="00763143" w:rsidRPr="00EB6C0E">
          <w:rPr>
            <w:rFonts w:ascii="Georgia" w:eastAsia="Times New Roman" w:hAnsi="Georgia" w:cs="Times New Roman"/>
            <w:b w:val="0"/>
            <w:bCs w:val="0"/>
            <w:color w:val="auto"/>
            <w:sz w:val="29"/>
            <w:szCs w:val="29"/>
          </w:rPr>
          <w:t>How to delete a Git branch both locally and remotely?</w:t>
        </w:r>
      </w:hyperlink>
    </w:p>
    <w:p w:rsidR="00763143" w:rsidRPr="00EB6C0E" w:rsidRDefault="00763143" w:rsidP="00763143">
      <w:pPr>
        <w:shd w:val="clear" w:color="auto" w:fill="FFFFFF"/>
        <w:spacing w:after="150" w:line="240" w:lineRule="auto"/>
        <w:textAlignment w:val="baseline"/>
        <w:outlineLvl w:val="1"/>
        <w:rPr>
          <w:rFonts w:ascii="Arial" w:eastAsia="Times New Roman" w:hAnsi="Arial" w:cs="Arial"/>
          <w:b/>
          <w:bCs/>
          <w:sz w:val="33"/>
          <w:szCs w:val="33"/>
        </w:rPr>
      </w:pPr>
      <w:r w:rsidRPr="00EB6C0E">
        <w:rPr>
          <w:rFonts w:ascii="Arial" w:eastAsia="Times New Roman" w:hAnsi="Arial" w:cs="Arial"/>
          <w:b/>
          <w:bCs/>
          <w:sz w:val="33"/>
          <w:szCs w:val="33"/>
        </w:rPr>
        <w:t>Delete Remote Branch</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23"/>
        </w:rPr>
      </w:pPr>
      <w:r w:rsidRPr="00EB6C0E">
        <w:rPr>
          <w:rFonts w:ascii="Consolas" w:eastAsia="Times New Roman" w:hAnsi="Consolas" w:cs="Consolas"/>
          <w:sz w:val="23"/>
        </w:rPr>
        <w:t xml:space="preserve">$ </w:t>
      </w:r>
      <w:proofErr w:type="gramStart"/>
      <w:r w:rsidRPr="00EB6C0E">
        <w:rPr>
          <w:rFonts w:ascii="Consolas" w:eastAsia="Times New Roman" w:hAnsi="Consolas" w:cs="Consolas"/>
          <w:sz w:val="23"/>
        </w:rPr>
        <w:t>git</w:t>
      </w:r>
      <w:proofErr w:type="gramEnd"/>
      <w:r w:rsidRPr="00EB6C0E">
        <w:rPr>
          <w:rFonts w:ascii="Consolas" w:eastAsia="Times New Roman" w:hAnsi="Consolas" w:cs="Consolas"/>
          <w:sz w:val="23"/>
        </w:rPr>
        <w:t xml:space="preserve"> push origin --delete &lt;branch_name&gt;</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23"/>
          <w:szCs w:val="23"/>
        </w:rPr>
      </w:pPr>
      <w:r w:rsidRPr="00EB6C0E">
        <w:rPr>
          <w:rFonts w:ascii="Consolas" w:eastAsia="Times New Roman" w:hAnsi="Consolas" w:cs="Consolas"/>
          <w:sz w:val="23"/>
        </w:rPr>
        <w:t xml:space="preserve">$ </w:t>
      </w:r>
      <w:proofErr w:type="gramStart"/>
      <w:r w:rsidRPr="00EB6C0E">
        <w:rPr>
          <w:rFonts w:ascii="Consolas" w:eastAsia="Times New Roman" w:hAnsi="Consolas" w:cs="Consolas"/>
          <w:sz w:val="23"/>
        </w:rPr>
        <w:t>git</w:t>
      </w:r>
      <w:proofErr w:type="gramEnd"/>
      <w:r w:rsidRPr="00EB6C0E">
        <w:rPr>
          <w:rFonts w:ascii="Consolas" w:eastAsia="Times New Roman" w:hAnsi="Consolas" w:cs="Consolas"/>
          <w:sz w:val="23"/>
        </w:rPr>
        <w:t xml:space="preserve"> branch -d &lt;branch_name&gt;</w:t>
      </w:r>
    </w:p>
    <w:p w:rsidR="00763143" w:rsidRPr="00EB6C0E" w:rsidRDefault="00763143" w:rsidP="00763143">
      <w:pPr>
        <w:shd w:val="clear" w:color="auto" w:fill="FFFFFF"/>
        <w:spacing w:after="150" w:line="240" w:lineRule="auto"/>
        <w:textAlignment w:val="baseline"/>
        <w:outlineLvl w:val="1"/>
        <w:rPr>
          <w:rFonts w:ascii="Arial" w:eastAsia="Times New Roman" w:hAnsi="Arial" w:cs="Arial"/>
          <w:b/>
          <w:bCs/>
          <w:sz w:val="33"/>
          <w:szCs w:val="33"/>
        </w:rPr>
      </w:pPr>
      <w:r w:rsidRPr="00EB6C0E">
        <w:rPr>
          <w:rFonts w:ascii="Arial" w:eastAsia="Times New Roman" w:hAnsi="Arial" w:cs="Arial"/>
          <w:b/>
          <w:bCs/>
          <w:sz w:val="33"/>
          <w:szCs w:val="33"/>
        </w:rPr>
        <w:t>Delete Local Branch</w:t>
      </w:r>
    </w:p>
    <w:p w:rsidR="00763143" w:rsidRPr="00EB6C0E" w:rsidRDefault="00763143" w:rsidP="00763143">
      <w:pPr>
        <w:shd w:val="clear" w:color="auto" w:fill="FFFFFF"/>
        <w:spacing w:after="0" w:line="240" w:lineRule="auto"/>
        <w:textAlignment w:val="baseline"/>
        <w:rPr>
          <w:rFonts w:ascii="Arial" w:eastAsia="Times New Roman" w:hAnsi="Arial" w:cs="Arial"/>
          <w:sz w:val="24"/>
          <w:szCs w:val="24"/>
        </w:rPr>
      </w:pPr>
      <w:r w:rsidRPr="00EB6C0E">
        <w:rPr>
          <w:rFonts w:ascii="Arial" w:eastAsia="Times New Roman" w:hAnsi="Arial" w:cs="Arial"/>
          <w:sz w:val="24"/>
          <w:szCs w:val="24"/>
        </w:rPr>
        <w:t>To delete the </w:t>
      </w:r>
      <w:r w:rsidRPr="00EB6C0E">
        <w:rPr>
          <w:rFonts w:ascii="inherit" w:eastAsia="Times New Roman" w:hAnsi="inherit" w:cs="Arial"/>
          <w:i/>
          <w:iCs/>
          <w:sz w:val="24"/>
          <w:szCs w:val="24"/>
        </w:rPr>
        <w:t>local</w:t>
      </w:r>
      <w:r w:rsidRPr="00EB6C0E">
        <w:rPr>
          <w:rFonts w:ascii="Arial" w:eastAsia="Times New Roman" w:hAnsi="Arial" w:cs="Arial"/>
          <w:sz w:val="24"/>
          <w:szCs w:val="24"/>
        </w:rPr>
        <w:t> branch use:</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sz w:val="23"/>
        </w:rPr>
      </w:pPr>
      <w:r w:rsidRPr="00EB6C0E">
        <w:rPr>
          <w:rFonts w:ascii="Consolas" w:eastAsia="Times New Roman" w:hAnsi="Consolas" w:cs="Consolas"/>
          <w:sz w:val="23"/>
        </w:rPr>
        <w:t xml:space="preserve">$ </w:t>
      </w:r>
      <w:proofErr w:type="gramStart"/>
      <w:r w:rsidRPr="00EB6C0E">
        <w:rPr>
          <w:rFonts w:ascii="Consolas" w:eastAsia="Times New Roman" w:hAnsi="Consolas" w:cs="Consolas"/>
          <w:sz w:val="23"/>
        </w:rPr>
        <w:t>git</w:t>
      </w:r>
      <w:proofErr w:type="gramEnd"/>
      <w:r w:rsidRPr="00EB6C0E">
        <w:rPr>
          <w:rFonts w:ascii="Consolas" w:eastAsia="Times New Roman" w:hAnsi="Consolas" w:cs="Consolas"/>
          <w:sz w:val="23"/>
        </w:rPr>
        <w:t xml:space="preserve"> branch -d branch_name</w:t>
      </w:r>
    </w:p>
    <w:p w:rsidR="00763143" w:rsidRPr="00EB6C0E" w:rsidRDefault="00763143" w:rsidP="00763143">
      <w:pPr>
        <w:shd w:val="clear" w:color="auto" w:fill="FFFFFF"/>
        <w:spacing w:after="0" w:line="240" w:lineRule="auto"/>
        <w:textAlignment w:val="baseline"/>
        <w:rPr>
          <w:rFonts w:ascii="Arial" w:eastAsia="Times New Roman" w:hAnsi="Arial" w:cs="Arial"/>
          <w:sz w:val="24"/>
          <w:szCs w:val="24"/>
        </w:rPr>
      </w:pPr>
      <w:r w:rsidRPr="00EB6C0E">
        <w:rPr>
          <w:rFonts w:ascii="inherit" w:eastAsia="Times New Roman" w:hAnsi="inherit" w:cs="Arial"/>
          <w:b/>
          <w:bCs/>
          <w:sz w:val="24"/>
          <w:szCs w:val="24"/>
        </w:rPr>
        <w:lastRenderedPageBreak/>
        <w:t>Note:</w:t>
      </w:r>
      <w:r w:rsidRPr="00EB6C0E">
        <w:rPr>
          <w:rFonts w:ascii="Arial" w:eastAsia="Times New Roman" w:hAnsi="Arial" w:cs="Arial"/>
          <w:sz w:val="24"/>
          <w:szCs w:val="24"/>
        </w:rPr>
        <w:t> The </w:t>
      </w:r>
      <w:r w:rsidRPr="00EB6C0E">
        <w:rPr>
          <w:rFonts w:ascii="Consolas" w:eastAsia="Times New Roman" w:hAnsi="Consolas" w:cs="Consolas"/>
          <w:sz w:val="23"/>
        </w:rPr>
        <w:t>-d</w:t>
      </w:r>
      <w:r w:rsidRPr="00EB6C0E">
        <w:rPr>
          <w:rFonts w:ascii="Arial" w:eastAsia="Times New Roman" w:hAnsi="Arial" w:cs="Arial"/>
          <w:sz w:val="24"/>
          <w:szCs w:val="24"/>
        </w:rPr>
        <w:t> option is an alias for </w:t>
      </w:r>
      <w:r w:rsidRPr="00EB6C0E">
        <w:rPr>
          <w:rFonts w:ascii="Consolas" w:eastAsia="Times New Roman" w:hAnsi="Consolas" w:cs="Consolas"/>
          <w:sz w:val="23"/>
        </w:rPr>
        <w:t>--delete</w:t>
      </w:r>
      <w:r w:rsidRPr="00EB6C0E">
        <w:rPr>
          <w:rFonts w:ascii="Arial" w:eastAsia="Times New Roman" w:hAnsi="Arial" w:cs="Arial"/>
          <w:sz w:val="24"/>
          <w:szCs w:val="24"/>
        </w:rPr>
        <w:t>, which only deletes the branch if it has already been fully merged in its upstream branch. You could also use </w:t>
      </w:r>
      <w:r w:rsidRPr="00EB6C0E">
        <w:rPr>
          <w:rFonts w:ascii="Consolas" w:eastAsia="Times New Roman" w:hAnsi="Consolas" w:cs="Consolas"/>
          <w:sz w:val="23"/>
        </w:rPr>
        <w:t>-D</w:t>
      </w:r>
      <w:r w:rsidRPr="00EB6C0E">
        <w:rPr>
          <w:rFonts w:ascii="Arial" w:eastAsia="Times New Roman" w:hAnsi="Arial" w:cs="Arial"/>
          <w:sz w:val="24"/>
          <w:szCs w:val="24"/>
        </w:rPr>
        <w:t>, which is an alias for </w:t>
      </w:r>
      <w:r w:rsidRPr="00EB6C0E">
        <w:rPr>
          <w:rFonts w:ascii="Consolas" w:eastAsia="Times New Roman" w:hAnsi="Consolas" w:cs="Consolas"/>
          <w:sz w:val="23"/>
        </w:rPr>
        <w:t>--delete --force</w:t>
      </w:r>
      <w:r w:rsidRPr="00EB6C0E">
        <w:rPr>
          <w:rFonts w:ascii="Arial" w:eastAsia="Times New Roman" w:hAnsi="Arial" w:cs="Arial"/>
          <w:sz w:val="24"/>
          <w:szCs w:val="24"/>
        </w:rPr>
        <w:t>, which deletes the branch “irrespective of its merged status.</w:t>
      </w:r>
    </w:p>
    <w:p w:rsidR="00763143" w:rsidRPr="00EB6C0E" w:rsidRDefault="00F73D01" w:rsidP="00763143">
      <w:pPr>
        <w:pStyle w:val="Heading1"/>
        <w:spacing w:before="0"/>
        <w:textAlignment w:val="baseline"/>
        <w:rPr>
          <w:rFonts w:ascii="Arial" w:eastAsia="Times New Roman" w:hAnsi="Arial" w:cs="Arial"/>
          <w:b w:val="0"/>
          <w:bCs w:val="0"/>
          <w:color w:val="auto"/>
          <w:sz w:val="24"/>
          <w:szCs w:val="24"/>
        </w:rPr>
      </w:pPr>
      <w:hyperlink r:id="rId138" w:history="1">
        <w:r w:rsidR="00763143" w:rsidRPr="00EB6C0E">
          <w:rPr>
            <w:rFonts w:ascii="Arial" w:eastAsia="Times New Roman" w:hAnsi="Arial"/>
            <w:b w:val="0"/>
            <w:bCs w:val="0"/>
            <w:color w:val="auto"/>
            <w:sz w:val="24"/>
            <w:szCs w:val="24"/>
          </w:rPr>
          <w:t>Your local changes to the following files would be overwritten by merge</w:t>
        </w:r>
      </w:hyperlink>
    </w:p>
    <w:p w:rsidR="00763143" w:rsidRPr="00EB6C0E" w:rsidRDefault="00763143" w:rsidP="00763143">
      <w:pPr>
        <w:pStyle w:val="NormalWeb"/>
        <w:shd w:val="clear" w:color="auto" w:fill="FFFFFF"/>
        <w:spacing w:before="0" w:beforeAutospacing="0" w:after="300" w:afterAutospacing="0"/>
        <w:textAlignment w:val="baseline"/>
        <w:rPr>
          <w:rFonts w:ascii="Arial" w:hAnsi="Arial" w:cs="Arial"/>
        </w:rPr>
      </w:pPr>
      <w:r w:rsidRPr="00EB6C0E">
        <w:rPr>
          <w:rFonts w:ascii="Arial" w:hAnsi="Arial" w:cs="Arial"/>
        </w:rPr>
        <w:t>This is very common problem we face while taking pull since pull tries to merge with local change.</w:t>
      </w:r>
    </w:p>
    <w:p w:rsidR="00763143" w:rsidRPr="00EB6C0E" w:rsidRDefault="00763143" w:rsidP="00763143">
      <w:pPr>
        <w:pStyle w:val="NormalWeb"/>
        <w:shd w:val="clear" w:color="auto" w:fill="FFFFFF"/>
        <w:spacing w:before="0" w:beforeAutospacing="0" w:after="300" w:afterAutospacing="0"/>
        <w:textAlignment w:val="baseline"/>
        <w:rPr>
          <w:rFonts w:ascii="Arial" w:hAnsi="Arial" w:cs="Arial"/>
        </w:rPr>
      </w:pPr>
      <w:r w:rsidRPr="00EB6C0E">
        <w:rPr>
          <w:rFonts w:ascii="Arial" w:hAnsi="Arial" w:cs="Arial"/>
        </w:rPr>
        <w:t>How to ignore error on git pull about my local changes would be overwritten by merge?</w:t>
      </w:r>
    </w:p>
    <w:p w:rsidR="00763143" w:rsidRPr="00EB6C0E" w:rsidRDefault="00763143" w:rsidP="00763143">
      <w:pPr>
        <w:pStyle w:val="NormalWeb"/>
        <w:shd w:val="clear" w:color="auto" w:fill="FFFFFF"/>
        <w:spacing w:before="0" w:beforeAutospacing="0" w:after="300" w:afterAutospacing="0"/>
        <w:textAlignment w:val="baseline"/>
        <w:rPr>
          <w:rFonts w:ascii="Arial" w:hAnsi="Arial" w:cs="Arial"/>
        </w:rPr>
      </w:pPr>
      <w:r w:rsidRPr="00EB6C0E">
        <w:rPr>
          <w:rFonts w:ascii="Arial" w:hAnsi="Arial" w:cs="Arial"/>
        </w:rPr>
        <w:t>If you want remove all local changes from your working copy, simply stash them:</w:t>
      </w:r>
    </w:p>
    <w:p w:rsidR="00763143" w:rsidRPr="00EB6C0E" w:rsidRDefault="00763143" w:rsidP="00763143">
      <w:pPr>
        <w:pStyle w:val="NormalWeb"/>
        <w:shd w:val="clear" w:color="auto" w:fill="FFFFFF"/>
        <w:spacing w:before="0" w:beforeAutospacing="0" w:after="0" w:afterAutospacing="0"/>
        <w:textAlignment w:val="baseline"/>
        <w:rPr>
          <w:rFonts w:ascii="Arial" w:hAnsi="Arial" w:cs="Arial"/>
        </w:rPr>
      </w:pPr>
      <w:proofErr w:type="gramStart"/>
      <w:r w:rsidRPr="00EB6C0E">
        <w:rPr>
          <w:rStyle w:val="HTMLCode"/>
          <w:rFonts w:ascii="Consolas" w:hAnsi="Consolas" w:cs="Consolas"/>
          <w:sz w:val="23"/>
          <w:szCs w:val="23"/>
          <w:bdr w:val="none" w:sz="0" w:space="0" w:color="auto" w:frame="1"/>
        </w:rPr>
        <w:t>git</w:t>
      </w:r>
      <w:proofErr w:type="gramEnd"/>
      <w:r w:rsidRPr="00EB6C0E">
        <w:rPr>
          <w:rStyle w:val="HTMLCode"/>
          <w:rFonts w:ascii="Consolas" w:hAnsi="Consolas" w:cs="Consolas"/>
          <w:sz w:val="23"/>
          <w:szCs w:val="23"/>
          <w:bdr w:val="none" w:sz="0" w:space="0" w:color="auto" w:frame="1"/>
        </w:rPr>
        <w:t xml:space="preserve"> stash save --keep-index</w:t>
      </w:r>
    </w:p>
    <w:p w:rsidR="00763143" w:rsidRPr="00EB6C0E" w:rsidRDefault="00763143" w:rsidP="00763143">
      <w:pPr>
        <w:pStyle w:val="NormalWeb"/>
        <w:shd w:val="clear" w:color="auto" w:fill="FFFFFF"/>
        <w:spacing w:before="0" w:beforeAutospacing="0" w:after="0" w:afterAutospacing="0"/>
        <w:textAlignment w:val="baseline"/>
        <w:rPr>
          <w:rFonts w:ascii="Arial" w:hAnsi="Arial" w:cs="Arial"/>
        </w:rPr>
      </w:pPr>
      <w:r w:rsidRPr="00EB6C0E">
        <w:rPr>
          <w:rFonts w:ascii="Arial" w:hAnsi="Arial" w:cs="Arial"/>
        </w:rPr>
        <w:t>Or</w:t>
      </w:r>
    </w:p>
    <w:p w:rsidR="00763143" w:rsidRPr="00EB6C0E" w:rsidRDefault="00763143" w:rsidP="00763143">
      <w:pPr>
        <w:pStyle w:val="NormalWeb"/>
        <w:shd w:val="clear" w:color="auto" w:fill="FFFFFF"/>
        <w:spacing w:before="0" w:beforeAutospacing="0" w:after="0" w:afterAutospacing="0"/>
        <w:textAlignment w:val="baseline"/>
        <w:rPr>
          <w:rFonts w:ascii="Arial" w:hAnsi="Arial" w:cs="Arial"/>
        </w:rPr>
      </w:pPr>
      <w:proofErr w:type="gramStart"/>
      <w:r w:rsidRPr="00EB6C0E">
        <w:rPr>
          <w:rStyle w:val="HTMLCode"/>
          <w:rFonts w:ascii="Consolas" w:hAnsi="Consolas" w:cs="Consolas"/>
          <w:sz w:val="23"/>
          <w:szCs w:val="23"/>
          <w:bdr w:val="none" w:sz="0" w:space="0" w:color="auto" w:frame="1"/>
        </w:rPr>
        <w:t>override</w:t>
      </w:r>
      <w:proofErr w:type="gramEnd"/>
      <w:r w:rsidRPr="00EB6C0E">
        <w:rPr>
          <w:rStyle w:val="HTMLCode"/>
          <w:rFonts w:ascii="Consolas" w:hAnsi="Consolas" w:cs="Consolas"/>
          <w:sz w:val="23"/>
          <w:szCs w:val="23"/>
          <w:bdr w:val="none" w:sz="0" w:space="0" w:color="auto" w:frame="1"/>
        </w:rPr>
        <w:t xml:space="preserve"> all local changes</w:t>
      </w:r>
    </w:p>
    <w:p w:rsidR="00763143" w:rsidRPr="00EB6C0E" w:rsidRDefault="00763143" w:rsidP="00763143">
      <w:pPr>
        <w:pStyle w:val="NormalWeb"/>
        <w:shd w:val="clear" w:color="auto" w:fill="FFFFFF"/>
        <w:spacing w:before="0" w:beforeAutospacing="0" w:after="300" w:afterAutospacing="0"/>
        <w:textAlignment w:val="baseline"/>
        <w:rPr>
          <w:rFonts w:ascii="Arial" w:hAnsi="Arial" w:cs="Arial"/>
        </w:rPr>
      </w:pPr>
      <w:proofErr w:type="gramStart"/>
      <w:r w:rsidRPr="00EB6C0E">
        <w:rPr>
          <w:rFonts w:ascii="Arial" w:hAnsi="Arial" w:cs="Arial"/>
        </w:rPr>
        <w:t>git</w:t>
      </w:r>
      <w:proofErr w:type="gramEnd"/>
      <w:r w:rsidRPr="00EB6C0E">
        <w:rPr>
          <w:rFonts w:ascii="Arial" w:hAnsi="Arial" w:cs="Arial"/>
        </w:rPr>
        <w:t xml:space="preserve"> reset –hard git pull</w:t>
      </w:r>
    </w:p>
    <w:p w:rsidR="00763143" w:rsidRPr="00EB6C0E" w:rsidRDefault="00F73D01" w:rsidP="00763143">
      <w:pPr>
        <w:pStyle w:val="Heading1"/>
        <w:spacing w:before="0"/>
        <w:textAlignment w:val="baseline"/>
        <w:rPr>
          <w:rFonts w:ascii="Arial" w:eastAsia="Times New Roman" w:hAnsi="Arial" w:cs="Arial"/>
          <w:b w:val="0"/>
          <w:bCs w:val="0"/>
          <w:color w:val="auto"/>
          <w:sz w:val="24"/>
          <w:szCs w:val="24"/>
        </w:rPr>
      </w:pPr>
      <w:hyperlink r:id="rId139" w:history="1">
        <w:r w:rsidR="00763143" w:rsidRPr="00EB6C0E">
          <w:rPr>
            <w:rFonts w:ascii="Arial" w:eastAsia="Times New Roman" w:hAnsi="Arial"/>
            <w:b w:val="0"/>
            <w:bCs w:val="0"/>
            <w:color w:val="auto"/>
            <w:sz w:val="24"/>
            <w:szCs w:val="24"/>
          </w:rPr>
          <w:t>How to undo last commit in Git?</w:t>
        </w:r>
      </w:hyperlink>
    </w:p>
    <w:p w:rsidR="00763143" w:rsidRPr="00EB6C0E" w:rsidRDefault="00763143" w:rsidP="00763143">
      <w:pPr>
        <w:shd w:val="clear" w:color="auto" w:fill="FFFFFF"/>
        <w:spacing w:after="0" w:line="240" w:lineRule="auto"/>
        <w:textAlignment w:val="baseline"/>
        <w:rPr>
          <w:rFonts w:ascii="Arial" w:eastAsia="Times New Roman" w:hAnsi="Arial" w:cs="Arial"/>
          <w:sz w:val="24"/>
          <w:szCs w:val="24"/>
        </w:rPr>
      </w:pPr>
      <w:r w:rsidRPr="00EB6C0E">
        <w:rPr>
          <w:rFonts w:ascii="Arial" w:eastAsia="Times New Roman" w:hAnsi="Arial" w:cs="Arial"/>
          <w:sz w:val="24"/>
          <w:szCs w:val="24"/>
        </w:rPr>
        <w:t>One of the most useful features of any git or any version control is the ability to “undo” your mistakes. When you make a new commit, Git stores a snapshot of your repository at that specific moment in time; later, you can use Git to go back to an earlier version of your project.</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textAlignment w:val="baseline"/>
        <w:rPr>
          <w:rFonts w:ascii="Courier" w:eastAsia="Times New Roman" w:hAnsi="Courier" w:cs="Courier New"/>
          <w:sz w:val="23"/>
          <w:szCs w:val="23"/>
        </w:rPr>
      </w:pPr>
      <w:proofErr w:type="gramStart"/>
      <w:r w:rsidRPr="00EB6C0E">
        <w:rPr>
          <w:rFonts w:ascii="Courier" w:eastAsia="Times New Roman" w:hAnsi="Courier" w:cs="Courier New"/>
          <w:sz w:val="23"/>
          <w:szCs w:val="23"/>
        </w:rPr>
        <w:t>git</w:t>
      </w:r>
      <w:proofErr w:type="gramEnd"/>
      <w:r w:rsidRPr="00EB6C0E">
        <w:rPr>
          <w:rFonts w:ascii="Courier" w:eastAsia="Times New Roman" w:hAnsi="Courier" w:cs="Courier New"/>
          <w:sz w:val="23"/>
          <w:szCs w:val="23"/>
        </w:rPr>
        <w:t xml:space="preserve"> reset --soft HEAD~1</w:t>
      </w:r>
    </w:p>
    <w:p w:rsidR="00763143" w:rsidRPr="00EB6C0E" w:rsidRDefault="00763143" w:rsidP="00763143">
      <w:pPr>
        <w:shd w:val="clear" w:color="auto" w:fill="FFFFFF"/>
        <w:spacing w:after="0" w:line="240" w:lineRule="auto"/>
        <w:textAlignment w:val="baseline"/>
        <w:rPr>
          <w:rFonts w:ascii="Arial" w:eastAsia="Times New Roman" w:hAnsi="Arial" w:cs="Arial"/>
          <w:sz w:val="24"/>
          <w:szCs w:val="24"/>
        </w:rPr>
      </w:pPr>
      <w:r w:rsidRPr="00EB6C0E">
        <w:rPr>
          <w:rFonts w:ascii="inherit" w:eastAsia="Times New Roman" w:hAnsi="inherit" w:cs="Arial"/>
          <w:sz w:val="24"/>
          <w:szCs w:val="24"/>
        </w:rPr>
        <w:t xml:space="preserve"># Set </w:t>
      </w:r>
      <w:proofErr w:type="gramStart"/>
      <w:r w:rsidRPr="00EB6C0E">
        <w:rPr>
          <w:rFonts w:ascii="inherit" w:eastAsia="Times New Roman" w:hAnsi="inherit" w:cs="Arial"/>
          <w:sz w:val="24"/>
          <w:szCs w:val="24"/>
        </w:rPr>
        <w:t>HEAD</w:t>
      </w:r>
      <w:proofErr w:type="gramEnd"/>
      <w:r w:rsidRPr="00EB6C0E">
        <w:rPr>
          <w:rFonts w:ascii="inherit" w:eastAsia="Times New Roman" w:hAnsi="inherit" w:cs="Arial"/>
          <w:sz w:val="24"/>
          <w:szCs w:val="24"/>
        </w:rPr>
        <w:t xml:space="preserve"> to point to an earlier commit, make the changes</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sz w:val="23"/>
        </w:rPr>
      </w:pPr>
      <w:proofErr w:type="gramStart"/>
      <w:r w:rsidRPr="00EB6C0E">
        <w:rPr>
          <w:rFonts w:ascii="inherit" w:eastAsia="Times New Roman" w:hAnsi="inherit" w:cs="Consolas"/>
          <w:sz w:val="23"/>
        </w:rPr>
        <w:t>git</w:t>
      </w:r>
      <w:proofErr w:type="gramEnd"/>
      <w:r w:rsidRPr="00EB6C0E">
        <w:rPr>
          <w:rFonts w:ascii="inherit" w:eastAsia="Times New Roman" w:hAnsi="inherit" w:cs="Consolas"/>
          <w:sz w:val="23"/>
        </w:rPr>
        <w:t xml:space="preserve"> status #you can see changed file here.</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sz w:val="23"/>
        </w:rPr>
      </w:pPr>
      <w:proofErr w:type="gramStart"/>
      <w:r w:rsidRPr="00EB6C0E">
        <w:rPr>
          <w:rFonts w:ascii="inherit" w:eastAsia="Times New Roman" w:hAnsi="inherit" w:cs="Consolas"/>
          <w:sz w:val="23"/>
        </w:rPr>
        <w:t>git</w:t>
      </w:r>
      <w:proofErr w:type="gramEnd"/>
      <w:r w:rsidRPr="00EB6C0E">
        <w:rPr>
          <w:rFonts w:ascii="inherit" w:eastAsia="Times New Roman" w:hAnsi="inherit" w:cs="Consolas"/>
          <w:sz w:val="23"/>
        </w:rPr>
        <w:t xml:space="preserve"> add . #add all files</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sz w:val="23"/>
        </w:rPr>
      </w:pPr>
      <w:proofErr w:type="gramStart"/>
      <w:r w:rsidRPr="00EB6C0E">
        <w:rPr>
          <w:rFonts w:ascii="inherit" w:eastAsia="Times New Roman" w:hAnsi="inherit" w:cs="Consolas"/>
          <w:sz w:val="23"/>
        </w:rPr>
        <w:t>git</w:t>
      </w:r>
      <w:proofErr w:type="gramEnd"/>
      <w:r w:rsidRPr="00EB6C0E">
        <w:rPr>
          <w:rFonts w:ascii="inherit" w:eastAsia="Times New Roman" w:hAnsi="inherit" w:cs="Consolas"/>
          <w:sz w:val="23"/>
        </w:rPr>
        <w:t xml:space="preserve"> commit -c ORIG_HEAD</w:t>
      </w:r>
    </w:p>
    <w:p w:rsidR="00763143" w:rsidRPr="00EB6C0E" w:rsidRDefault="00763143" w:rsidP="007631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sz w:val="23"/>
          <w:szCs w:val="23"/>
        </w:rPr>
      </w:pPr>
      <w:r w:rsidRPr="00EB6C0E">
        <w:rPr>
          <w:rFonts w:ascii="Courier" w:eastAsia="Times New Roman" w:hAnsi="Courier" w:cs="Courier New"/>
          <w:sz w:val="23"/>
          <w:szCs w:val="23"/>
        </w:rPr>
        <w:t xml:space="preserve"># Commit the changes, reusing the old commit message. </w:t>
      </w:r>
      <w:proofErr w:type="gramStart"/>
      <w:r w:rsidRPr="00EB6C0E">
        <w:rPr>
          <w:rFonts w:ascii="Consolas" w:eastAsia="Times New Roman" w:hAnsi="Consolas" w:cs="Consolas"/>
          <w:sz w:val="23"/>
        </w:rPr>
        <w:t>reset</w:t>
      </w:r>
      <w:proofErr w:type="gramEnd"/>
      <w:r w:rsidRPr="00EB6C0E">
        <w:rPr>
          <w:rFonts w:ascii="Courier" w:eastAsia="Times New Roman" w:hAnsi="Courier" w:cs="Courier New"/>
          <w:sz w:val="23"/>
          <w:szCs w:val="23"/>
        </w:rPr>
        <w:t xml:space="preserve"> copied the old head to </w:t>
      </w:r>
      <w:r w:rsidRPr="00EB6C0E">
        <w:rPr>
          <w:rFonts w:ascii="Consolas" w:eastAsia="Times New Roman" w:hAnsi="Consolas" w:cs="Consolas"/>
          <w:sz w:val="23"/>
        </w:rPr>
        <w:t>.git/ORIG_HEAD</w:t>
      </w:r>
      <w:r w:rsidRPr="00EB6C0E">
        <w:rPr>
          <w:rFonts w:ascii="Courier" w:eastAsia="Times New Roman" w:hAnsi="Courier" w:cs="Courier New"/>
          <w:sz w:val="23"/>
          <w:szCs w:val="23"/>
        </w:rPr>
        <w:t xml:space="preserve">; </w:t>
      </w:r>
      <w:r w:rsidRPr="00EB6C0E">
        <w:rPr>
          <w:rFonts w:ascii="Consolas" w:eastAsia="Times New Roman" w:hAnsi="Consolas" w:cs="Consolas"/>
          <w:sz w:val="23"/>
        </w:rPr>
        <w:t>commit</w:t>
      </w:r>
      <w:r w:rsidRPr="00EB6C0E">
        <w:rPr>
          <w:rFonts w:ascii="Courier" w:eastAsia="Times New Roman" w:hAnsi="Courier" w:cs="Courier New"/>
          <w:sz w:val="23"/>
          <w:szCs w:val="23"/>
        </w:rPr>
        <w:t xml:space="preserve"> with </w:t>
      </w:r>
      <w:r w:rsidRPr="00EB6C0E">
        <w:rPr>
          <w:rFonts w:ascii="Consolas" w:eastAsia="Times New Roman" w:hAnsi="Consolas" w:cs="Consolas"/>
          <w:sz w:val="23"/>
        </w:rPr>
        <w:t>-c ORIG_HEAD</w:t>
      </w:r>
      <w:r w:rsidRPr="00EB6C0E">
        <w:rPr>
          <w:rFonts w:ascii="Courier" w:eastAsia="Times New Roman" w:hAnsi="Courier" w:cs="Courier New"/>
          <w:sz w:val="23"/>
          <w:szCs w:val="23"/>
        </w:rPr>
        <w:t xml:space="preserve"> will open an editor, which initially contains the log message from the old commit and allows you to edit it. If you do not need to edit the message, you could use the </w:t>
      </w:r>
      <w:r w:rsidRPr="00EB6C0E">
        <w:rPr>
          <w:rFonts w:ascii="Consolas" w:eastAsia="Times New Roman" w:hAnsi="Consolas" w:cs="Consolas"/>
          <w:sz w:val="23"/>
        </w:rPr>
        <w:t>-C</w:t>
      </w:r>
      <w:r w:rsidRPr="00EB6C0E">
        <w:rPr>
          <w:rFonts w:ascii="Courier" w:eastAsia="Times New Roman" w:hAnsi="Courier" w:cs="Courier New"/>
          <w:sz w:val="23"/>
          <w:szCs w:val="23"/>
        </w:rPr>
        <w:t xml:space="preserve"> option</w:t>
      </w:r>
    </w:p>
    <w:p w:rsidR="009675BE" w:rsidRDefault="009675BE">
      <w:pPr>
        <w:rPr>
          <w:i/>
          <w:iCs/>
          <w:sz w:val="24"/>
          <w:szCs w:val="24"/>
          <w:shd w:val="clear" w:color="auto" w:fill="FFFFFF"/>
        </w:rPr>
      </w:pPr>
    </w:p>
    <w:p w:rsidR="009675BE" w:rsidRDefault="009675BE">
      <w:pPr>
        <w:rPr>
          <w:i/>
          <w:iCs/>
          <w:sz w:val="24"/>
          <w:szCs w:val="24"/>
          <w:shd w:val="clear" w:color="auto" w:fill="FFFFFF"/>
        </w:rPr>
      </w:pPr>
      <w:r>
        <w:rPr>
          <w:i/>
          <w:iCs/>
          <w:sz w:val="24"/>
          <w:szCs w:val="24"/>
          <w:shd w:val="clear" w:color="auto" w:fill="FFFFFF"/>
        </w:rPr>
        <w:t>---------------------------------------------------------------------------------------------------------------------------</w:t>
      </w:r>
    </w:p>
    <w:p w:rsidR="000A13E9" w:rsidRPr="001F1705" w:rsidRDefault="00746CE2">
      <w:pPr>
        <w:rPr>
          <w:i/>
          <w:iCs/>
          <w:sz w:val="24"/>
          <w:szCs w:val="24"/>
          <w:shd w:val="clear" w:color="auto" w:fill="FFFFFF"/>
        </w:rPr>
      </w:pPr>
      <w:r w:rsidRPr="001F1705">
        <w:rPr>
          <w:i/>
          <w:iCs/>
          <w:sz w:val="24"/>
          <w:szCs w:val="24"/>
          <w:shd w:val="clear" w:color="auto" w:fill="FFFFFF"/>
        </w:rPr>
        <w:t>This tutorial explains the usage of the distributed version control system Git via the command line. The examples were done on Linux (Ubuntu), but should also work on other operating systems like Microsoft Windows.</w:t>
      </w:r>
    </w:p>
    <w:p w:rsidR="00746CE2" w:rsidRPr="001F1705" w:rsidRDefault="00F73D01" w:rsidP="00746CE2">
      <w:pPr>
        <w:shd w:val="clear" w:color="auto" w:fill="FFFFFF"/>
        <w:spacing w:after="120" w:line="240" w:lineRule="auto"/>
        <w:outlineLvl w:val="1"/>
        <w:rPr>
          <w:rFonts w:ascii="Arial" w:eastAsia="Times New Roman" w:hAnsi="Arial" w:cs="Arial"/>
          <w:color w:val="BA3925"/>
          <w:spacing w:val="-2"/>
          <w:sz w:val="24"/>
          <w:szCs w:val="24"/>
        </w:rPr>
      </w:pPr>
      <w:hyperlink r:id="rId140" w:anchor="versioncontrolssystems" w:history="1">
        <w:r w:rsidR="00746CE2" w:rsidRPr="001F1705">
          <w:rPr>
            <w:rFonts w:ascii="Arial" w:eastAsia="Times New Roman" w:hAnsi="Arial" w:cs="Arial"/>
            <w:b/>
            <w:bCs/>
            <w:color w:val="28373C"/>
            <w:spacing w:val="-2"/>
            <w:sz w:val="24"/>
            <w:szCs w:val="24"/>
          </w:rPr>
          <w:t>1. What is a version control system?</w:t>
        </w:r>
      </w:hyperlink>
    </w:p>
    <w:p w:rsidR="00746CE2" w:rsidRPr="001F1705" w:rsidRDefault="00746CE2" w:rsidP="00746CE2">
      <w:pPr>
        <w:shd w:val="clear" w:color="auto" w:fill="FFFFFF"/>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 xml:space="preserve">A version control system (VCS) allows you to track the history of a collection of files. It supports creating different versions of this collection. Each version captures a snapshot of the files at a certain point in time and the VCS </w:t>
      </w:r>
      <w:proofErr w:type="gramStart"/>
      <w:r w:rsidRPr="001F1705">
        <w:rPr>
          <w:rFonts w:ascii="inherit" w:eastAsia="Times New Roman" w:hAnsi="inherit" w:cs="Times New Roman"/>
          <w:spacing w:val="-1"/>
          <w:sz w:val="24"/>
          <w:szCs w:val="24"/>
        </w:rPr>
        <w:t>allows</w:t>
      </w:r>
      <w:proofErr w:type="gramEnd"/>
      <w:r w:rsidRPr="001F1705">
        <w:rPr>
          <w:rFonts w:ascii="inherit" w:eastAsia="Times New Roman" w:hAnsi="inherit" w:cs="Times New Roman"/>
          <w:spacing w:val="-1"/>
          <w:sz w:val="24"/>
          <w:szCs w:val="24"/>
        </w:rPr>
        <w:t xml:space="preserve"> you to switch between these versions. These versions are stored in a specific place, typically called a </w:t>
      </w:r>
      <w:r w:rsidRPr="001F1705">
        <w:rPr>
          <w:rFonts w:ascii="inherit" w:eastAsia="Times New Roman" w:hAnsi="inherit" w:cs="Times New Roman"/>
          <w:i/>
          <w:iCs/>
          <w:spacing w:val="-1"/>
          <w:sz w:val="24"/>
          <w:szCs w:val="24"/>
        </w:rPr>
        <w:t>repository</w:t>
      </w:r>
      <w:r w:rsidRPr="001F1705">
        <w:rPr>
          <w:rFonts w:ascii="inherit" w:eastAsia="Times New Roman" w:hAnsi="inherit" w:cs="Times New Roman"/>
          <w:spacing w:val="-1"/>
          <w:sz w:val="24"/>
          <w:szCs w:val="24"/>
        </w:rPr>
        <w:t>.</w:t>
      </w:r>
    </w:p>
    <w:p w:rsidR="00746CE2" w:rsidRPr="001F1705" w:rsidRDefault="00746CE2" w:rsidP="00746CE2">
      <w:pPr>
        <w:shd w:val="clear" w:color="auto" w:fill="FFFFFF"/>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 xml:space="preserve">You may, for example, </w:t>
      </w:r>
      <w:proofErr w:type="gramStart"/>
      <w:r w:rsidRPr="001F1705">
        <w:rPr>
          <w:rFonts w:ascii="inherit" w:eastAsia="Times New Roman" w:hAnsi="inherit" w:cs="Times New Roman"/>
          <w:spacing w:val="-1"/>
          <w:sz w:val="24"/>
          <w:szCs w:val="24"/>
        </w:rPr>
        <w:t>revert</w:t>
      </w:r>
      <w:proofErr w:type="gramEnd"/>
      <w:r w:rsidRPr="001F1705">
        <w:rPr>
          <w:rFonts w:ascii="inherit" w:eastAsia="Times New Roman" w:hAnsi="inherit" w:cs="Times New Roman"/>
          <w:spacing w:val="-1"/>
          <w:sz w:val="24"/>
          <w:szCs w:val="24"/>
        </w:rPr>
        <w:t xml:space="preserve"> the collection of files to a state from 2 days ago. Or you may switch between versions of your files for experimental features. The process of creating different versions (snapshots) in the repository is depicted in the following graphic. Please note that this picture fits primarily to Git. Other version control systems like </w:t>
      </w:r>
      <w:r w:rsidRPr="001F1705">
        <w:rPr>
          <w:rFonts w:ascii="inherit" w:eastAsia="Times New Roman" w:hAnsi="inherit" w:cs="Times New Roman"/>
          <w:i/>
          <w:iCs/>
          <w:spacing w:val="-1"/>
          <w:sz w:val="24"/>
          <w:szCs w:val="24"/>
        </w:rPr>
        <w:t>Concurrent Versions System</w:t>
      </w:r>
      <w:r w:rsidRPr="001F1705">
        <w:rPr>
          <w:rFonts w:ascii="inherit" w:eastAsia="Times New Roman" w:hAnsi="inherit" w:cs="Times New Roman"/>
          <w:spacing w:val="-1"/>
          <w:sz w:val="24"/>
          <w:szCs w:val="24"/>
        </w:rPr>
        <w:t> (CVS) don’t create snapshots of the files but store file deltas.</w:t>
      </w:r>
    </w:p>
    <w:p w:rsidR="00746CE2" w:rsidRPr="001F1705" w:rsidRDefault="00746CE2">
      <w:pPr>
        <w:rPr>
          <w:sz w:val="24"/>
          <w:szCs w:val="24"/>
        </w:rPr>
      </w:pPr>
      <w:r w:rsidRPr="001F1705">
        <w:rPr>
          <w:noProof/>
          <w:sz w:val="24"/>
          <w:szCs w:val="24"/>
        </w:rPr>
        <w:lastRenderedPageBreak/>
        <w:drawing>
          <wp:inline distT="0" distB="0" distL="0" distR="0">
            <wp:extent cx="5941762" cy="2486025"/>
            <wp:effectExtent l="19050" t="0" r="1838"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1"/>
                    <a:srcRect/>
                    <a:stretch>
                      <a:fillRect/>
                    </a:stretch>
                  </pic:blipFill>
                  <pic:spPr bwMode="auto">
                    <a:xfrm>
                      <a:off x="0" y="0"/>
                      <a:ext cx="5943600" cy="2486794"/>
                    </a:xfrm>
                    <a:prstGeom prst="rect">
                      <a:avLst/>
                    </a:prstGeom>
                    <a:noFill/>
                    <a:ln w="9525">
                      <a:noFill/>
                      <a:miter lim="800000"/>
                      <a:headEnd/>
                      <a:tailEnd/>
                    </a:ln>
                  </pic:spPr>
                </pic:pic>
              </a:graphicData>
            </a:graphic>
          </wp:inline>
        </w:drawing>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 xml:space="preserve">VCS are typically used to track changes in text files. These text files can for example be source code for a programming language, HTML or configuration files. Of course, version control systems are not limited to text </w:t>
      </w:r>
      <w:proofErr w:type="gramStart"/>
      <w:r w:rsidRPr="001F1705">
        <w:rPr>
          <w:rFonts w:ascii="inherit" w:hAnsi="inherit"/>
          <w:spacing w:val="-1"/>
        </w:rPr>
        <w:t>files,</w:t>
      </w:r>
      <w:proofErr w:type="gramEnd"/>
      <w:r w:rsidRPr="001F1705">
        <w:rPr>
          <w:rFonts w:ascii="inherit" w:hAnsi="inherit"/>
          <w:spacing w:val="-1"/>
        </w:rPr>
        <w:t xml:space="preserve"> they can also handle other types of files. For example, you may use a VCS to track the different versions of a png file.</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42" w:anchor="cvcs_definition" w:history="1">
        <w:r w:rsidR="00746CE2" w:rsidRPr="001F1705">
          <w:rPr>
            <w:rStyle w:val="Hyperlink"/>
            <w:rFonts w:ascii="Arial" w:hAnsi="Arial" w:cs="Arial"/>
            <w:color w:val="28373C"/>
            <w:spacing w:val="-2"/>
            <w:sz w:val="24"/>
            <w:szCs w:val="24"/>
          </w:rPr>
          <w:t>2. Localized and centralized version control systems</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 localized version control system keeps local copies of the files. This approach can be as simple as creating a manual copy of the relevant files.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 centralized version control system provides a server software component which stores and manages the different versions of the files. A developer can copy (checkout) a certain version from the central sever onto their individual computer.</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 xml:space="preserve">Both approaches have the drawback that they have one single point of failure. In a localized version control systems it is the individual computer and in a centralized version control systems it is the server machine. Both </w:t>
      </w:r>
      <w:proofErr w:type="gramStart"/>
      <w:r w:rsidRPr="001F1705">
        <w:rPr>
          <w:rFonts w:ascii="inherit" w:hAnsi="inherit"/>
          <w:spacing w:val="-1"/>
        </w:rPr>
        <w:t>system</w:t>
      </w:r>
      <w:proofErr w:type="gramEnd"/>
      <w:r w:rsidRPr="001F1705">
        <w:rPr>
          <w:rFonts w:ascii="inherit" w:hAnsi="inherit"/>
          <w:spacing w:val="-1"/>
        </w:rPr>
        <w:t xml:space="preserve"> makes it also harder to work in parallel on different features.</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43" w:anchor="dvcs_definition" w:history="1">
        <w:r w:rsidR="00746CE2" w:rsidRPr="001F1705">
          <w:rPr>
            <w:rStyle w:val="Hyperlink"/>
            <w:rFonts w:ascii="Arial" w:hAnsi="Arial" w:cs="Arial"/>
            <w:color w:val="28373C"/>
            <w:spacing w:val="-2"/>
            <w:sz w:val="24"/>
            <w:szCs w:val="24"/>
          </w:rPr>
          <w:t>3. Distributed version control systems</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In a distributed version control system each user has a complete local copy of a repository on his individual computer. The user can copy an existing repository. This copying process is typically called </w:t>
      </w:r>
      <w:r w:rsidRPr="001F1705">
        <w:rPr>
          <w:rStyle w:val="Emphasis"/>
          <w:rFonts w:ascii="inherit" w:hAnsi="inherit"/>
          <w:spacing w:val="-1"/>
        </w:rPr>
        <w:t>cloning</w:t>
      </w:r>
      <w:r w:rsidRPr="001F1705">
        <w:rPr>
          <w:rFonts w:ascii="inherit" w:hAnsi="inherit"/>
          <w:spacing w:val="-1"/>
        </w:rPr>
        <w:t> and the resulting repository can be referred to as a </w:t>
      </w:r>
      <w:r w:rsidRPr="001F1705">
        <w:rPr>
          <w:rStyle w:val="Emphasis"/>
          <w:rFonts w:ascii="inherit" w:hAnsi="inherit"/>
          <w:spacing w:val="-1"/>
        </w:rPr>
        <w:t>clone</w:t>
      </w:r>
      <w:r w:rsidRPr="001F1705">
        <w:rPr>
          <w:rFonts w:ascii="inherit" w:hAnsi="inherit"/>
          <w:spacing w:val="-1"/>
        </w:rPr>
        <w:t>.</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Every clone contains the full history of the collection of files and a cloned repository has the same functionality as the original repository.</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Every repository can exchange versions of the files with other repositories by transporting these changes. This is typically done via a repository running on a server which is, unlike the local machine of a developer, always online. Typically, there is a central server for keeping a repository but each cloned repository is a full copy of this repository. The decision which of the copies is considered to be the central server repository is pure convention.</w:t>
      </w:r>
    </w:p>
    <w:p w:rsidR="00746CE2" w:rsidRPr="001F1705" w:rsidRDefault="00746CE2">
      <w:pPr>
        <w:rPr>
          <w:sz w:val="24"/>
          <w:szCs w:val="24"/>
        </w:rPr>
      </w:pPr>
      <w:r w:rsidRPr="001F1705">
        <w:rPr>
          <w:noProof/>
          <w:sz w:val="24"/>
          <w:szCs w:val="24"/>
        </w:rPr>
        <w:lastRenderedPageBreak/>
        <w:drawing>
          <wp:inline distT="0" distB="0" distL="0" distR="0">
            <wp:extent cx="5943600" cy="201930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4"/>
                    <a:srcRect/>
                    <a:stretch>
                      <a:fillRect/>
                    </a:stretch>
                  </pic:blipFill>
                  <pic:spPr bwMode="auto">
                    <a:xfrm>
                      <a:off x="0" y="0"/>
                      <a:ext cx="5943600" cy="2019300"/>
                    </a:xfrm>
                    <a:prstGeom prst="rect">
                      <a:avLst/>
                    </a:prstGeom>
                    <a:noFill/>
                    <a:ln w="9525">
                      <a:noFill/>
                      <a:miter lim="800000"/>
                      <a:headEnd/>
                      <a:tailEnd/>
                    </a:ln>
                  </pic:spPr>
                </pic:pic>
              </a:graphicData>
            </a:graphic>
          </wp:inline>
        </w:drawing>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45" w:anchor="gitterminlogy" w:history="1">
        <w:r w:rsidR="00746CE2" w:rsidRPr="001F1705">
          <w:rPr>
            <w:rStyle w:val="Hyperlink"/>
            <w:rFonts w:ascii="Arial" w:hAnsi="Arial" w:cs="Arial"/>
            <w:color w:val="28373C"/>
            <w:spacing w:val="-2"/>
            <w:sz w:val="24"/>
            <w:szCs w:val="24"/>
            <w:u w:val="none"/>
          </w:rPr>
          <w:t>4. What is Git?</w:t>
        </w:r>
      </w:hyperlink>
    </w:p>
    <w:p w:rsidR="00746CE2" w:rsidRPr="001F1705" w:rsidRDefault="00746CE2" w:rsidP="00746CE2">
      <w:pPr>
        <w:pStyle w:val="NormalWeb"/>
        <w:shd w:val="clear" w:color="auto" w:fill="FFFFFF"/>
        <w:rPr>
          <w:rFonts w:ascii="inherit" w:hAnsi="inherit"/>
          <w:spacing w:val="-1"/>
        </w:rPr>
      </w:pPr>
      <w:r w:rsidRPr="001F1705">
        <w:rPr>
          <w:rStyle w:val="Emphasis"/>
          <w:rFonts w:ascii="inherit" w:hAnsi="inherit"/>
          <w:spacing w:val="-1"/>
        </w:rPr>
        <w:t>Git</w:t>
      </w:r>
      <w:r w:rsidRPr="001F1705">
        <w:rPr>
          <w:rFonts w:ascii="inherit" w:hAnsi="inherit"/>
          <w:spacing w:val="-1"/>
        </w:rPr>
        <w:t> is currently the most popular implementation of a distributed version control system.</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Git originates from the Linux kernel development and was founded in 2005 by Linus Torvalds. Nowadays it is used by many popular open source projects, e.g., the Android or the Eclipse developer teams, as well as many commercial organizations.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The core of Git was originally written in the programming language _C, but Git has also been re-implemented in other languages, e.g., Java, Ruby and Python.</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46" w:anchor="gitdefintion_localrepositories" w:history="1">
        <w:r w:rsidR="00746CE2" w:rsidRPr="001F1705">
          <w:rPr>
            <w:rStyle w:val="Hyperlink"/>
            <w:rFonts w:ascii="Arial" w:hAnsi="Arial" w:cs="Arial"/>
            <w:color w:val="28373C"/>
            <w:spacing w:val="-2"/>
            <w:sz w:val="24"/>
            <w:szCs w:val="24"/>
            <w:u w:val="none"/>
          </w:rPr>
          <w:t>5. Git repositories</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 Git repository contains the history of a collection of files starting from a certain directory. The process of copying an existing Git repository via the Git tooling is called _cloning. After cloning a repository the user has the complete repository with its history on his local machine. Of course, Git also supports the creation of new repositories.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If you want to delete a Git repository, you can simply delete the folder which contains the repository.</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If you clone a Git repository, by default, Git assumes that you want to work in this repository as a user. Git also supports the creation of repositories targeting the usage on a server.</w:t>
      </w:r>
    </w:p>
    <w:p w:rsidR="00746CE2" w:rsidRPr="001F1705" w:rsidRDefault="00746CE2" w:rsidP="00746CE2">
      <w:pPr>
        <w:pStyle w:val="NormalWeb"/>
        <w:numPr>
          <w:ilvl w:val="0"/>
          <w:numId w:val="1"/>
        </w:numPr>
        <w:shd w:val="clear" w:color="auto" w:fill="FFFFFF"/>
        <w:spacing w:before="0" w:beforeAutospacing="0" w:after="150" w:afterAutospacing="0"/>
        <w:ind w:left="360"/>
        <w:rPr>
          <w:rFonts w:ascii="inherit" w:hAnsi="inherit"/>
          <w:spacing w:val="-1"/>
        </w:rPr>
      </w:pPr>
      <w:proofErr w:type="gramStart"/>
      <w:r w:rsidRPr="001F1705">
        <w:rPr>
          <w:rFonts w:ascii="inherit" w:hAnsi="inherit"/>
          <w:spacing w:val="-1"/>
        </w:rPr>
        <w:t>bare</w:t>
      </w:r>
      <w:proofErr w:type="gramEnd"/>
      <w:r w:rsidRPr="001F1705">
        <w:rPr>
          <w:rFonts w:ascii="inherit" w:hAnsi="inherit"/>
          <w:spacing w:val="-1"/>
        </w:rPr>
        <w:t xml:space="preserve"> repositories are supposed to be used on a server for sharing changes coming from different developers. Such repositories do not allow the user to modify locally files and to create new versions for the repository based on these modifications.</w:t>
      </w:r>
    </w:p>
    <w:p w:rsidR="00746CE2" w:rsidRPr="001F1705" w:rsidRDefault="00746CE2" w:rsidP="00746CE2">
      <w:pPr>
        <w:pStyle w:val="NormalWeb"/>
        <w:numPr>
          <w:ilvl w:val="0"/>
          <w:numId w:val="1"/>
        </w:numPr>
        <w:shd w:val="clear" w:color="auto" w:fill="FFFFFF"/>
        <w:spacing w:before="0" w:beforeAutospacing="0" w:after="150" w:afterAutospacing="0"/>
        <w:ind w:left="360"/>
        <w:rPr>
          <w:rFonts w:ascii="inherit" w:hAnsi="inherit"/>
          <w:spacing w:val="-1"/>
        </w:rPr>
      </w:pPr>
      <w:proofErr w:type="gramStart"/>
      <w:r w:rsidRPr="001F1705">
        <w:rPr>
          <w:rFonts w:ascii="inherit" w:hAnsi="inherit"/>
          <w:spacing w:val="-1"/>
        </w:rPr>
        <w:t>non-bare</w:t>
      </w:r>
      <w:proofErr w:type="gramEnd"/>
      <w:r w:rsidRPr="001F1705">
        <w:rPr>
          <w:rFonts w:ascii="inherit" w:hAnsi="inherit"/>
          <w:spacing w:val="-1"/>
        </w:rPr>
        <w:t xml:space="preserve"> repositories target the user. They allow you to create new changes through modification of files and to create new versions in the repository. This is the default type which is created if you do not specify any parameter during the clone operation.</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 </w:t>
      </w:r>
      <w:r w:rsidRPr="001F1705">
        <w:rPr>
          <w:rStyle w:val="Emphasis"/>
          <w:rFonts w:ascii="inherit" w:hAnsi="inherit"/>
          <w:spacing w:val="-1"/>
        </w:rPr>
        <w:t>local non-bare Git repository</w:t>
      </w:r>
      <w:r w:rsidRPr="001F1705">
        <w:rPr>
          <w:rFonts w:ascii="inherit" w:hAnsi="inherit"/>
          <w:spacing w:val="-1"/>
        </w:rPr>
        <w:t> is typically called </w:t>
      </w:r>
      <w:r w:rsidRPr="001F1705">
        <w:rPr>
          <w:rStyle w:val="Emphasis"/>
          <w:rFonts w:ascii="inherit" w:hAnsi="inherit"/>
          <w:spacing w:val="-1"/>
        </w:rPr>
        <w:t>local repository</w:t>
      </w:r>
      <w:r w:rsidRPr="001F1705">
        <w:rPr>
          <w:rFonts w:ascii="inherit" w:hAnsi="inherit"/>
          <w:spacing w:val="-1"/>
        </w:rPr>
        <w:t>.</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47" w:anchor="workingtree" w:history="1">
        <w:r w:rsidR="00746CE2" w:rsidRPr="001F1705">
          <w:rPr>
            <w:rStyle w:val="Hyperlink"/>
            <w:rFonts w:ascii="Arial" w:hAnsi="Arial" w:cs="Arial"/>
            <w:color w:val="28373C"/>
            <w:spacing w:val="-2"/>
            <w:sz w:val="24"/>
            <w:szCs w:val="24"/>
            <w:u w:val="none"/>
          </w:rPr>
          <w:t>6. Working tree</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 local repository provides at least one collection of files which originate from a certain version of the repository. This collection of files is called the </w:t>
      </w:r>
      <w:r w:rsidRPr="001F1705">
        <w:rPr>
          <w:rStyle w:val="Emphasis"/>
          <w:rFonts w:ascii="inherit" w:hAnsi="inherit"/>
          <w:spacing w:val="-1"/>
        </w:rPr>
        <w:t>working tree</w:t>
      </w:r>
      <w:r w:rsidRPr="001F1705">
        <w:rPr>
          <w:rFonts w:ascii="inherit" w:hAnsi="inherit"/>
          <w:spacing w:val="-1"/>
        </w:rPr>
        <w:t>. It corresponds to a checkout of one version of the repository with potential changes done by the user.</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lastRenderedPageBreak/>
        <w:t>The user can change the files in the </w:t>
      </w:r>
      <w:r w:rsidRPr="001F1705">
        <w:rPr>
          <w:rStyle w:val="Emphasis"/>
          <w:rFonts w:ascii="inherit" w:hAnsi="inherit"/>
          <w:spacing w:val="-1"/>
        </w:rPr>
        <w:t>working tree</w:t>
      </w:r>
      <w:r w:rsidRPr="001F1705">
        <w:rPr>
          <w:rFonts w:ascii="inherit" w:hAnsi="inherit"/>
          <w:spacing w:val="-1"/>
        </w:rPr>
        <w:t> by modifying existing files and by creating and removing files. A file in the working tree of a Git repository can have different states. These states are the following:</w:t>
      </w:r>
    </w:p>
    <w:p w:rsidR="00746CE2" w:rsidRPr="001F1705" w:rsidRDefault="00746CE2" w:rsidP="00746CE2">
      <w:pPr>
        <w:pStyle w:val="NormalWeb"/>
        <w:numPr>
          <w:ilvl w:val="0"/>
          <w:numId w:val="2"/>
        </w:numPr>
        <w:shd w:val="clear" w:color="auto" w:fill="FFFFFF"/>
        <w:spacing w:before="0" w:beforeAutospacing="0" w:after="150" w:afterAutospacing="0"/>
        <w:ind w:left="360"/>
        <w:rPr>
          <w:rFonts w:ascii="inherit" w:hAnsi="inherit"/>
          <w:spacing w:val="-1"/>
        </w:rPr>
      </w:pPr>
      <w:proofErr w:type="gramStart"/>
      <w:r w:rsidRPr="001F1705">
        <w:rPr>
          <w:rFonts w:ascii="inherit" w:hAnsi="inherit"/>
          <w:spacing w:val="-1"/>
        </w:rPr>
        <w:t>untracked</w:t>
      </w:r>
      <w:proofErr w:type="gramEnd"/>
      <w:r w:rsidRPr="001F1705">
        <w:rPr>
          <w:rFonts w:ascii="inherit" w:hAnsi="inherit"/>
          <w:spacing w:val="-1"/>
        </w:rPr>
        <w:t>: the file is not tracked by the Git repository. This means that the file never staged nor committed.</w:t>
      </w:r>
    </w:p>
    <w:p w:rsidR="00746CE2" w:rsidRPr="001F1705" w:rsidRDefault="00746CE2" w:rsidP="00746CE2">
      <w:pPr>
        <w:pStyle w:val="NormalWeb"/>
        <w:numPr>
          <w:ilvl w:val="0"/>
          <w:numId w:val="2"/>
        </w:numPr>
        <w:shd w:val="clear" w:color="auto" w:fill="FFFFFF"/>
        <w:spacing w:before="0" w:beforeAutospacing="0" w:after="150" w:afterAutospacing="0"/>
        <w:ind w:left="360"/>
        <w:rPr>
          <w:rFonts w:ascii="inherit" w:hAnsi="inherit"/>
          <w:spacing w:val="-1"/>
        </w:rPr>
      </w:pPr>
      <w:r w:rsidRPr="001F1705">
        <w:rPr>
          <w:rFonts w:ascii="inherit" w:hAnsi="inherit"/>
          <w:spacing w:val="-1"/>
        </w:rPr>
        <w:t>tracked: committed and not staged</w:t>
      </w:r>
    </w:p>
    <w:p w:rsidR="00746CE2" w:rsidRPr="001F1705" w:rsidRDefault="00746CE2" w:rsidP="00746CE2">
      <w:pPr>
        <w:pStyle w:val="NormalWeb"/>
        <w:numPr>
          <w:ilvl w:val="0"/>
          <w:numId w:val="2"/>
        </w:numPr>
        <w:shd w:val="clear" w:color="auto" w:fill="FFFFFF"/>
        <w:spacing w:before="0" w:beforeAutospacing="0" w:after="150" w:afterAutospacing="0"/>
        <w:ind w:left="360"/>
        <w:rPr>
          <w:rFonts w:ascii="inherit" w:hAnsi="inherit"/>
          <w:spacing w:val="-1"/>
        </w:rPr>
      </w:pPr>
      <w:r w:rsidRPr="001F1705">
        <w:rPr>
          <w:rFonts w:ascii="inherit" w:hAnsi="inherit"/>
          <w:spacing w:val="-1"/>
        </w:rPr>
        <w:t>staged: staged to be included in the next commit</w:t>
      </w:r>
    </w:p>
    <w:p w:rsidR="00746CE2" w:rsidRPr="001F1705" w:rsidRDefault="00746CE2" w:rsidP="00746CE2">
      <w:pPr>
        <w:pStyle w:val="NormalWeb"/>
        <w:numPr>
          <w:ilvl w:val="0"/>
          <w:numId w:val="2"/>
        </w:numPr>
        <w:shd w:val="clear" w:color="auto" w:fill="FFFFFF"/>
        <w:spacing w:before="0" w:beforeAutospacing="0" w:after="150" w:afterAutospacing="0"/>
        <w:ind w:left="360"/>
        <w:rPr>
          <w:rFonts w:ascii="inherit" w:hAnsi="inherit"/>
          <w:spacing w:val="-1"/>
        </w:rPr>
      </w:pPr>
      <w:r w:rsidRPr="001F1705">
        <w:rPr>
          <w:rFonts w:ascii="inherit" w:hAnsi="inherit"/>
          <w:spacing w:val="-1"/>
        </w:rPr>
        <w:t>dirty / modified: the file has changed but the change is not staged</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 xml:space="preserve">After doing changes in the working tree, the user can add these changes to the Git repository or </w:t>
      </w:r>
      <w:proofErr w:type="gramStart"/>
      <w:r w:rsidRPr="001F1705">
        <w:rPr>
          <w:rFonts w:ascii="inherit" w:hAnsi="inherit"/>
          <w:spacing w:val="-1"/>
        </w:rPr>
        <w:t>revert</w:t>
      </w:r>
      <w:proofErr w:type="gramEnd"/>
      <w:r w:rsidRPr="001F1705">
        <w:rPr>
          <w:rFonts w:ascii="inherit" w:hAnsi="inherit"/>
          <w:spacing w:val="-1"/>
        </w:rPr>
        <w:t xml:space="preserve"> these changes.</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48" w:anchor="gitaddingprocess" w:history="1">
        <w:r w:rsidR="00746CE2" w:rsidRPr="001F1705">
          <w:rPr>
            <w:rStyle w:val="Hyperlink"/>
            <w:rFonts w:ascii="Arial" w:hAnsi="Arial" w:cs="Arial"/>
            <w:color w:val="28373C"/>
            <w:spacing w:val="-2"/>
            <w:sz w:val="24"/>
            <w:szCs w:val="24"/>
            <w:u w:val="none"/>
          </w:rPr>
          <w:t>7. Adding to a Git repository via staging and committing</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After modifying your </w:t>
      </w:r>
      <w:r w:rsidRPr="001F1705">
        <w:rPr>
          <w:rStyle w:val="Emphasis"/>
          <w:rFonts w:ascii="inherit" w:hAnsi="inherit"/>
          <w:spacing w:val="-1"/>
        </w:rPr>
        <w:t>working tree</w:t>
      </w:r>
      <w:r w:rsidRPr="001F1705">
        <w:rPr>
          <w:rFonts w:ascii="inherit" w:hAnsi="inherit"/>
          <w:spacing w:val="-1"/>
        </w:rPr>
        <w:t> you need to perform the following two steps to persist these changes in your local repository:</w:t>
      </w:r>
    </w:p>
    <w:p w:rsidR="00746CE2" w:rsidRPr="001F1705" w:rsidRDefault="00746CE2" w:rsidP="00746CE2">
      <w:pPr>
        <w:pStyle w:val="NormalWeb"/>
        <w:numPr>
          <w:ilvl w:val="0"/>
          <w:numId w:val="3"/>
        </w:numPr>
        <w:shd w:val="clear" w:color="auto" w:fill="FFFFFF"/>
        <w:spacing w:before="0" w:beforeAutospacing="0" w:after="150" w:afterAutospacing="0"/>
        <w:ind w:left="360"/>
        <w:rPr>
          <w:rFonts w:ascii="inherit" w:hAnsi="inherit"/>
          <w:spacing w:val="-1"/>
        </w:rPr>
      </w:pPr>
      <w:r w:rsidRPr="001F1705">
        <w:rPr>
          <w:rFonts w:ascii="inherit" w:hAnsi="inherit"/>
          <w:spacing w:val="-1"/>
        </w:rPr>
        <w:t>add the selected changes to the </w:t>
      </w:r>
      <w:r w:rsidRPr="001F1705">
        <w:rPr>
          <w:rStyle w:val="Emphasis"/>
          <w:rFonts w:ascii="inherit" w:hAnsi="inherit"/>
          <w:spacing w:val="-1"/>
        </w:rPr>
        <w:t>staging area</w:t>
      </w:r>
      <w:r w:rsidRPr="001F1705">
        <w:rPr>
          <w:rFonts w:ascii="inherit" w:hAnsi="inherit"/>
          <w:spacing w:val="-1"/>
        </w:rPr>
        <w:t> (also known as index) via the </w:t>
      </w:r>
      <w:r w:rsidRPr="001F1705">
        <w:rPr>
          <w:rStyle w:val="HTMLCode"/>
          <w:sz w:val="24"/>
          <w:szCs w:val="24"/>
          <w:shd w:val="clear" w:color="auto" w:fill="F7F7F8"/>
        </w:rPr>
        <w:t>git add</w:t>
      </w:r>
      <w:r w:rsidRPr="001F1705">
        <w:rPr>
          <w:rFonts w:ascii="inherit" w:hAnsi="inherit"/>
          <w:spacing w:val="-1"/>
        </w:rPr>
        <w:t>command</w:t>
      </w:r>
    </w:p>
    <w:p w:rsidR="00746CE2" w:rsidRPr="001F1705" w:rsidRDefault="00746CE2" w:rsidP="00746CE2">
      <w:pPr>
        <w:pStyle w:val="NormalWeb"/>
        <w:numPr>
          <w:ilvl w:val="0"/>
          <w:numId w:val="3"/>
        </w:numPr>
        <w:shd w:val="clear" w:color="auto" w:fill="FFFFFF"/>
        <w:spacing w:before="0" w:beforeAutospacing="0" w:after="150" w:afterAutospacing="0"/>
        <w:ind w:left="360"/>
        <w:rPr>
          <w:rFonts w:ascii="inherit" w:hAnsi="inherit"/>
          <w:spacing w:val="-1"/>
        </w:rPr>
      </w:pPr>
      <w:r w:rsidRPr="001F1705">
        <w:rPr>
          <w:rFonts w:ascii="inherit" w:hAnsi="inherit"/>
          <w:spacing w:val="-1"/>
        </w:rPr>
        <w:t>commit the staged changes into the Git repository via the </w:t>
      </w:r>
      <w:r w:rsidRPr="001F1705">
        <w:rPr>
          <w:rStyle w:val="HTMLCode"/>
          <w:sz w:val="24"/>
          <w:szCs w:val="24"/>
          <w:shd w:val="clear" w:color="auto" w:fill="F7F7F8"/>
        </w:rPr>
        <w:t>git commit</w:t>
      </w:r>
      <w:r w:rsidRPr="001F1705">
        <w:rPr>
          <w:rFonts w:ascii="inherit" w:hAnsi="inherit"/>
          <w:spacing w:val="-1"/>
        </w:rPr>
        <w:t> command</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This process is depicted in the following graphic.</w:t>
      </w:r>
    </w:p>
    <w:p w:rsidR="00746CE2" w:rsidRPr="001F1705" w:rsidRDefault="00746CE2">
      <w:pPr>
        <w:rPr>
          <w:sz w:val="24"/>
          <w:szCs w:val="24"/>
        </w:rPr>
      </w:pPr>
      <w:r w:rsidRPr="001F1705">
        <w:rPr>
          <w:noProof/>
          <w:sz w:val="24"/>
          <w:szCs w:val="24"/>
        </w:rPr>
        <w:drawing>
          <wp:inline distT="0" distB="0" distL="0" distR="0">
            <wp:extent cx="5943600" cy="3663351"/>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a:srcRect/>
                    <a:stretch>
                      <a:fillRect/>
                    </a:stretch>
                  </pic:blipFill>
                  <pic:spPr bwMode="auto">
                    <a:xfrm>
                      <a:off x="0" y="0"/>
                      <a:ext cx="5943600" cy="3663351"/>
                    </a:xfrm>
                    <a:prstGeom prst="rect">
                      <a:avLst/>
                    </a:prstGeom>
                    <a:noFill/>
                    <a:ln w="9525">
                      <a:noFill/>
                      <a:miter lim="800000"/>
                      <a:headEnd/>
                      <a:tailEnd/>
                    </a:ln>
                  </pic:spPr>
                </pic:pic>
              </a:graphicData>
            </a:graphic>
          </wp:inline>
        </w:drawing>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add</w:t>
      </w:r>
      <w:r w:rsidRPr="001F1705">
        <w:rPr>
          <w:rFonts w:ascii="inherit" w:hAnsi="inherit"/>
          <w:spacing w:val="-1"/>
        </w:rPr>
        <w:t> command stores a snapshot of the specified files in the staging area. It allows you to incrementally modify files, stage them, modify and stage them again until you are satisfied with your changes.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Some tools and Git user prefer the usage of the </w:t>
      </w:r>
      <w:r w:rsidRPr="001F1705">
        <w:rPr>
          <w:rStyle w:val="Emphasis"/>
          <w:rFonts w:ascii="inherit" w:hAnsi="inherit"/>
          <w:spacing w:val="-1"/>
        </w:rPr>
        <w:t>index</w:t>
      </w:r>
      <w:r w:rsidRPr="001F1705">
        <w:rPr>
          <w:rFonts w:ascii="inherit" w:hAnsi="inherit"/>
          <w:spacing w:val="-1"/>
        </w:rPr>
        <w:t> instead of staging area. Both terms mean the same thing.</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lastRenderedPageBreak/>
        <w:t>After adding the selected files to the staging area, you can </w:t>
      </w:r>
      <w:r w:rsidRPr="001F1705">
        <w:rPr>
          <w:rStyle w:val="Emphasis"/>
          <w:rFonts w:ascii="inherit" w:hAnsi="inherit"/>
          <w:spacing w:val="-1"/>
        </w:rPr>
        <w:t>commit</w:t>
      </w:r>
      <w:r w:rsidRPr="001F1705">
        <w:rPr>
          <w:rFonts w:ascii="inherit" w:hAnsi="inherit"/>
          <w:spacing w:val="-1"/>
        </w:rPr>
        <w:t> these files to add them permanently to the Git repository. _ Committing_ creates a new persistent snapshot (called </w:t>
      </w:r>
      <w:r w:rsidRPr="001F1705">
        <w:rPr>
          <w:rStyle w:val="Emphasis"/>
          <w:rFonts w:ascii="inherit" w:hAnsi="inherit"/>
          <w:spacing w:val="-1"/>
        </w:rPr>
        <w:t>commit</w:t>
      </w:r>
      <w:r w:rsidRPr="001F1705">
        <w:rPr>
          <w:rFonts w:ascii="inherit" w:hAnsi="inherit"/>
          <w:spacing w:val="-1"/>
        </w:rPr>
        <w:t> or </w:t>
      </w:r>
      <w:r w:rsidRPr="001F1705">
        <w:rPr>
          <w:rStyle w:val="Emphasis"/>
          <w:rFonts w:ascii="inherit" w:hAnsi="inherit"/>
          <w:spacing w:val="-1"/>
        </w:rPr>
        <w:t>commit object</w:t>
      </w:r>
      <w:r w:rsidRPr="001F1705">
        <w:rPr>
          <w:rFonts w:ascii="inherit" w:hAnsi="inherit"/>
          <w:spacing w:val="-1"/>
        </w:rPr>
        <w:t>) of the staging area in the Git repository. A commit object, like all objects in Git, is immutable.</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The </w:t>
      </w:r>
      <w:r w:rsidRPr="001F1705">
        <w:rPr>
          <w:rStyle w:val="Emphasis"/>
          <w:rFonts w:ascii="inherit" w:hAnsi="inherit"/>
          <w:spacing w:val="-1"/>
        </w:rPr>
        <w:t>staging area</w:t>
      </w:r>
      <w:r w:rsidRPr="001F1705">
        <w:rPr>
          <w:rFonts w:ascii="inherit" w:hAnsi="inherit"/>
          <w:spacing w:val="-1"/>
        </w:rPr>
        <w:t> keeps track of the snapshots of the files until the staged changes are committed.</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For committing the staged changes you use the </w:t>
      </w:r>
      <w:r w:rsidRPr="001F1705">
        <w:rPr>
          <w:rStyle w:val="HTMLCode"/>
          <w:sz w:val="24"/>
          <w:szCs w:val="24"/>
          <w:shd w:val="clear" w:color="auto" w:fill="F7F7F8"/>
        </w:rPr>
        <w:t>git commit</w:t>
      </w:r>
      <w:r w:rsidRPr="001F1705">
        <w:rPr>
          <w:rFonts w:ascii="inherit" w:hAnsi="inherit"/>
          <w:spacing w:val="-1"/>
        </w:rPr>
        <w:t> command.</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If you commit changes to your Git repository, you create a new </w:t>
      </w:r>
      <w:r w:rsidRPr="001F1705">
        <w:rPr>
          <w:rStyle w:val="Emphasis"/>
          <w:rFonts w:ascii="inherit" w:hAnsi="inherit"/>
          <w:spacing w:val="-1"/>
        </w:rPr>
        <w:t>commit object</w:t>
      </w:r>
      <w:r w:rsidRPr="001F1705">
        <w:rPr>
          <w:rFonts w:ascii="inherit" w:hAnsi="inherit"/>
          <w:spacing w:val="-1"/>
        </w:rPr>
        <w:t> in the Git repository. See </w:t>
      </w:r>
      <w:hyperlink r:id="rId150" w:anchor="commit_object" w:history="1">
        <w:r w:rsidRPr="001F1705">
          <w:rPr>
            <w:rStyle w:val="Hyperlink"/>
            <w:rFonts w:ascii="inherit" w:hAnsi="inherit"/>
            <w:color w:val="2156A5"/>
            <w:spacing w:val="-1"/>
          </w:rPr>
          <w:t>Commit object (commit)</w:t>
        </w:r>
      </w:hyperlink>
      <w:r w:rsidRPr="001F1705">
        <w:rPr>
          <w:rFonts w:ascii="inherit" w:hAnsi="inherit"/>
          <w:spacing w:val="-1"/>
        </w:rPr>
        <w:t> for information about the commit object.</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51" w:anchor="gitdefintion_remoterepositories" w:history="1">
        <w:r w:rsidR="00746CE2" w:rsidRPr="001F1705">
          <w:rPr>
            <w:rStyle w:val="Hyperlink"/>
            <w:rFonts w:ascii="Arial" w:hAnsi="Arial" w:cs="Arial"/>
            <w:color w:val="28373C"/>
            <w:spacing w:val="-2"/>
            <w:sz w:val="24"/>
            <w:szCs w:val="24"/>
          </w:rPr>
          <w:t>8. Synchronizing with other Git repositories (remote repositories)</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Git allows the user to synchronize the local repository with other (remote) repositories.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Users with sufficient authorization can send new version in their local repository to to remote repositories via the </w:t>
      </w:r>
      <w:r w:rsidRPr="001F1705">
        <w:rPr>
          <w:rStyle w:val="Emphasis"/>
          <w:rFonts w:ascii="inherit" w:hAnsi="inherit"/>
          <w:spacing w:val="-1"/>
        </w:rPr>
        <w:t>push</w:t>
      </w:r>
      <w:r w:rsidRPr="001F1705">
        <w:rPr>
          <w:rFonts w:ascii="inherit" w:hAnsi="inherit"/>
          <w:spacing w:val="-1"/>
        </w:rPr>
        <w:t> operation. They can also integrate changes from other repositories into their local repository via the </w:t>
      </w:r>
      <w:r w:rsidRPr="001F1705">
        <w:rPr>
          <w:rStyle w:val="Emphasis"/>
          <w:rFonts w:ascii="inherit" w:hAnsi="inherit"/>
          <w:spacing w:val="-1"/>
        </w:rPr>
        <w:t>fetch</w:t>
      </w:r>
      <w:r w:rsidRPr="001F1705">
        <w:rPr>
          <w:rFonts w:ascii="inherit" w:hAnsi="inherit"/>
          <w:spacing w:val="-1"/>
        </w:rPr>
        <w:t> and </w:t>
      </w:r>
      <w:r w:rsidRPr="001F1705">
        <w:rPr>
          <w:rStyle w:val="Emphasis"/>
          <w:rFonts w:ascii="inherit" w:hAnsi="inherit"/>
          <w:spacing w:val="-1"/>
        </w:rPr>
        <w:t>pull</w:t>
      </w:r>
      <w:r w:rsidRPr="001F1705">
        <w:rPr>
          <w:rFonts w:ascii="inherit" w:hAnsi="inherit"/>
          <w:spacing w:val="-1"/>
        </w:rPr>
        <w:t> operation.</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52" w:anchor="gitdefinition_branching" w:history="1">
        <w:r w:rsidR="00746CE2" w:rsidRPr="001F1705">
          <w:rPr>
            <w:rStyle w:val="Hyperlink"/>
            <w:rFonts w:ascii="Arial" w:hAnsi="Arial" w:cs="Arial"/>
            <w:color w:val="28373C"/>
            <w:spacing w:val="-2"/>
            <w:sz w:val="24"/>
            <w:szCs w:val="24"/>
          </w:rPr>
          <w:t>9. The concept of branches</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Git supports </w:t>
      </w:r>
      <w:proofErr w:type="gramStart"/>
      <w:r w:rsidRPr="001F1705">
        <w:rPr>
          <w:rStyle w:val="Emphasis"/>
          <w:rFonts w:ascii="inherit" w:hAnsi="inherit"/>
          <w:spacing w:val="-1"/>
        </w:rPr>
        <w:t>branching</w:t>
      </w:r>
      <w:proofErr w:type="gramEnd"/>
      <w:r w:rsidRPr="001F1705">
        <w:rPr>
          <w:rFonts w:ascii="inherit" w:hAnsi="inherit"/>
          <w:spacing w:val="-1"/>
        </w:rPr>
        <w:t> which means that you can work on different versions of your collection of files. A branch allows the user to switch between these versions so that he can work on different changes independently from each other.</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For example, if you want to develop a new feature, you can create a branch and make the changes in this branch. This does not affect the state of your files in other branches. For example, you can work independently on a branch called </w:t>
      </w:r>
      <w:r w:rsidRPr="001F1705">
        <w:rPr>
          <w:rStyle w:val="Emphasis"/>
          <w:rFonts w:ascii="inherit" w:hAnsi="inherit"/>
          <w:spacing w:val="-1"/>
        </w:rPr>
        <w:t>production</w:t>
      </w:r>
      <w:r w:rsidRPr="001F1705">
        <w:rPr>
          <w:rFonts w:ascii="inherit" w:hAnsi="inherit"/>
          <w:spacing w:val="-1"/>
        </w:rPr>
        <w:t> for bugfixes and on another branch called </w:t>
      </w:r>
      <w:r w:rsidRPr="001F1705">
        <w:rPr>
          <w:rStyle w:val="Emphasis"/>
          <w:rFonts w:ascii="inherit" w:hAnsi="inherit"/>
          <w:spacing w:val="-1"/>
        </w:rPr>
        <w:t>feature_123</w:t>
      </w:r>
      <w:r w:rsidRPr="001F1705">
        <w:rPr>
          <w:rFonts w:ascii="inherit" w:hAnsi="inherit"/>
          <w:spacing w:val="-1"/>
        </w:rPr>
        <w:t> for implementing a new feature.</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Branches in Git are local to the repository. A branch created in a local repository does not need to have a counterpart in a remote repository. Local branches can be compared with other local branches and with _remote-tracking branches. A remote-tracking branch proxies the state of a branch in another remote repository.</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Git supports the combination of changes from different branches. The developer can use Git commands to combine the changes at a later point in time.</w:t>
      </w:r>
    </w:p>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53" w:anchor="gitterminology" w:history="1">
        <w:r w:rsidR="00746CE2" w:rsidRPr="001F1705">
          <w:rPr>
            <w:rStyle w:val="Hyperlink"/>
            <w:rFonts w:ascii="Arial" w:hAnsi="Arial" w:cs="Arial"/>
            <w:color w:val="28373C"/>
            <w:spacing w:val="-2"/>
            <w:sz w:val="24"/>
            <w:szCs w:val="24"/>
          </w:rPr>
          <w:t>10. Summary of the core Git terminology</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The following table provides a summary of important </w:t>
      </w:r>
      <w:r w:rsidRPr="001F1705">
        <w:rPr>
          <w:rStyle w:val="Emphasis"/>
          <w:rFonts w:ascii="inherit" w:hAnsi="inherit"/>
          <w:spacing w:val="-1"/>
        </w:rPr>
        <w:t>Git</w:t>
      </w:r>
      <w:r w:rsidRPr="001F1705">
        <w:rPr>
          <w:rFonts w:ascii="inherit" w:hAnsi="inherit"/>
          <w:spacing w:val="-1"/>
        </w:rPr>
        <w:t> terminology discussed in this section</w:t>
      </w:r>
    </w:p>
    <w:tbl>
      <w:tblPr>
        <w:tblW w:w="11625" w:type="dxa"/>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tblPr>
      <w:tblGrid>
        <w:gridCol w:w="1466"/>
        <w:gridCol w:w="10159"/>
      </w:tblGrid>
      <w:tr w:rsidR="00746CE2" w:rsidRPr="001F1705" w:rsidTr="00746CE2">
        <w:trPr>
          <w:tblHeader/>
          <w:tblCellSpacing w:w="15" w:type="dxa"/>
        </w:trPr>
        <w:tc>
          <w:tcPr>
            <w:tcW w:w="0" w:type="auto"/>
            <w:gridSpan w:val="2"/>
            <w:tcBorders>
              <w:top w:val="nil"/>
              <w:left w:val="nil"/>
              <w:bottom w:val="nil"/>
              <w:right w:val="nil"/>
            </w:tcBorders>
            <w:shd w:val="clear" w:color="auto" w:fill="F7F8F7"/>
            <w:tcMar>
              <w:top w:w="120" w:type="dxa"/>
              <w:left w:w="150" w:type="dxa"/>
              <w:bottom w:w="150" w:type="dxa"/>
              <w:right w:w="150" w:type="dxa"/>
            </w:tcMar>
            <w:vAlign w:val="center"/>
            <w:hideMark/>
          </w:tcPr>
          <w:p w:rsidR="00746CE2" w:rsidRPr="001F1705" w:rsidRDefault="00746CE2" w:rsidP="00746CE2">
            <w:pPr>
              <w:spacing w:after="60" w:line="240" w:lineRule="auto"/>
              <w:rPr>
                <w:rFonts w:ascii="Times New Roman" w:eastAsia="Times New Roman" w:hAnsi="Times New Roman" w:cs="Times New Roman"/>
                <w:i/>
                <w:iCs/>
                <w:color w:val="7A2518"/>
                <w:sz w:val="24"/>
                <w:szCs w:val="24"/>
              </w:rPr>
            </w:pPr>
            <w:r w:rsidRPr="001F1705">
              <w:rPr>
                <w:rFonts w:ascii="Times New Roman" w:eastAsia="Times New Roman" w:hAnsi="Times New Roman" w:cs="Times New Roman"/>
                <w:i/>
                <w:iCs/>
                <w:color w:val="7A2518"/>
                <w:sz w:val="24"/>
                <w:szCs w:val="24"/>
              </w:rPr>
              <w:t>Table 1. Git terminology</w:t>
            </w:r>
          </w:p>
        </w:tc>
      </w:tr>
      <w:tr w:rsidR="00746CE2" w:rsidRPr="001F1705" w:rsidTr="00746CE2">
        <w:trPr>
          <w:tblHeade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rsidR="00746CE2" w:rsidRPr="001F1705" w:rsidRDefault="00746CE2" w:rsidP="00746CE2">
            <w:pPr>
              <w:spacing w:after="0" w:line="240" w:lineRule="auto"/>
              <w:rPr>
                <w:rFonts w:ascii="Times New Roman" w:eastAsia="Times New Roman" w:hAnsi="Times New Roman" w:cs="Times New Roman"/>
                <w:b/>
                <w:bCs/>
                <w:sz w:val="24"/>
                <w:szCs w:val="24"/>
              </w:rPr>
            </w:pPr>
            <w:r w:rsidRPr="001F1705">
              <w:rPr>
                <w:rFonts w:ascii="Times New Roman" w:eastAsia="Times New Roman" w:hAnsi="Times New Roman" w:cs="Times New Roman"/>
                <w:b/>
                <w:bCs/>
                <w:sz w:val="24"/>
                <w:szCs w:val="24"/>
              </w:rPr>
              <w:t>Term</w:t>
            </w:r>
          </w:p>
        </w:tc>
        <w:tc>
          <w:tcPr>
            <w:tcW w:w="0" w:type="auto"/>
            <w:tcBorders>
              <w:top w:val="single" w:sz="2" w:space="0" w:color="DEDEDE"/>
              <w:left w:val="single" w:sz="2" w:space="0" w:color="DEDEDE"/>
              <w:bottom w:val="single" w:sz="6" w:space="0" w:color="DEDEDE"/>
              <w:right w:val="single" w:sz="2" w:space="0" w:color="DEDEDE"/>
            </w:tcBorders>
            <w:shd w:val="clear" w:color="auto" w:fill="F7F8F7"/>
            <w:tcMar>
              <w:top w:w="120" w:type="dxa"/>
              <w:left w:w="150" w:type="dxa"/>
              <w:bottom w:w="150" w:type="dxa"/>
              <w:right w:w="150" w:type="dxa"/>
            </w:tcMar>
            <w:hideMark/>
          </w:tcPr>
          <w:p w:rsidR="00746CE2" w:rsidRPr="001F1705" w:rsidRDefault="00746CE2" w:rsidP="00746CE2">
            <w:pPr>
              <w:spacing w:after="0" w:line="240" w:lineRule="auto"/>
              <w:rPr>
                <w:rFonts w:ascii="Times New Roman" w:eastAsia="Times New Roman" w:hAnsi="Times New Roman" w:cs="Times New Roman"/>
                <w:b/>
                <w:bCs/>
                <w:sz w:val="24"/>
                <w:szCs w:val="24"/>
              </w:rPr>
            </w:pPr>
            <w:r w:rsidRPr="001F1705">
              <w:rPr>
                <w:rFonts w:ascii="Times New Roman" w:eastAsia="Times New Roman" w:hAnsi="Times New Roman" w:cs="Times New Roman"/>
                <w:b/>
                <w:bCs/>
                <w:sz w:val="24"/>
                <w:szCs w:val="24"/>
              </w:rPr>
              <w:t>Definition</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Branch</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A </w:t>
            </w:r>
            <w:r w:rsidRPr="001F1705">
              <w:rPr>
                <w:rFonts w:ascii="inherit" w:eastAsia="Times New Roman" w:hAnsi="inherit" w:cs="Times New Roman"/>
                <w:i/>
                <w:iCs/>
                <w:spacing w:val="-1"/>
                <w:sz w:val="24"/>
                <w:szCs w:val="24"/>
              </w:rPr>
              <w:t>branch</w:t>
            </w:r>
            <w:r w:rsidRPr="001F1705">
              <w:rPr>
                <w:rFonts w:ascii="inherit" w:eastAsia="Times New Roman" w:hAnsi="inherit" w:cs="Times New Roman"/>
                <w:spacing w:val="-1"/>
                <w:sz w:val="24"/>
                <w:szCs w:val="24"/>
              </w:rPr>
              <w:t> is a named pointer to a commit. Selecting a branch in Git terminology is called </w:t>
            </w:r>
            <w:r w:rsidRPr="001F1705">
              <w:rPr>
                <w:rFonts w:ascii="inherit" w:eastAsia="Times New Roman" w:hAnsi="inherit" w:cs="Times New Roman"/>
                <w:i/>
                <w:iCs/>
                <w:spacing w:val="-1"/>
                <w:sz w:val="24"/>
                <w:szCs w:val="24"/>
              </w:rPr>
              <w:t>to checkout a branch. If you are working in a certain branch, the creation of a new commit advances this pointer to the newly created commit.</w:t>
            </w:r>
          </w:p>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i/>
                <w:iCs/>
                <w:spacing w:val="-1"/>
                <w:sz w:val="24"/>
                <w:szCs w:val="24"/>
              </w:rPr>
              <w:t xml:space="preserve">Each commit knows their parents (predecessors). Successors are retrieved by traversing the commit </w:t>
            </w:r>
            <w:r w:rsidRPr="001F1705">
              <w:rPr>
                <w:rFonts w:ascii="inherit" w:eastAsia="Times New Roman" w:hAnsi="inherit" w:cs="Times New Roman"/>
                <w:i/>
                <w:iCs/>
                <w:spacing w:val="-1"/>
                <w:sz w:val="24"/>
                <w:szCs w:val="24"/>
              </w:rPr>
              <w:lastRenderedPageBreak/>
              <w:t>graph starting from branches or other refs, symbolic references (for example: HEAD) or explicit commit objects. This way a branch defines its own line of descendants in the overall version graph formed by all commits in the repository.</w:t>
            </w:r>
          </w:p>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i/>
                <w:iCs/>
                <w:spacing w:val="-1"/>
                <w:sz w:val="24"/>
                <w:szCs w:val="24"/>
              </w:rPr>
              <w:t>You can create a new branch from an existing one and change the code independently from other branches. One of the branches is the default (typically named _</w:t>
            </w:r>
            <w:proofErr w:type="gramStart"/>
            <w:r w:rsidRPr="001F1705">
              <w:rPr>
                <w:rFonts w:ascii="inherit" w:eastAsia="Times New Roman" w:hAnsi="inherit" w:cs="Times New Roman"/>
                <w:i/>
                <w:iCs/>
                <w:spacing w:val="-1"/>
                <w:sz w:val="24"/>
                <w:szCs w:val="24"/>
              </w:rPr>
              <w:t>master</w:t>
            </w:r>
            <w:r w:rsidRPr="001F1705">
              <w:rPr>
                <w:rFonts w:ascii="inherit" w:eastAsia="Times New Roman" w:hAnsi="inherit" w:cs="Times New Roman"/>
                <w:spacing w:val="-1"/>
                <w:sz w:val="24"/>
                <w:szCs w:val="24"/>
              </w:rPr>
              <w:t> )</w:t>
            </w:r>
            <w:proofErr w:type="gramEnd"/>
            <w:r w:rsidRPr="001F1705">
              <w:rPr>
                <w:rFonts w:ascii="inherit" w:eastAsia="Times New Roman" w:hAnsi="inherit" w:cs="Times New Roman"/>
                <w:spacing w:val="-1"/>
                <w:sz w:val="24"/>
                <w:szCs w:val="24"/>
              </w:rPr>
              <w:t>. The default branch is the one for which a local branch is automatically created when cloning the repository.</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lastRenderedPageBreak/>
              <w:t>Commit</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When you commit your changes into a repository this creates a new </w:t>
            </w:r>
            <w:r w:rsidRPr="001F1705">
              <w:rPr>
                <w:rFonts w:ascii="inherit" w:eastAsia="Times New Roman" w:hAnsi="inherit" w:cs="Times New Roman"/>
                <w:i/>
                <w:iCs/>
                <w:spacing w:val="-1"/>
                <w:sz w:val="24"/>
                <w:szCs w:val="24"/>
              </w:rPr>
              <w:t>commit object</w:t>
            </w:r>
            <w:r w:rsidRPr="001F1705">
              <w:rPr>
                <w:rFonts w:ascii="inherit" w:eastAsia="Times New Roman" w:hAnsi="inherit" w:cs="Times New Roman"/>
                <w:spacing w:val="-1"/>
                <w:sz w:val="24"/>
                <w:szCs w:val="24"/>
              </w:rPr>
              <w:t> in the Git repository. This </w:t>
            </w:r>
            <w:r w:rsidRPr="001F1705">
              <w:rPr>
                <w:rFonts w:ascii="inherit" w:eastAsia="Times New Roman" w:hAnsi="inherit" w:cs="Times New Roman"/>
                <w:i/>
                <w:iCs/>
                <w:spacing w:val="-1"/>
                <w:sz w:val="24"/>
                <w:szCs w:val="24"/>
              </w:rPr>
              <w:t>commit object</w:t>
            </w:r>
            <w:r w:rsidRPr="001F1705">
              <w:rPr>
                <w:rFonts w:ascii="inherit" w:eastAsia="Times New Roman" w:hAnsi="inherit" w:cs="Times New Roman"/>
                <w:spacing w:val="-1"/>
                <w:sz w:val="24"/>
                <w:szCs w:val="24"/>
              </w:rPr>
              <w:t> uniquely identifies a new revision of the content of the repository.</w:t>
            </w:r>
          </w:p>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This revision can be retrieved later, for example, if you want to see the source code of an older version. Each commit object contains the author and the committer. This makes it possible to identify who did the change. The author and committer might be different people. The author did the change and the committer applied the change to the Git repository. This is common for contributions to open source projects.</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HEAD</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i/>
                <w:iCs/>
                <w:spacing w:val="-1"/>
                <w:sz w:val="24"/>
                <w:szCs w:val="24"/>
              </w:rPr>
              <w:t>HEAD</w:t>
            </w:r>
            <w:r w:rsidRPr="001F1705">
              <w:rPr>
                <w:rFonts w:ascii="inherit" w:eastAsia="Times New Roman" w:hAnsi="inherit" w:cs="Times New Roman"/>
                <w:spacing w:val="-1"/>
                <w:sz w:val="24"/>
                <w:szCs w:val="24"/>
              </w:rPr>
              <w:t> is a symbolic reference most often pointing to the currently checked out branch.</w:t>
            </w:r>
          </w:p>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Sometimes the </w:t>
            </w:r>
            <w:r w:rsidRPr="001F1705">
              <w:rPr>
                <w:rFonts w:ascii="inherit" w:eastAsia="Times New Roman" w:hAnsi="inherit" w:cs="Times New Roman"/>
                <w:i/>
                <w:iCs/>
                <w:spacing w:val="-1"/>
                <w:sz w:val="24"/>
                <w:szCs w:val="24"/>
              </w:rPr>
              <w:t>HEAD</w:t>
            </w:r>
            <w:r w:rsidRPr="001F1705">
              <w:rPr>
                <w:rFonts w:ascii="inherit" w:eastAsia="Times New Roman" w:hAnsi="inherit" w:cs="Times New Roman"/>
                <w:spacing w:val="-1"/>
                <w:sz w:val="24"/>
                <w:szCs w:val="24"/>
              </w:rPr>
              <w:t> points directly to a commit object, this is called </w:t>
            </w:r>
            <w:r w:rsidRPr="001F1705">
              <w:rPr>
                <w:rFonts w:ascii="inherit" w:eastAsia="Times New Roman" w:hAnsi="inherit" w:cs="Times New Roman"/>
                <w:i/>
                <w:iCs/>
                <w:spacing w:val="-1"/>
                <w:sz w:val="24"/>
                <w:szCs w:val="24"/>
              </w:rPr>
              <w:t>detached HEAD mode</w:t>
            </w:r>
            <w:r w:rsidRPr="001F1705">
              <w:rPr>
                <w:rFonts w:ascii="inherit" w:eastAsia="Times New Roman" w:hAnsi="inherit" w:cs="Times New Roman"/>
                <w:spacing w:val="-1"/>
                <w:sz w:val="24"/>
                <w:szCs w:val="24"/>
              </w:rPr>
              <w:t>. In that state creation of a commit will not move any branch.</w:t>
            </w:r>
          </w:p>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If you switch branches, the </w:t>
            </w:r>
            <w:r w:rsidRPr="001F1705">
              <w:rPr>
                <w:rFonts w:ascii="inherit" w:eastAsia="Times New Roman" w:hAnsi="inherit" w:cs="Times New Roman"/>
                <w:i/>
                <w:iCs/>
                <w:spacing w:val="-1"/>
                <w:sz w:val="24"/>
                <w:szCs w:val="24"/>
              </w:rPr>
              <w:t>HEAD</w:t>
            </w:r>
            <w:r w:rsidRPr="001F1705">
              <w:rPr>
                <w:rFonts w:ascii="inherit" w:eastAsia="Times New Roman" w:hAnsi="inherit" w:cs="Times New Roman"/>
                <w:spacing w:val="-1"/>
                <w:sz w:val="24"/>
                <w:szCs w:val="24"/>
              </w:rPr>
              <w:t> pointer points to the branch pointer which in turn points to a commit. If you checkout a specific commit, the</w:t>
            </w:r>
            <w:r w:rsidRPr="001F1705">
              <w:rPr>
                <w:rFonts w:ascii="inherit" w:eastAsia="Times New Roman" w:hAnsi="inherit" w:cs="Times New Roman"/>
                <w:i/>
                <w:iCs/>
                <w:spacing w:val="-1"/>
                <w:sz w:val="24"/>
                <w:szCs w:val="24"/>
              </w:rPr>
              <w:t>HEAD</w:t>
            </w:r>
            <w:r w:rsidRPr="001F1705">
              <w:rPr>
                <w:rFonts w:ascii="inherit" w:eastAsia="Times New Roman" w:hAnsi="inherit" w:cs="Times New Roman"/>
                <w:spacing w:val="-1"/>
                <w:sz w:val="24"/>
                <w:szCs w:val="24"/>
              </w:rPr>
              <w:t> points to this commit directly.</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Index</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i/>
                <w:iCs/>
                <w:spacing w:val="-1"/>
                <w:sz w:val="24"/>
                <w:szCs w:val="24"/>
              </w:rPr>
              <w:t>Index</w:t>
            </w:r>
            <w:r w:rsidRPr="001F1705">
              <w:rPr>
                <w:rFonts w:ascii="inherit" w:eastAsia="Times New Roman" w:hAnsi="inherit" w:cs="Times New Roman"/>
                <w:spacing w:val="-1"/>
                <w:sz w:val="24"/>
                <w:szCs w:val="24"/>
              </w:rPr>
              <w:t> is an alternative term for the </w:t>
            </w:r>
            <w:r w:rsidRPr="001F1705">
              <w:rPr>
                <w:rFonts w:ascii="inherit" w:eastAsia="Times New Roman" w:hAnsi="inherit" w:cs="Times New Roman"/>
                <w:i/>
                <w:iCs/>
                <w:spacing w:val="-1"/>
                <w:sz w:val="24"/>
                <w:szCs w:val="24"/>
              </w:rPr>
              <w:t>staging area</w:t>
            </w:r>
            <w:r w:rsidRPr="001F1705">
              <w:rPr>
                <w:rFonts w:ascii="inherit" w:eastAsia="Times New Roman" w:hAnsi="inherit" w:cs="Times New Roman"/>
                <w:spacing w:val="-1"/>
                <w:sz w:val="24"/>
                <w:szCs w:val="24"/>
              </w:rPr>
              <w:t>.</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Repository</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A </w:t>
            </w:r>
            <w:r w:rsidRPr="001F1705">
              <w:rPr>
                <w:rFonts w:ascii="inherit" w:eastAsia="Times New Roman" w:hAnsi="inherit" w:cs="Times New Roman"/>
                <w:i/>
                <w:iCs/>
                <w:spacing w:val="-1"/>
                <w:sz w:val="24"/>
                <w:szCs w:val="24"/>
              </w:rPr>
              <w:t>repository</w:t>
            </w:r>
            <w:r w:rsidRPr="001F1705">
              <w:rPr>
                <w:rFonts w:ascii="inherit" w:eastAsia="Times New Roman" w:hAnsi="inherit" w:cs="Times New Roman"/>
                <w:spacing w:val="-1"/>
                <w:sz w:val="24"/>
                <w:szCs w:val="24"/>
              </w:rPr>
              <w:t> contains the history, the different versions over time and all different branches and tags. In Git each copy of the repository is a complete repository. If the repository is not a bare repository, it allows you to checkout revisions into your working tree and to capture changes by creating new commits. Bare repositories are only changed by transporting changes from other repositories.</w:t>
            </w:r>
          </w:p>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This description uses the term </w:t>
            </w:r>
            <w:r w:rsidRPr="001F1705">
              <w:rPr>
                <w:rFonts w:ascii="inherit" w:eastAsia="Times New Roman" w:hAnsi="inherit" w:cs="Times New Roman"/>
                <w:i/>
                <w:iCs/>
                <w:spacing w:val="-1"/>
                <w:sz w:val="24"/>
                <w:szCs w:val="24"/>
              </w:rPr>
              <w:t>repository</w:t>
            </w:r>
            <w:r w:rsidRPr="001F1705">
              <w:rPr>
                <w:rFonts w:ascii="inherit" w:eastAsia="Times New Roman" w:hAnsi="inherit" w:cs="Times New Roman"/>
                <w:spacing w:val="-1"/>
                <w:sz w:val="24"/>
                <w:szCs w:val="24"/>
              </w:rPr>
              <w:t> to talk about a non-bare repository. If it talks about a bare repository, this is explicitly mentioned.</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Revision</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Represents a version of the source code. Git implements revisions as </w:t>
            </w:r>
            <w:r w:rsidRPr="001F1705">
              <w:rPr>
                <w:rFonts w:ascii="inherit" w:eastAsia="Times New Roman" w:hAnsi="inherit" w:cs="Times New Roman"/>
                <w:i/>
                <w:iCs/>
                <w:spacing w:val="-1"/>
                <w:sz w:val="24"/>
                <w:szCs w:val="24"/>
              </w:rPr>
              <w:t>commit objects</w:t>
            </w:r>
            <w:r w:rsidRPr="001F1705">
              <w:rPr>
                <w:rFonts w:ascii="inherit" w:eastAsia="Times New Roman" w:hAnsi="inherit" w:cs="Times New Roman"/>
                <w:spacing w:val="-1"/>
                <w:sz w:val="24"/>
                <w:szCs w:val="24"/>
              </w:rPr>
              <w:t> (or short </w:t>
            </w:r>
            <w:proofErr w:type="gramStart"/>
            <w:r w:rsidRPr="001F1705">
              <w:rPr>
                <w:rFonts w:ascii="inherit" w:eastAsia="Times New Roman" w:hAnsi="inherit" w:cs="Times New Roman"/>
                <w:i/>
                <w:iCs/>
                <w:spacing w:val="-1"/>
                <w:sz w:val="24"/>
                <w:szCs w:val="24"/>
              </w:rPr>
              <w:t>commits</w:t>
            </w:r>
            <w:r w:rsidRPr="001F1705">
              <w:rPr>
                <w:rFonts w:ascii="inherit" w:eastAsia="Times New Roman" w:hAnsi="inherit" w:cs="Times New Roman"/>
                <w:spacing w:val="-1"/>
                <w:sz w:val="24"/>
                <w:szCs w:val="24"/>
              </w:rPr>
              <w:t> )</w:t>
            </w:r>
            <w:proofErr w:type="gramEnd"/>
            <w:r w:rsidRPr="001F1705">
              <w:rPr>
                <w:rFonts w:ascii="inherit" w:eastAsia="Times New Roman" w:hAnsi="inherit" w:cs="Times New Roman"/>
                <w:spacing w:val="-1"/>
                <w:sz w:val="24"/>
                <w:szCs w:val="24"/>
              </w:rPr>
              <w:t>. These are identified by an SHA-1 hash.</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Staging area</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The </w:t>
            </w:r>
            <w:r w:rsidRPr="001F1705">
              <w:rPr>
                <w:rFonts w:ascii="inherit" w:eastAsia="Times New Roman" w:hAnsi="inherit" w:cs="Times New Roman"/>
                <w:i/>
                <w:iCs/>
                <w:spacing w:val="-1"/>
                <w:sz w:val="24"/>
                <w:szCs w:val="24"/>
              </w:rPr>
              <w:t>staging area</w:t>
            </w:r>
            <w:r w:rsidRPr="001F1705">
              <w:rPr>
                <w:rFonts w:ascii="inherit" w:eastAsia="Times New Roman" w:hAnsi="inherit" w:cs="Times New Roman"/>
                <w:spacing w:val="-1"/>
                <w:sz w:val="24"/>
                <w:szCs w:val="24"/>
              </w:rPr>
              <w:t> is the place to store changes in the working tree before the commit. The </w:t>
            </w:r>
            <w:r w:rsidRPr="001F1705">
              <w:rPr>
                <w:rFonts w:ascii="inherit" w:eastAsia="Times New Roman" w:hAnsi="inherit" w:cs="Times New Roman"/>
                <w:i/>
                <w:iCs/>
                <w:spacing w:val="-1"/>
                <w:sz w:val="24"/>
                <w:szCs w:val="24"/>
              </w:rPr>
              <w:t>staging area</w:t>
            </w:r>
            <w:r w:rsidRPr="001F1705">
              <w:rPr>
                <w:rFonts w:ascii="inherit" w:eastAsia="Times New Roman" w:hAnsi="inherit" w:cs="Times New Roman"/>
                <w:spacing w:val="-1"/>
                <w:sz w:val="24"/>
                <w:szCs w:val="24"/>
              </w:rPr>
              <w:t> contains a snapshot of the changes in the working tree (changed or new files) relevant to create the next commit and stores their mode (file type, executable bit).</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Tag</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746CE2" w:rsidRPr="001F1705" w:rsidRDefault="00746CE2" w:rsidP="00746CE2">
            <w:pPr>
              <w:spacing w:before="100" w:beforeAutospacing="1" w:after="100" w:afterAutospacing="1"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A </w:t>
            </w:r>
            <w:r w:rsidRPr="001F1705">
              <w:rPr>
                <w:rFonts w:ascii="inherit" w:eastAsia="Times New Roman" w:hAnsi="inherit" w:cs="Times New Roman"/>
                <w:i/>
                <w:iCs/>
                <w:spacing w:val="-1"/>
                <w:sz w:val="24"/>
                <w:szCs w:val="24"/>
              </w:rPr>
              <w:t>tag</w:t>
            </w:r>
            <w:r w:rsidRPr="001F1705">
              <w:rPr>
                <w:rFonts w:ascii="inherit" w:eastAsia="Times New Roman" w:hAnsi="inherit" w:cs="Times New Roman"/>
                <w:spacing w:val="-1"/>
                <w:sz w:val="24"/>
                <w:szCs w:val="24"/>
              </w:rPr>
              <w:t xml:space="preserve"> points to a commit which uniquely identifies a version of the Git repository. With a tag, you can </w:t>
            </w:r>
            <w:r w:rsidRPr="001F1705">
              <w:rPr>
                <w:rFonts w:ascii="inherit" w:eastAsia="Times New Roman" w:hAnsi="inherit" w:cs="Times New Roman"/>
                <w:spacing w:val="-1"/>
                <w:sz w:val="24"/>
                <w:szCs w:val="24"/>
              </w:rPr>
              <w:lastRenderedPageBreak/>
              <w:t>have a named point to which you can always revert to. You can revert to any point in a Git repository, but tags make it easier. The benefit of tags is to mark the repository for a specific reason, e.g., with a release.</w:t>
            </w:r>
          </w:p>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 xml:space="preserve">Branches and tags are named </w:t>
            </w:r>
            <w:proofErr w:type="gramStart"/>
            <w:r w:rsidRPr="001F1705">
              <w:rPr>
                <w:rFonts w:ascii="inherit" w:eastAsia="Times New Roman" w:hAnsi="inherit" w:cs="Times New Roman"/>
                <w:spacing w:val="-1"/>
                <w:sz w:val="24"/>
                <w:szCs w:val="24"/>
              </w:rPr>
              <w:t>pointers,</w:t>
            </w:r>
            <w:proofErr w:type="gramEnd"/>
            <w:r w:rsidRPr="001F1705">
              <w:rPr>
                <w:rFonts w:ascii="inherit" w:eastAsia="Times New Roman" w:hAnsi="inherit" w:cs="Times New Roman"/>
                <w:spacing w:val="-1"/>
                <w:sz w:val="24"/>
                <w:szCs w:val="24"/>
              </w:rPr>
              <w:t xml:space="preserve"> the difference is that branches move when a new commit is created while tags always point to the same commit. Tags can have a timestamp and a message associated with them.</w:t>
            </w:r>
          </w:p>
        </w:tc>
      </w:tr>
      <w:tr w:rsidR="00746CE2" w:rsidRPr="001F1705" w:rsidTr="00746CE2">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lastRenderedPageBreak/>
              <w:t>URL</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A URL in Git determines the location of the repository. Git distinguishes between </w:t>
            </w:r>
            <w:r w:rsidRPr="001F1705">
              <w:rPr>
                <w:rFonts w:ascii="inherit" w:eastAsia="Times New Roman" w:hAnsi="inherit" w:cs="Times New Roman"/>
                <w:i/>
                <w:iCs/>
                <w:spacing w:val="-1"/>
                <w:sz w:val="24"/>
                <w:szCs w:val="24"/>
              </w:rPr>
              <w:t>fetchurl</w:t>
            </w:r>
            <w:r w:rsidRPr="001F1705">
              <w:rPr>
                <w:rFonts w:ascii="inherit" w:eastAsia="Times New Roman" w:hAnsi="inherit" w:cs="Times New Roman"/>
                <w:spacing w:val="-1"/>
                <w:sz w:val="24"/>
                <w:szCs w:val="24"/>
              </w:rPr>
              <w:t> for getting new data from other repositories and </w:t>
            </w:r>
            <w:r w:rsidRPr="001F1705">
              <w:rPr>
                <w:rFonts w:ascii="inherit" w:eastAsia="Times New Roman" w:hAnsi="inherit" w:cs="Times New Roman"/>
                <w:i/>
                <w:iCs/>
                <w:spacing w:val="-1"/>
                <w:sz w:val="24"/>
                <w:szCs w:val="24"/>
              </w:rPr>
              <w:t>pushurl</w:t>
            </w:r>
            <w:r w:rsidRPr="001F1705">
              <w:rPr>
                <w:rFonts w:ascii="inherit" w:eastAsia="Times New Roman" w:hAnsi="inherit" w:cs="Times New Roman"/>
                <w:spacing w:val="-1"/>
                <w:sz w:val="24"/>
                <w:szCs w:val="24"/>
              </w:rPr>
              <w:t> for pushing data to another repository.</w:t>
            </w:r>
          </w:p>
        </w:tc>
      </w:tr>
      <w:tr w:rsidR="00746CE2" w:rsidRPr="001F1705" w:rsidTr="00746CE2">
        <w:trPr>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Working tree</w:t>
            </w:r>
          </w:p>
        </w:tc>
        <w:tc>
          <w:tcPr>
            <w:tcW w:w="0" w:type="auto"/>
            <w:tcBorders>
              <w:top w:val="single" w:sz="2" w:space="0" w:color="DEDEDE"/>
              <w:left w:val="single" w:sz="2" w:space="0" w:color="DEDEDE"/>
              <w:bottom w:val="single" w:sz="2" w:space="0" w:color="DEDEDE"/>
              <w:right w:val="single" w:sz="2" w:space="0" w:color="DEDEDE"/>
            </w:tcBorders>
            <w:shd w:val="clear" w:color="auto" w:fill="F8F8F7"/>
            <w:tcMar>
              <w:top w:w="135" w:type="dxa"/>
              <w:left w:w="150" w:type="dxa"/>
              <w:bottom w:w="135" w:type="dxa"/>
              <w:right w:w="150" w:type="dxa"/>
            </w:tcMar>
            <w:hideMark/>
          </w:tcPr>
          <w:p w:rsidR="00746CE2" w:rsidRPr="001F1705" w:rsidRDefault="00746CE2" w:rsidP="00746CE2">
            <w:pPr>
              <w:spacing w:after="0" w:line="240" w:lineRule="auto"/>
              <w:rPr>
                <w:rFonts w:ascii="inherit" w:eastAsia="Times New Roman" w:hAnsi="inherit" w:cs="Times New Roman"/>
                <w:spacing w:val="-1"/>
                <w:sz w:val="24"/>
                <w:szCs w:val="24"/>
              </w:rPr>
            </w:pPr>
            <w:r w:rsidRPr="001F1705">
              <w:rPr>
                <w:rFonts w:ascii="inherit" w:eastAsia="Times New Roman" w:hAnsi="inherit" w:cs="Times New Roman"/>
                <w:spacing w:val="-1"/>
                <w:sz w:val="24"/>
                <w:szCs w:val="24"/>
              </w:rPr>
              <w:t>The </w:t>
            </w:r>
            <w:r w:rsidRPr="001F1705">
              <w:rPr>
                <w:rFonts w:ascii="inherit" w:eastAsia="Times New Roman" w:hAnsi="inherit" w:cs="Times New Roman"/>
                <w:i/>
                <w:iCs/>
                <w:spacing w:val="-1"/>
                <w:sz w:val="24"/>
                <w:szCs w:val="24"/>
              </w:rPr>
              <w:t>working tree</w:t>
            </w:r>
            <w:r w:rsidRPr="001F1705">
              <w:rPr>
                <w:rFonts w:ascii="inherit" w:eastAsia="Times New Roman" w:hAnsi="inherit" w:cs="Times New Roman"/>
                <w:spacing w:val="-1"/>
                <w:sz w:val="24"/>
                <w:szCs w:val="24"/>
              </w:rPr>
              <w:t> contains the set of working files for the repository. You can modify the content and commit the changes as new commits to the repository.</w:t>
            </w:r>
          </w:p>
        </w:tc>
      </w:tr>
    </w:tbl>
    <w:p w:rsidR="00746CE2" w:rsidRPr="001F1705" w:rsidRDefault="00F73D01" w:rsidP="00746CE2">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54" w:anchor="git" w:history="1">
        <w:r w:rsidR="00746CE2" w:rsidRPr="001F1705">
          <w:rPr>
            <w:rStyle w:val="Hyperlink"/>
            <w:rFonts w:ascii="Arial" w:hAnsi="Arial" w:cs="Arial"/>
            <w:color w:val="28373C"/>
            <w:spacing w:val="-2"/>
            <w:sz w:val="24"/>
            <w:szCs w:val="24"/>
            <w:u w:val="none"/>
          </w:rPr>
          <w:t>11. The details of the commit objects</w:t>
        </w:r>
      </w:hyperlink>
    </w:p>
    <w:p w:rsidR="00746CE2" w:rsidRPr="001F1705" w:rsidRDefault="00F73D01" w:rsidP="00746CE2">
      <w:pPr>
        <w:pStyle w:val="Heading3"/>
        <w:shd w:val="clear" w:color="auto" w:fill="FFFFFF"/>
        <w:spacing w:before="0" w:after="120"/>
        <w:rPr>
          <w:rFonts w:ascii="Arial" w:hAnsi="Arial" w:cs="Arial"/>
          <w:b w:val="0"/>
          <w:bCs w:val="0"/>
          <w:color w:val="BA3925"/>
          <w:sz w:val="24"/>
          <w:szCs w:val="24"/>
        </w:rPr>
      </w:pPr>
      <w:hyperlink r:id="rId155" w:anchor="commit_object" w:history="1">
        <w:r w:rsidR="00746CE2" w:rsidRPr="001F1705">
          <w:rPr>
            <w:rStyle w:val="Hyperlink"/>
            <w:rFonts w:ascii="Arial" w:hAnsi="Arial" w:cs="Arial"/>
            <w:color w:val="28373C"/>
            <w:sz w:val="24"/>
            <w:szCs w:val="24"/>
            <w:u w:val="none"/>
          </w:rPr>
          <w:t>11.1. Commit object (commit)</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Conceptually a commit object (short</w:t>
      </w:r>
      <w:proofErr w:type="gramStart"/>
      <w:r w:rsidRPr="001F1705">
        <w:rPr>
          <w:rFonts w:ascii="inherit" w:hAnsi="inherit"/>
          <w:spacing w:val="-1"/>
        </w:rPr>
        <w:t>:commit</w:t>
      </w:r>
      <w:proofErr w:type="gramEnd"/>
      <w:r w:rsidRPr="001F1705">
        <w:rPr>
          <w:rFonts w:ascii="inherit" w:hAnsi="inherit"/>
          <w:spacing w:val="-1"/>
        </w:rPr>
        <w:t>) represents a version of all files tracked in the repository at the time the commit was created. Commits know their parent(s) and this way capture the version history of the repository.</w:t>
      </w:r>
    </w:p>
    <w:p w:rsidR="00746CE2" w:rsidRPr="001F1705" w:rsidRDefault="00F73D01" w:rsidP="00746CE2">
      <w:pPr>
        <w:pStyle w:val="Heading3"/>
        <w:shd w:val="clear" w:color="auto" w:fill="FFFFFF"/>
        <w:spacing w:before="0" w:after="120"/>
        <w:rPr>
          <w:rFonts w:ascii="Arial" w:hAnsi="Arial" w:cs="Arial"/>
          <w:b w:val="0"/>
          <w:bCs w:val="0"/>
          <w:color w:val="BA3925"/>
          <w:sz w:val="24"/>
          <w:szCs w:val="24"/>
        </w:rPr>
      </w:pPr>
      <w:hyperlink r:id="rId156" w:anchor="commit_objects" w:history="1">
        <w:r w:rsidR="00746CE2" w:rsidRPr="001F1705">
          <w:rPr>
            <w:rStyle w:val="Hyperlink"/>
            <w:rFonts w:ascii="Arial" w:hAnsi="Arial" w:cs="Arial"/>
            <w:color w:val="28373C"/>
            <w:sz w:val="24"/>
            <w:szCs w:val="24"/>
            <w:u w:val="none"/>
          </w:rPr>
          <w:t>11.2. Technical details of a commit object</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 xml:space="preserve">This commit object is addressable via a hash </w:t>
      </w:r>
      <w:proofErr w:type="gramStart"/>
      <w:r w:rsidRPr="001F1705">
        <w:rPr>
          <w:rFonts w:ascii="inherit" w:hAnsi="inherit"/>
          <w:spacing w:val="-1"/>
        </w:rPr>
        <w:t>( </w:t>
      </w:r>
      <w:r w:rsidRPr="001F1705">
        <w:rPr>
          <w:rStyle w:val="Emphasis"/>
          <w:rFonts w:ascii="inherit" w:hAnsi="inherit"/>
          <w:spacing w:val="-1"/>
        </w:rPr>
        <w:t>SHA</w:t>
      </w:r>
      <w:proofErr w:type="gramEnd"/>
      <w:r w:rsidRPr="001F1705">
        <w:rPr>
          <w:rStyle w:val="Emphasis"/>
          <w:rFonts w:ascii="inherit" w:hAnsi="inherit"/>
          <w:spacing w:val="-1"/>
        </w:rPr>
        <w:t>-1 checksum</w:t>
      </w:r>
      <w:r w:rsidRPr="001F1705">
        <w:rPr>
          <w:rFonts w:ascii="inherit" w:hAnsi="inherit"/>
          <w:spacing w:val="-1"/>
        </w:rPr>
        <w:t> ). This hash is calculated based on the content of the files, the content of the directories, the complete history of up to the new commit, the committer, the commit message, and several other factors.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This means that Git is safe, you cannot manipulate a file or the commit message in the Git repository without Git noticing that corresponding hash does not fit anymore to the content.</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The </w:t>
      </w:r>
      <w:r w:rsidRPr="001F1705">
        <w:rPr>
          <w:rStyle w:val="Emphasis"/>
          <w:rFonts w:ascii="inherit" w:hAnsi="inherit"/>
          <w:spacing w:val="-1"/>
        </w:rPr>
        <w:t>commit object</w:t>
      </w:r>
      <w:r w:rsidRPr="001F1705">
        <w:rPr>
          <w:rFonts w:ascii="inherit" w:hAnsi="inherit"/>
          <w:spacing w:val="-1"/>
        </w:rPr>
        <w:t> points to the individual files in this commit via a </w:t>
      </w:r>
      <w:r w:rsidRPr="001F1705">
        <w:rPr>
          <w:rStyle w:val="Emphasis"/>
          <w:rFonts w:ascii="inherit" w:hAnsi="inherit"/>
          <w:spacing w:val="-1"/>
        </w:rPr>
        <w:t>tree</w:t>
      </w:r>
      <w:r w:rsidRPr="001F1705">
        <w:rPr>
          <w:rFonts w:ascii="inherit" w:hAnsi="inherit"/>
          <w:spacing w:val="-1"/>
        </w:rPr>
        <w:t> object. The files are stored in the Git repository as </w:t>
      </w:r>
      <w:r w:rsidRPr="001F1705">
        <w:rPr>
          <w:rStyle w:val="Emphasis"/>
          <w:rFonts w:ascii="inherit" w:hAnsi="inherit"/>
          <w:spacing w:val="-1"/>
        </w:rPr>
        <w:t>blob</w:t>
      </w:r>
      <w:r w:rsidRPr="001F1705">
        <w:rPr>
          <w:rFonts w:ascii="inherit" w:hAnsi="inherit"/>
          <w:spacing w:val="-1"/>
        </w:rPr>
        <w:t> objects and might be packed by Git for better performance and more compact storage. Blobs are addressed via their SHA-1 hash.</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Packing involves storing changes as deltas, compression and storage of many objects in a single </w:t>
      </w:r>
      <w:r w:rsidRPr="001F1705">
        <w:rPr>
          <w:rStyle w:val="Emphasis"/>
          <w:rFonts w:ascii="inherit" w:hAnsi="inherit"/>
          <w:spacing w:val="-1"/>
        </w:rPr>
        <w:t>pack file</w:t>
      </w:r>
      <w:r w:rsidRPr="001F1705">
        <w:rPr>
          <w:rFonts w:ascii="inherit" w:hAnsi="inherit"/>
          <w:spacing w:val="-1"/>
        </w:rPr>
        <w:t>. </w:t>
      </w:r>
      <w:r w:rsidRPr="001F1705">
        <w:rPr>
          <w:rStyle w:val="Emphasis"/>
          <w:rFonts w:ascii="inherit" w:hAnsi="inherit"/>
          <w:spacing w:val="-1"/>
        </w:rPr>
        <w:t>Pack files</w:t>
      </w:r>
      <w:r w:rsidRPr="001F1705">
        <w:rPr>
          <w:rFonts w:ascii="inherit" w:hAnsi="inherit"/>
          <w:spacing w:val="-1"/>
        </w:rPr>
        <w:t> are accompanied by one or multiple index files which speedup access to individual objects stored in these packs.</w:t>
      </w:r>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A commit object is depicted in the following picture.</w:t>
      </w:r>
    </w:p>
    <w:p w:rsidR="00746CE2" w:rsidRPr="001F1705" w:rsidRDefault="00746CE2" w:rsidP="00746CE2">
      <w:pPr>
        <w:ind w:left="-1080" w:firstLine="1080"/>
        <w:rPr>
          <w:sz w:val="24"/>
          <w:szCs w:val="24"/>
        </w:rPr>
      </w:pPr>
      <w:r w:rsidRPr="001F1705">
        <w:rPr>
          <w:noProof/>
          <w:sz w:val="24"/>
          <w:szCs w:val="24"/>
        </w:rPr>
        <w:lastRenderedPageBreak/>
        <w:drawing>
          <wp:inline distT="0" distB="0" distL="0" distR="0">
            <wp:extent cx="6505575" cy="2600325"/>
            <wp:effectExtent l="1905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7"/>
                    <a:srcRect/>
                    <a:stretch>
                      <a:fillRect/>
                    </a:stretch>
                  </pic:blipFill>
                  <pic:spPr bwMode="auto">
                    <a:xfrm>
                      <a:off x="0" y="0"/>
                      <a:ext cx="6505575" cy="2600325"/>
                    </a:xfrm>
                    <a:prstGeom prst="rect">
                      <a:avLst/>
                    </a:prstGeom>
                    <a:noFill/>
                    <a:ln w="9525">
                      <a:noFill/>
                      <a:miter lim="800000"/>
                      <a:headEnd/>
                      <a:tailEnd/>
                    </a:ln>
                  </pic:spPr>
                </pic:pic>
              </a:graphicData>
            </a:graphic>
          </wp:inline>
        </w:drawing>
      </w:r>
    </w:p>
    <w:p w:rsidR="00746CE2" w:rsidRPr="001F1705" w:rsidRDefault="00746CE2" w:rsidP="00746CE2">
      <w:pPr>
        <w:pStyle w:val="NormalWeb"/>
        <w:rPr>
          <w:rFonts w:ascii="inherit" w:hAnsi="inherit"/>
          <w:spacing w:val="-1"/>
        </w:rPr>
      </w:pPr>
      <w:r w:rsidRPr="001F1705">
        <w:rPr>
          <w:rFonts w:ascii="inherit" w:hAnsi="inherit"/>
          <w:spacing w:val="-1"/>
        </w:rPr>
        <w:t>The above picture is simplified. Tree objects point to other tree objects and file blobs. Objects which didn’t change between commits are reused by multiple commits.</w:t>
      </w:r>
    </w:p>
    <w:p w:rsidR="00746CE2" w:rsidRPr="001F1705" w:rsidRDefault="00F73D01" w:rsidP="00746CE2">
      <w:pPr>
        <w:pStyle w:val="Heading3"/>
        <w:spacing w:before="0" w:after="120"/>
        <w:rPr>
          <w:rFonts w:ascii="Arial" w:hAnsi="Arial" w:cs="Arial"/>
          <w:b w:val="0"/>
          <w:bCs w:val="0"/>
          <w:color w:val="BA3925"/>
          <w:sz w:val="24"/>
          <w:szCs w:val="24"/>
        </w:rPr>
      </w:pPr>
      <w:hyperlink r:id="rId158" w:anchor="commits_sha_checksum" w:history="1">
        <w:r w:rsidR="00746CE2" w:rsidRPr="001F1705">
          <w:rPr>
            <w:rStyle w:val="Hyperlink"/>
            <w:rFonts w:ascii="Arial" w:hAnsi="Arial" w:cs="Arial"/>
            <w:color w:val="28373C"/>
            <w:sz w:val="24"/>
            <w:szCs w:val="24"/>
          </w:rPr>
          <w:t>11.3. Hash and abbreviated commit hash</w:t>
        </w:r>
      </w:hyperlink>
    </w:p>
    <w:p w:rsidR="00746CE2" w:rsidRPr="001F1705" w:rsidRDefault="00746CE2" w:rsidP="00746CE2">
      <w:pPr>
        <w:pStyle w:val="NormalWeb"/>
        <w:rPr>
          <w:rFonts w:ascii="inherit" w:hAnsi="inherit"/>
          <w:spacing w:val="-1"/>
        </w:rPr>
      </w:pPr>
      <w:r w:rsidRPr="001F1705">
        <w:rPr>
          <w:rFonts w:ascii="inherit" w:hAnsi="inherit"/>
          <w:spacing w:val="-1"/>
        </w:rPr>
        <w:t>A Git commit object is identified by its hash (SHA-1 checksum). SHA-1 produces a 160-bit (20-byte) hash value. A SHA-1 hash value is typically rendered as a hexadecimal number, 40 digits long.</w:t>
      </w:r>
    </w:p>
    <w:p w:rsidR="00746CE2" w:rsidRPr="001F1705" w:rsidRDefault="00746CE2" w:rsidP="00746CE2">
      <w:pPr>
        <w:pStyle w:val="NormalWeb"/>
        <w:rPr>
          <w:rFonts w:ascii="inherit" w:hAnsi="inherit"/>
          <w:spacing w:val="-1"/>
        </w:rPr>
      </w:pPr>
      <w:r w:rsidRPr="001F1705">
        <w:rPr>
          <w:rFonts w:ascii="inherit" w:hAnsi="inherit"/>
          <w:spacing w:val="-1"/>
        </w:rPr>
        <w:t>In a typical Git repository you need fewer characters to uniquely identify a commit object. As a minimum you need 4 characters and in a typical Git repository 5 or 6 are sufficient. This short form is called the abbreviated commit hash or abbreviated hash. Sometimes it is also called the shortened SHA-1 or abbreviated SHA-1.</w:t>
      </w:r>
    </w:p>
    <w:p w:rsidR="00746CE2" w:rsidRPr="001F1705" w:rsidRDefault="00746CE2" w:rsidP="00746CE2">
      <w:pPr>
        <w:pStyle w:val="NormalWeb"/>
        <w:rPr>
          <w:rFonts w:ascii="inherit" w:hAnsi="inherit"/>
          <w:spacing w:val="-1"/>
        </w:rPr>
      </w:pPr>
      <w:r w:rsidRPr="001F1705">
        <w:rPr>
          <w:rFonts w:ascii="inherit" w:hAnsi="inherit"/>
          <w:spacing w:val="-1"/>
        </w:rPr>
        <w:t>Several commands, e.g., the </w:t>
      </w:r>
      <w:r w:rsidRPr="001F1705">
        <w:rPr>
          <w:rStyle w:val="HTMLCode"/>
          <w:sz w:val="24"/>
          <w:szCs w:val="24"/>
          <w:shd w:val="clear" w:color="auto" w:fill="F7F7F8"/>
        </w:rPr>
        <w:t>git log</w:t>
      </w:r>
      <w:r w:rsidRPr="001F1705">
        <w:rPr>
          <w:rFonts w:ascii="inherit" w:hAnsi="inherit"/>
          <w:spacing w:val="-1"/>
        </w:rPr>
        <w:t> command can be instructed to use the shortened SHA-1 for their output.</w:t>
      </w:r>
    </w:p>
    <w:p w:rsidR="00746CE2" w:rsidRPr="001F1705" w:rsidRDefault="00F73D01" w:rsidP="00746CE2">
      <w:pPr>
        <w:pStyle w:val="Heading2"/>
        <w:spacing w:before="0" w:beforeAutospacing="0" w:after="120" w:afterAutospacing="0"/>
        <w:rPr>
          <w:rFonts w:ascii="Arial" w:hAnsi="Arial" w:cs="Arial"/>
          <w:b w:val="0"/>
          <w:bCs w:val="0"/>
          <w:color w:val="BA3925"/>
          <w:spacing w:val="-2"/>
          <w:sz w:val="24"/>
          <w:szCs w:val="24"/>
        </w:rPr>
      </w:pPr>
      <w:hyperlink r:id="rId159" w:anchor="commitreference" w:history="1">
        <w:r w:rsidR="00746CE2" w:rsidRPr="001F1705">
          <w:rPr>
            <w:rStyle w:val="Hyperlink"/>
            <w:rFonts w:ascii="Arial" w:hAnsi="Arial" w:cs="Arial"/>
            <w:color w:val="28373C"/>
            <w:spacing w:val="-2"/>
            <w:sz w:val="24"/>
            <w:szCs w:val="24"/>
          </w:rPr>
          <w:t>12. Commit references</w:t>
        </w:r>
      </w:hyperlink>
    </w:p>
    <w:p w:rsidR="00746CE2" w:rsidRPr="001F1705" w:rsidRDefault="00F73D01" w:rsidP="00746CE2">
      <w:pPr>
        <w:pStyle w:val="Heading3"/>
        <w:shd w:val="clear" w:color="auto" w:fill="FFFFFF"/>
        <w:spacing w:before="0" w:after="120"/>
        <w:rPr>
          <w:rFonts w:ascii="Arial" w:hAnsi="Arial" w:cs="Arial"/>
          <w:b w:val="0"/>
          <w:bCs w:val="0"/>
          <w:color w:val="BA3925"/>
          <w:sz w:val="24"/>
          <w:szCs w:val="24"/>
        </w:rPr>
      </w:pPr>
      <w:hyperlink r:id="rId160" w:anchor="commitreference_whatis" w:history="1">
        <w:r w:rsidR="00746CE2" w:rsidRPr="001F1705">
          <w:rPr>
            <w:rStyle w:val="Hyperlink"/>
            <w:rFonts w:ascii="Arial" w:hAnsi="Arial" w:cs="Arial"/>
            <w:color w:val="28373C"/>
            <w:sz w:val="24"/>
            <w:szCs w:val="24"/>
          </w:rPr>
          <w:t>12.1. Predecessor commits, parents and commit references</w:t>
        </w:r>
      </w:hyperlink>
    </w:p>
    <w:p w:rsidR="00746CE2" w:rsidRPr="001F1705" w:rsidRDefault="00746CE2" w:rsidP="00746CE2">
      <w:pPr>
        <w:pStyle w:val="NormalWeb"/>
        <w:shd w:val="clear" w:color="auto" w:fill="FFFFFF"/>
        <w:rPr>
          <w:rFonts w:ascii="inherit" w:hAnsi="inherit"/>
          <w:spacing w:val="-1"/>
        </w:rPr>
      </w:pPr>
      <w:r w:rsidRPr="001F1705">
        <w:rPr>
          <w:rFonts w:ascii="inherit" w:hAnsi="inherit"/>
          <w:spacing w:val="-1"/>
        </w:rPr>
        <w:t>Each commit has zero or more direct predecessor commits. The first commit has zero parents, merge commits have two or more parents, most commits have one parent.</w:t>
      </w:r>
    </w:p>
    <w:p w:rsidR="00746CE2" w:rsidRPr="001F1705" w:rsidRDefault="00F73D01" w:rsidP="00746CE2">
      <w:pPr>
        <w:ind w:left="-1080" w:firstLine="1080"/>
        <w:rPr>
          <w:sz w:val="24"/>
          <w:szCs w:val="24"/>
        </w:rPr>
      </w:pPr>
      <w:r w:rsidRPr="00F73D01">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CD1364" w:rsidRPr="001F1705">
        <w:rPr>
          <w:noProof/>
          <w:sz w:val="24"/>
          <w:szCs w:val="24"/>
        </w:rPr>
        <w:drawing>
          <wp:inline distT="0" distB="0" distL="0" distR="0">
            <wp:extent cx="6305550" cy="226695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1"/>
                    <a:srcRect/>
                    <a:stretch>
                      <a:fillRect/>
                    </a:stretch>
                  </pic:blipFill>
                  <pic:spPr bwMode="auto">
                    <a:xfrm>
                      <a:off x="0" y="0"/>
                      <a:ext cx="6305550" cy="2266950"/>
                    </a:xfrm>
                    <a:prstGeom prst="rect">
                      <a:avLst/>
                    </a:prstGeom>
                    <a:noFill/>
                    <a:ln w="9525">
                      <a:noFill/>
                      <a:miter lim="800000"/>
                      <a:headEnd/>
                      <a:tailEnd/>
                    </a:ln>
                  </pic:spPr>
                </pic:pic>
              </a:graphicData>
            </a:graphic>
          </wp:inline>
        </w:drawing>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lastRenderedPageBreak/>
        <w:t>In Git you frequently want to refer to certain commits. For example, you want to tell Git to show you all changes which were done in the last three commits. Or you want to see the differences introduced between two different branches.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Git allows addressing commits via </w:t>
      </w:r>
      <w:r w:rsidRPr="001F1705">
        <w:rPr>
          <w:rStyle w:val="Emphasis"/>
          <w:rFonts w:ascii="inherit" w:hAnsi="inherit"/>
          <w:spacing w:val="-1"/>
        </w:rPr>
        <w:t>commit reference</w:t>
      </w:r>
      <w:r w:rsidRPr="001F1705">
        <w:rPr>
          <w:rFonts w:ascii="inherit" w:hAnsi="inherit"/>
          <w:spacing w:val="-1"/>
        </w:rPr>
        <w:t> for this purpose.</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 commit reference can be a </w:t>
      </w:r>
      <w:r w:rsidRPr="001F1705">
        <w:rPr>
          <w:rStyle w:val="Emphasis"/>
          <w:rFonts w:ascii="inherit" w:hAnsi="inherit"/>
          <w:spacing w:val="-1"/>
        </w:rPr>
        <w:t>simple reference</w:t>
      </w:r>
      <w:r w:rsidRPr="001F1705">
        <w:rPr>
          <w:rFonts w:ascii="inherit" w:hAnsi="inherit"/>
          <w:spacing w:val="-1"/>
        </w:rPr>
        <w:t> (simple ref), in this case it points directly to a commit. This is the case for a commit hash or a tag. A commit reference can also be </w:t>
      </w:r>
      <w:r w:rsidRPr="001F1705">
        <w:rPr>
          <w:rStyle w:val="Emphasis"/>
          <w:rFonts w:ascii="inherit" w:hAnsi="inherit"/>
          <w:spacing w:val="-1"/>
        </w:rPr>
        <w:t>symbolic reference</w:t>
      </w:r>
      <w:r w:rsidRPr="001F1705">
        <w:rPr>
          <w:rFonts w:ascii="inherit" w:hAnsi="inherit"/>
          <w:spacing w:val="-1"/>
        </w:rPr>
        <w:t> (symbolic ref, symref). In this case it points to another reference (either simple or symbolic). For example HEAD is a symbolic ref for a branch, if it points to a branch. HEAD points to the branch pointer and the branch pointer points to a commit.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62" w:anchor="commitreference_branchheadreferences" w:history="1">
        <w:r w:rsidR="00CD1364" w:rsidRPr="001F1705">
          <w:rPr>
            <w:rStyle w:val="Hyperlink"/>
            <w:rFonts w:ascii="Arial" w:hAnsi="Arial" w:cs="Arial"/>
            <w:color w:val="28373C"/>
            <w:sz w:val="24"/>
            <w:szCs w:val="24"/>
          </w:rPr>
          <w:t>12.2. Branch references and the HEAD reference</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 branch points to a specific commit. You can use the branch name as reference to the corresponding commit. You can also use HEAD to reference the corresponding commit.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63" w:anchor="commitreference_parentancestor" w:history="1">
        <w:r w:rsidR="00CD1364" w:rsidRPr="001F1705">
          <w:rPr>
            <w:rStyle w:val="Hyperlink"/>
            <w:rFonts w:ascii="Arial" w:hAnsi="Arial" w:cs="Arial"/>
            <w:color w:val="28373C"/>
            <w:sz w:val="24"/>
            <w:szCs w:val="24"/>
          </w:rPr>
          <w:t>12.3. Parent and ancestor commits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use ^ (caret) and ~ (tilde) to reference predecessor commit objects from other references. You can also combine the ^ and ~ operators. See </w:t>
      </w:r>
      <w:hyperlink r:id="rId164" w:anchor="commitreference_carettilde" w:history="1">
        <w:r w:rsidRPr="001F1705">
          <w:rPr>
            <w:rStyle w:val="Hyperlink"/>
            <w:rFonts w:ascii="inherit" w:hAnsi="inherit"/>
            <w:color w:val="2156A5"/>
            <w:spacing w:val="-1"/>
          </w:rPr>
          <w:t>Using caret and tilde for commit references</w:t>
        </w:r>
      </w:hyperlink>
      <w:r w:rsidRPr="001F1705">
        <w:rPr>
          <w:rFonts w:ascii="inherit" w:hAnsi="inherit"/>
          <w:spacing w:val="-1"/>
        </w:rPr>
        <w:t> for their usage.</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Git terminology is </w:t>
      </w:r>
      <w:r w:rsidRPr="001F1705">
        <w:rPr>
          <w:rStyle w:val="Emphasis"/>
          <w:rFonts w:ascii="inherit" w:hAnsi="inherit"/>
          <w:spacing w:val="-1"/>
        </w:rPr>
        <w:t>parent</w:t>
      </w:r>
      <w:r w:rsidRPr="001F1705">
        <w:rPr>
          <w:rFonts w:ascii="inherit" w:hAnsi="inherit"/>
          <w:spacing w:val="-1"/>
        </w:rPr>
        <w:t> for ^ and </w:t>
      </w:r>
      <w:r w:rsidRPr="001F1705">
        <w:rPr>
          <w:rStyle w:val="Emphasis"/>
          <w:rFonts w:ascii="inherit" w:hAnsi="inherit"/>
          <w:spacing w:val="-1"/>
        </w:rPr>
        <w:t>ancestor</w:t>
      </w:r>
      <w:r w:rsidRPr="001F1705">
        <w:rPr>
          <w:rFonts w:ascii="inherit" w:hAnsi="inherit"/>
          <w:spacing w:val="-1"/>
        </w:rPr>
        <w:t> for ~.</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65" w:anchor="commitreference_carettilde" w:history="1">
        <w:r w:rsidR="00CD1364" w:rsidRPr="001F1705">
          <w:rPr>
            <w:rStyle w:val="Hyperlink"/>
            <w:rFonts w:ascii="Arial" w:hAnsi="Arial" w:cs="Arial"/>
            <w:color w:val="28373C"/>
            <w:sz w:val="24"/>
            <w:szCs w:val="24"/>
          </w:rPr>
          <w:t>12.4. Using caret and tilde for commit references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w:t>
      </w:r>
      <w:proofErr w:type="gramStart"/>
      <w:r w:rsidRPr="001F1705">
        <w:rPr>
          <w:rFonts w:ascii="inherit" w:hAnsi="inherit"/>
          <w:spacing w:val="-1"/>
        </w:rPr>
        <w:t>reference</w:t>
      </w:r>
      <w:proofErr w:type="gramEnd"/>
      <w:r w:rsidRPr="001F1705">
        <w:rPr>
          <w:rFonts w:ascii="inherit" w:hAnsi="inherit"/>
          <w:spacing w:val="-1"/>
        </w:rPr>
        <w:t>]~1 describes the first predecessor of the commit object accessed via [reference]. [</w:t>
      </w:r>
      <w:proofErr w:type="gramStart"/>
      <w:r w:rsidRPr="001F1705">
        <w:rPr>
          <w:rFonts w:ascii="inherit" w:hAnsi="inherit"/>
          <w:spacing w:val="-1"/>
        </w:rPr>
        <w:t>reference</w:t>
      </w:r>
      <w:proofErr w:type="gramEnd"/>
      <w:r w:rsidRPr="001F1705">
        <w:rPr>
          <w:rFonts w:ascii="inherit" w:hAnsi="inherit"/>
          <w:spacing w:val="-1"/>
        </w:rPr>
        <w:t>]~2 is the first predecessor of the first predecessor of the [reference] commit. [</w:t>
      </w:r>
      <w:proofErr w:type="gramStart"/>
      <w:r w:rsidRPr="001F1705">
        <w:rPr>
          <w:rFonts w:ascii="inherit" w:hAnsi="inherit"/>
          <w:spacing w:val="-1"/>
        </w:rPr>
        <w:t>reference</w:t>
      </w:r>
      <w:proofErr w:type="gramEnd"/>
      <w:r w:rsidRPr="001F1705">
        <w:rPr>
          <w:rFonts w:ascii="inherit" w:hAnsi="inherit"/>
          <w:spacing w:val="-1"/>
        </w:rPr>
        <w:t>]~3 is the first predecessor of the first predecessor of the first predecessor of the [reference] commit, etc.</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w:t>
      </w:r>
      <w:proofErr w:type="gramStart"/>
      <w:r w:rsidRPr="001F1705">
        <w:rPr>
          <w:rFonts w:ascii="inherit" w:hAnsi="inherit"/>
          <w:spacing w:val="-1"/>
        </w:rPr>
        <w:t>reference</w:t>
      </w:r>
      <w:proofErr w:type="gramEnd"/>
      <w:r w:rsidRPr="001F1705">
        <w:rPr>
          <w:rFonts w:ascii="inherit" w:hAnsi="inherit"/>
          <w:spacing w:val="-1"/>
        </w:rPr>
        <w:t>]~ is an abbreviation for [reference</w:t>
      </w:r>
      <w:proofErr w:type="gramStart"/>
      <w:r w:rsidRPr="001F1705">
        <w:rPr>
          <w:rFonts w:ascii="inherit" w:hAnsi="inherit"/>
          <w:spacing w:val="-1"/>
        </w:rPr>
        <w:t>]~</w:t>
      </w:r>
      <w:proofErr w:type="gramEnd"/>
      <w:r w:rsidRPr="001F1705">
        <w:rPr>
          <w:rFonts w:ascii="inherit" w:hAnsi="inherit"/>
          <w:spacing w:val="-1"/>
        </w:rPr>
        <w:t>1.</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For example, you can use the </w:t>
      </w:r>
      <w:r w:rsidRPr="001F1705">
        <w:rPr>
          <w:rStyle w:val="Emphasis"/>
          <w:rFonts w:ascii="inherit" w:hAnsi="inherit"/>
          <w:spacing w:val="-1"/>
        </w:rPr>
        <w:t>HEAD~1</w:t>
      </w:r>
      <w:r w:rsidRPr="001F1705">
        <w:rPr>
          <w:rFonts w:ascii="inherit" w:hAnsi="inherit"/>
          <w:spacing w:val="-1"/>
        </w:rPr>
        <w:t> or </w:t>
      </w:r>
      <w:r w:rsidRPr="001F1705">
        <w:rPr>
          <w:rStyle w:val="Emphasis"/>
          <w:rFonts w:ascii="inherit" w:hAnsi="inherit"/>
          <w:spacing w:val="-1"/>
        </w:rPr>
        <w:t>HEAD~</w:t>
      </w:r>
      <w:r w:rsidRPr="001F1705">
        <w:rPr>
          <w:rFonts w:ascii="inherit" w:hAnsi="inherit"/>
          <w:spacing w:val="-1"/>
        </w:rPr>
        <w:t> reference to access the first parent of the commit to which the </w:t>
      </w:r>
      <w:r w:rsidRPr="001F1705">
        <w:rPr>
          <w:rStyle w:val="Emphasis"/>
          <w:rFonts w:ascii="inherit" w:hAnsi="inherit"/>
          <w:spacing w:val="-1"/>
        </w:rPr>
        <w:t>HEAD</w:t>
      </w:r>
      <w:r w:rsidRPr="001F1705">
        <w:rPr>
          <w:rFonts w:ascii="inherit" w:hAnsi="inherit"/>
          <w:spacing w:val="-1"/>
        </w:rPr>
        <w:t> pointer currently points.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w:t>
      </w:r>
      <w:proofErr w:type="gramStart"/>
      <w:r w:rsidRPr="001F1705">
        <w:rPr>
          <w:rFonts w:ascii="inherit" w:hAnsi="inherit"/>
          <w:spacing w:val="-1"/>
        </w:rPr>
        <w:t>reference</w:t>
      </w:r>
      <w:proofErr w:type="gramEnd"/>
      <w:r w:rsidRPr="001F1705">
        <w:rPr>
          <w:rFonts w:ascii="inherit" w:hAnsi="inherit"/>
          <w:spacing w:val="-1"/>
        </w:rPr>
        <w:t>]^1 also describes the first predecessor of the commit object accessed via [reference].</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For example HEAD</w:t>
      </w:r>
      <w:r w:rsidRPr="001F1705">
        <w:rPr>
          <w:rFonts w:ascii="inherit" w:hAnsi="inherit"/>
          <w:spacing w:val="-1"/>
          <w:vertAlign w:val="superscript"/>
        </w:rPr>
        <w:t>^</w:t>
      </w:r>
      <w:r w:rsidRPr="001F1705">
        <w:rPr>
          <w:rFonts w:ascii="inherit" w:hAnsi="inherit"/>
          <w:spacing w:val="-1"/>
        </w:rPr>
        <w:t> is the same as HEAD</w:t>
      </w:r>
      <w:r w:rsidRPr="001F1705">
        <w:rPr>
          <w:rFonts w:ascii="inherit" w:hAnsi="inherit"/>
          <w:spacing w:val="-1"/>
          <w:vertAlign w:val="subscript"/>
        </w:rPr>
        <w:t>~</w:t>
      </w:r>
      <w:r w:rsidRPr="001F1705">
        <w:rPr>
          <w:rFonts w:ascii="inherit" w:hAnsi="inherit"/>
          <w:spacing w:val="-1"/>
        </w:rPr>
        <w:t> and is the same as HEAD~3.</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difference is that [reference</w:t>
      </w:r>
      <w:proofErr w:type="gramStart"/>
      <w:r w:rsidRPr="001F1705">
        <w:rPr>
          <w:rFonts w:ascii="inherit" w:hAnsi="inherit"/>
          <w:spacing w:val="-1"/>
        </w:rPr>
        <w:t>]^</w:t>
      </w:r>
      <w:proofErr w:type="gramEnd"/>
      <w:r w:rsidRPr="001F1705">
        <w:rPr>
          <w:rFonts w:ascii="inherit" w:hAnsi="inherit"/>
          <w:spacing w:val="-1"/>
        </w:rPr>
        <w:t>2 describes the second parent of a commit. A merge commit typically has two predecessors. HEAD^3 means ‘the third parent of a merge’ and in most cases this won’t exist (merges are generally between two commits, though more is possible).</w:t>
      </w:r>
    </w:p>
    <w:p w:rsidR="00CD1364" w:rsidRPr="001F1705" w:rsidRDefault="00CD1364" w:rsidP="00746CE2">
      <w:pPr>
        <w:ind w:left="-1080" w:firstLine="1080"/>
        <w:rPr>
          <w:sz w:val="24"/>
          <w:szCs w:val="24"/>
        </w:rPr>
      </w:pPr>
      <w:r w:rsidRPr="001F1705">
        <w:rPr>
          <w:noProof/>
          <w:sz w:val="24"/>
          <w:szCs w:val="24"/>
        </w:rPr>
        <w:lastRenderedPageBreak/>
        <w:drawing>
          <wp:inline distT="0" distB="0" distL="0" distR="0">
            <wp:extent cx="6181725" cy="3143250"/>
            <wp:effectExtent l="1905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6"/>
                    <a:srcRect/>
                    <a:stretch>
                      <a:fillRect/>
                    </a:stretch>
                  </pic:blipFill>
                  <pic:spPr bwMode="auto">
                    <a:xfrm>
                      <a:off x="0" y="0"/>
                      <a:ext cx="6187677" cy="3146276"/>
                    </a:xfrm>
                    <a:prstGeom prst="rect">
                      <a:avLst/>
                    </a:prstGeom>
                    <a:noFill/>
                    <a:ln w="9525">
                      <a:noFill/>
                      <a:miter lim="800000"/>
                      <a:headEnd/>
                      <a:tailEnd/>
                    </a:ln>
                  </pic:spPr>
                </pic:pic>
              </a:graphicData>
            </a:graphic>
          </wp:inline>
        </w:drawing>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w:t>
      </w:r>
      <w:proofErr w:type="gramStart"/>
      <w:r w:rsidRPr="001F1705">
        <w:rPr>
          <w:rFonts w:ascii="inherit" w:hAnsi="inherit"/>
          <w:spacing w:val="-1"/>
        </w:rPr>
        <w:t>reference</w:t>
      </w:r>
      <w:proofErr w:type="gramEnd"/>
      <w:r w:rsidRPr="001F1705">
        <w:rPr>
          <w:rFonts w:ascii="inherit" w:hAnsi="inherit"/>
          <w:spacing w:val="-1"/>
        </w:rPr>
        <w:t>]^ is an abbreviation for [reference</w:t>
      </w:r>
      <w:proofErr w:type="gramStart"/>
      <w:r w:rsidRPr="001F1705">
        <w:rPr>
          <w:rFonts w:ascii="inherit" w:hAnsi="inherit"/>
          <w:spacing w:val="-1"/>
        </w:rPr>
        <w:t>]^</w:t>
      </w:r>
      <w:proofErr w:type="gramEnd"/>
      <w:r w:rsidRPr="001F1705">
        <w:rPr>
          <w:rFonts w:ascii="inherit" w:hAnsi="inherit"/>
          <w:spacing w:val="-1"/>
        </w:rPr>
        <w:t>1.</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67" w:anchor="commitreference_ranges_doubledot" w:history="1">
        <w:r w:rsidR="00CD1364" w:rsidRPr="001F1705">
          <w:rPr>
            <w:rStyle w:val="Hyperlink"/>
            <w:rFonts w:ascii="Arial" w:hAnsi="Arial" w:cs="Arial"/>
            <w:color w:val="28373C"/>
            <w:sz w:val="24"/>
            <w:szCs w:val="24"/>
          </w:rPr>
          <w:t>12.5. Commit ranges with the double dot operator</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also specify ranges of commits. This is useful for certain Git commands, for example, for seeing the changes between a series of commits.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double dot operator allows you to select all commits which are reachable from a commit c2 but not from commit c1. The syntax for this is "c1</w:t>
      </w:r>
      <w:proofErr w:type="gramStart"/>
      <w:r w:rsidRPr="001F1705">
        <w:rPr>
          <w:rFonts w:ascii="inherit" w:hAnsi="inherit"/>
          <w:spacing w:val="-1"/>
        </w:rPr>
        <w:t>..</w:t>
      </w:r>
      <w:proofErr w:type="gramEnd"/>
      <w:r w:rsidRPr="001F1705">
        <w:rPr>
          <w:rFonts w:ascii="inherit" w:hAnsi="inherit"/>
          <w:spacing w:val="-1"/>
        </w:rPr>
        <w:t>c2". A commit A is reachable from another commit B if A is a direct or indirect parent of B.</w:t>
      </w:r>
    </w:p>
    <w:p w:rsidR="00CD1364" w:rsidRPr="001F1705" w:rsidRDefault="00CD1364" w:rsidP="00746CE2">
      <w:pPr>
        <w:ind w:left="-1080" w:firstLine="1080"/>
        <w:rPr>
          <w:rStyle w:val="Emphasis"/>
          <w:spacing w:val="-1"/>
          <w:sz w:val="24"/>
          <w:szCs w:val="24"/>
          <w:shd w:val="clear" w:color="auto" w:fill="FFFFFF"/>
        </w:rPr>
      </w:pPr>
      <w:r w:rsidRPr="001F1705">
        <w:rPr>
          <w:spacing w:val="-1"/>
          <w:sz w:val="24"/>
          <w:szCs w:val="24"/>
          <w:shd w:val="clear" w:color="auto" w:fill="FFFFFF"/>
        </w:rPr>
        <w:t>Think of c1</w:t>
      </w:r>
      <w:proofErr w:type="gramStart"/>
      <w:r w:rsidRPr="001F1705">
        <w:rPr>
          <w:spacing w:val="-1"/>
          <w:sz w:val="24"/>
          <w:szCs w:val="24"/>
          <w:shd w:val="clear" w:color="auto" w:fill="FFFFFF"/>
        </w:rPr>
        <w:t>..c2</w:t>
      </w:r>
      <w:proofErr w:type="gramEnd"/>
      <w:r w:rsidRPr="001F1705">
        <w:rPr>
          <w:spacing w:val="-1"/>
          <w:sz w:val="24"/>
          <w:szCs w:val="24"/>
          <w:shd w:val="clear" w:color="auto" w:fill="FFFFFF"/>
        </w:rPr>
        <w:t xml:space="preserve"> as </w:t>
      </w:r>
      <w:r w:rsidRPr="001F1705">
        <w:rPr>
          <w:rStyle w:val="Emphasis"/>
          <w:spacing w:val="-1"/>
          <w:sz w:val="24"/>
          <w:szCs w:val="24"/>
          <w:shd w:val="clear" w:color="auto" w:fill="FFFFFF"/>
        </w:rPr>
        <w:t>all commits as of c1 (not including c1) until commit c2.</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For example, you can ask Git to show all commits which happened between HEAD and HEAD~4.</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HEAD~4..HEAD</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This also works for branches. To list all commits which are in the "master" branch but not in the "testing" branch, use the following command.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testing..</w:t>
      </w:r>
      <w:proofErr w:type="gramStart"/>
      <w:r w:rsidRPr="001F1705">
        <w:rPr>
          <w:rStyle w:val="HTMLCode"/>
          <w:sz w:val="24"/>
          <w:szCs w:val="24"/>
        </w:rPr>
        <w:t>master</w:t>
      </w:r>
      <w:proofErr w:type="gramEnd"/>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also list all commits which are in the "testing" but not in the "master" branch.</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master..</w:t>
      </w:r>
      <w:proofErr w:type="gramStart"/>
      <w:r w:rsidRPr="001F1705">
        <w:rPr>
          <w:rStyle w:val="HTMLCode"/>
          <w:sz w:val="24"/>
          <w:szCs w:val="24"/>
        </w:rPr>
        <w:t>testing</w:t>
      </w:r>
      <w:proofErr w:type="gramEnd"/>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68" w:anchor="commitreference_ranges_tripledot" w:history="1">
        <w:r w:rsidR="00CD1364" w:rsidRPr="001F1705">
          <w:rPr>
            <w:rStyle w:val="Hyperlink"/>
            <w:rFonts w:ascii="Arial" w:hAnsi="Arial" w:cs="Arial"/>
            <w:color w:val="28373C"/>
            <w:sz w:val="24"/>
            <w:szCs w:val="24"/>
          </w:rPr>
          <w:t>12.6. Commit ranges with the triple dot operator</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triple dot operator allows you to select all commits which are reachable either from commit c1 or commit c2 but not from both of them.</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This is useful to show all commits in two branches which have not yet been combined.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lastRenderedPageBreak/>
        <w:t xml:space="preserve"># </w:t>
      </w:r>
      <w:proofErr w:type="gramStart"/>
      <w:r w:rsidRPr="001F1705">
        <w:rPr>
          <w:rStyle w:val="HTMLCode"/>
          <w:sz w:val="24"/>
          <w:szCs w:val="24"/>
        </w:rPr>
        <w:t>show</w:t>
      </w:r>
      <w:proofErr w:type="gramEnd"/>
      <w:r w:rsidRPr="001F1705">
        <w:rPr>
          <w:rStyle w:val="HTMLCode"/>
          <w:sz w:val="24"/>
          <w:szCs w:val="24"/>
        </w:rPr>
        <w:t xml:space="preserve"> all commits which</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can be reached by master or testing</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but</w:t>
      </w:r>
      <w:proofErr w:type="gramEnd"/>
      <w:r w:rsidRPr="001F1705">
        <w:rPr>
          <w:rStyle w:val="HTMLCode"/>
          <w:sz w:val="24"/>
          <w:szCs w:val="24"/>
        </w:rPr>
        <w:t xml:space="preserve"> not both</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master...testing</w:t>
      </w:r>
    </w:p>
    <w:p w:rsidR="00CD1364" w:rsidRPr="001F1705" w:rsidRDefault="00F73D01" w:rsidP="00CD1364">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69" w:anchor="git_tooling" w:history="1">
        <w:r w:rsidR="00CD1364" w:rsidRPr="001F1705">
          <w:rPr>
            <w:rStyle w:val="Hyperlink"/>
            <w:rFonts w:ascii="Arial" w:hAnsi="Arial" w:cs="Arial"/>
            <w:color w:val="A53221"/>
            <w:spacing w:val="-2"/>
            <w:sz w:val="24"/>
            <w:szCs w:val="24"/>
            <w:u w:val="none"/>
          </w:rPr>
          <w:t>13. Git tooling</w:t>
        </w:r>
      </w:hyperlink>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0" w:anchor="git_tools_commmandline" w:history="1">
        <w:r w:rsidR="00CD1364" w:rsidRPr="001F1705">
          <w:rPr>
            <w:rStyle w:val="Hyperlink"/>
            <w:rFonts w:ascii="Arial" w:hAnsi="Arial" w:cs="Arial"/>
            <w:color w:val="28373C"/>
            <w:sz w:val="24"/>
            <w:szCs w:val="24"/>
            <w:u w:val="none"/>
          </w:rPr>
          <w:t>13.1. The Git command line tools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core Git development team provides tooling for the command line via the the </w:t>
      </w:r>
      <w:r w:rsidRPr="001F1705">
        <w:rPr>
          <w:rStyle w:val="HTMLCode"/>
          <w:sz w:val="24"/>
          <w:szCs w:val="24"/>
          <w:shd w:val="clear" w:color="auto" w:fill="F7F7F8"/>
        </w:rPr>
        <w:t>git</w:t>
      </w:r>
      <w:r w:rsidRPr="001F1705">
        <w:rPr>
          <w:rFonts w:ascii="inherit" w:hAnsi="inherit"/>
          <w:spacing w:val="-1"/>
        </w:rPr>
        <w:t>command. Without any arguments, this command lists its options and the most common commands. You can get help for a certain Git command via the help command online option followed by the command.</w:t>
      </w:r>
    </w:p>
    <w:p w:rsidR="00CD1364" w:rsidRPr="001F1705" w:rsidRDefault="00CD1364" w:rsidP="00CD1364">
      <w:pPr>
        <w:pStyle w:val="HTMLPreformatted"/>
        <w:shd w:val="clear" w:color="auto" w:fill="F7F7F8"/>
        <w:rPr>
          <w:sz w:val="24"/>
          <w:szCs w:val="24"/>
        </w:rPr>
      </w:pPr>
      <w:proofErr w:type="gramStart"/>
      <w:r w:rsidRPr="001F1705">
        <w:rPr>
          <w:sz w:val="24"/>
          <w:szCs w:val="24"/>
        </w:rPr>
        <w:t>git</w:t>
      </w:r>
      <w:proofErr w:type="gramEnd"/>
      <w:r w:rsidRPr="001F1705">
        <w:rPr>
          <w:sz w:val="24"/>
          <w:szCs w:val="24"/>
        </w:rPr>
        <w:t xml:space="preserve"> help [command to get help for]</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See all possible commands, use the </w:t>
      </w:r>
      <w:r w:rsidRPr="001F1705">
        <w:rPr>
          <w:rStyle w:val="HTMLCode"/>
          <w:sz w:val="24"/>
          <w:szCs w:val="24"/>
          <w:shd w:val="clear" w:color="auto" w:fill="F7F7F8"/>
        </w:rPr>
        <w:t>git help --all</w:t>
      </w:r>
      <w:r w:rsidRPr="001F1705">
        <w:rPr>
          <w:rFonts w:ascii="inherit" w:hAnsi="inherit"/>
          <w:spacing w:val="-1"/>
        </w:rPr>
        <w:t> command.</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 xml:space="preserve">Git supports for several commands a short and a long version, similar to other </w:t>
      </w:r>
      <w:proofErr w:type="gramStart"/>
      <w:r w:rsidRPr="001F1705">
        <w:rPr>
          <w:rFonts w:ascii="inherit" w:hAnsi="inherit"/>
          <w:spacing w:val="-1"/>
        </w:rPr>
        <w:t>Unix</w:t>
      </w:r>
      <w:proofErr w:type="gramEnd"/>
      <w:r w:rsidRPr="001F1705">
        <w:rPr>
          <w:rFonts w:ascii="inherit" w:hAnsi="inherit"/>
          <w:spacing w:val="-1"/>
        </w:rPr>
        <w:t xml:space="preserve"> commands. The short version uses a single hyphen and the long version uses two </w:t>
      </w:r>
      <w:proofErr w:type="gramStart"/>
      <w:r w:rsidRPr="001F1705">
        <w:rPr>
          <w:rFonts w:ascii="inherit" w:hAnsi="inherit"/>
          <w:spacing w:val="-1"/>
        </w:rPr>
        <w:t>hyphen</w:t>
      </w:r>
      <w:proofErr w:type="gramEnd"/>
      <w:r w:rsidRPr="001F1705">
        <w:rPr>
          <w:rFonts w:ascii="inherit" w:hAnsi="inherit"/>
          <w:spacing w:val="-1"/>
        </w:rPr>
        <w:t>. The following two commands are equivalent.</w:t>
      </w:r>
    </w:p>
    <w:p w:rsidR="00CD1364" w:rsidRPr="001F1705" w:rsidRDefault="00CD1364" w:rsidP="00CD1364">
      <w:pPr>
        <w:pStyle w:val="HTMLPreformatted"/>
        <w:shd w:val="clear" w:color="auto" w:fill="F7F7F8"/>
        <w:rPr>
          <w:sz w:val="24"/>
          <w:szCs w:val="24"/>
        </w:rPr>
      </w:pPr>
      <w:proofErr w:type="gramStart"/>
      <w:r w:rsidRPr="001F1705">
        <w:rPr>
          <w:sz w:val="24"/>
          <w:szCs w:val="24"/>
        </w:rPr>
        <w:t>git</w:t>
      </w:r>
      <w:proofErr w:type="gramEnd"/>
      <w:r w:rsidRPr="001F1705">
        <w:rPr>
          <w:sz w:val="24"/>
          <w:szCs w:val="24"/>
        </w:rPr>
        <w:t xml:space="preserve"> commit -m "This is a message"</w:t>
      </w:r>
    </w:p>
    <w:p w:rsidR="00CD1364" w:rsidRPr="001F1705" w:rsidRDefault="00CD1364" w:rsidP="00CD1364">
      <w:pPr>
        <w:pStyle w:val="HTMLPreformatted"/>
        <w:shd w:val="clear" w:color="auto" w:fill="F7F7F8"/>
        <w:rPr>
          <w:sz w:val="24"/>
          <w:szCs w:val="24"/>
        </w:rPr>
      </w:pPr>
    </w:p>
    <w:p w:rsidR="00CD1364" w:rsidRPr="001F1705" w:rsidRDefault="00CD1364" w:rsidP="00CD1364">
      <w:pPr>
        <w:pStyle w:val="HTMLPreformatted"/>
        <w:shd w:val="clear" w:color="auto" w:fill="F7F7F8"/>
        <w:rPr>
          <w:sz w:val="24"/>
          <w:szCs w:val="24"/>
        </w:rPr>
      </w:pPr>
      <w:proofErr w:type="gramStart"/>
      <w:r w:rsidRPr="001F1705">
        <w:rPr>
          <w:sz w:val="24"/>
          <w:szCs w:val="24"/>
        </w:rPr>
        <w:t>git</w:t>
      </w:r>
      <w:proofErr w:type="gramEnd"/>
      <w:r w:rsidRPr="001F1705">
        <w:rPr>
          <w:sz w:val="24"/>
          <w:szCs w:val="24"/>
        </w:rPr>
        <w:t xml:space="preserve"> commit --message "This is a message"</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1" w:anchor="git_tools_commandline_doublehyphens" w:history="1">
        <w:r w:rsidR="00CD1364" w:rsidRPr="001F1705">
          <w:rPr>
            <w:rStyle w:val="Hyperlink"/>
            <w:rFonts w:ascii="Arial" w:hAnsi="Arial" w:cs="Arial"/>
            <w:color w:val="28373C"/>
            <w:sz w:val="24"/>
            <w:szCs w:val="24"/>
          </w:rPr>
          <w:t>13.2. Separating parameters and file arguments in Git commands</w:t>
        </w:r>
      </w:hyperlink>
    </w:p>
    <w:p w:rsidR="00CD1364" w:rsidRPr="001F1705" w:rsidRDefault="00CD1364" w:rsidP="00CD1364">
      <w:pPr>
        <w:pStyle w:val="NormalWeb"/>
        <w:shd w:val="clear" w:color="auto" w:fill="FFFFFF"/>
        <w:rPr>
          <w:rFonts w:ascii="inherit" w:hAnsi="inherit"/>
          <w:spacing w:val="-1"/>
        </w:rPr>
      </w:pPr>
      <w:proofErr w:type="gramStart"/>
      <w:r w:rsidRPr="001F1705">
        <w:rPr>
          <w:rFonts w:ascii="inherit" w:hAnsi="inherit"/>
          <w:spacing w:val="-1"/>
        </w:rPr>
        <w:t>The double hyphens (--) in Git separates out any references or other options from a path (usually file names).</w:t>
      </w:r>
      <w:proofErr w:type="gramEnd"/>
      <w:r w:rsidRPr="001F1705">
        <w:rPr>
          <w:rFonts w:ascii="inherit" w:hAnsi="inherit"/>
          <w:spacing w:val="-1"/>
        </w:rPr>
        <w:t xml:space="preserve"> For example, HEAD has a special meaning in Git. Using double hyphens allows you to distinguish between looking at a file called HEAD from a Git commit reference called HEAD.</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In case Git can determine the correct parameters and options automatically the double hyphens can be avoided.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seeing the git log for the HEAD file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 HEAD</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seeing the git log for the HEAD reference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HEAD --</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if there is no HEAD file you can use HEAD as commit reference</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HEAD</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2" w:anchor="graphical-tools-for-git" w:history="1">
        <w:r w:rsidR="00CD1364" w:rsidRPr="001F1705">
          <w:rPr>
            <w:rStyle w:val="Hyperlink"/>
            <w:rFonts w:ascii="Arial" w:hAnsi="Arial" w:cs="Arial"/>
            <w:color w:val="28373C"/>
            <w:sz w:val="24"/>
            <w:szCs w:val="24"/>
          </w:rPr>
          <w:t>13.3. Graphical tools for Git</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also use graphical tools. For example, the </w:t>
      </w:r>
      <w:hyperlink r:id="rId173" w:history="1">
        <w:r w:rsidRPr="001F1705">
          <w:rPr>
            <w:rStyle w:val="Hyperlink"/>
            <w:rFonts w:ascii="inherit" w:hAnsi="inherit"/>
            <w:color w:val="2156A5"/>
            <w:spacing w:val="-1"/>
          </w:rPr>
          <w:t>Eclipse IDE</w:t>
        </w:r>
      </w:hyperlink>
      <w:r w:rsidRPr="001F1705">
        <w:rPr>
          <w:rFonts w:ascii="inherit" w:hAnsi="inherit"/>
          <w:spacing w:val="-1"/>
        </w:rPr>
        <w:t> provides excellent support for working with Git repositories.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See </w:t>
      </w:r>
      <w:hyperlink r:id="rId174" w:history="1">
        <w:r w:rsidRPr="001F1705">
          <w:rPr>
            <w:rStyle w:val="Hyperlink"/>
            <w:rFonts w:ascii="inherit" w:hAnsi="inherit"/>
            <w:color w:val="2156A5"/>
            <w:spacing w:val="-1"/>
          </w:rPr>
          <w:t>GUI Clients</w:t>
        </w:r>
      </w:hyperlink>
      <w:r w:rsidRPr="001F1705">
        <w:rPr>
          <w:rFonts w:ascii="inherit" w:hAnsi="inherit"/>
          <w:spacing w:val="-1"/>
        </w:rPr>
        <w:t> for an overview of the available tools</w:t>
      </w:r>
    </w:p>
    <w:p w:rsidR="00CD1364" w:rsidRPr="001F1705" w:rsidRDefault="00F73D01" w:rsidP="00CD1364">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75" w:anchor="installation" w:history="1">
        <w:r w:rsidR="00CD1364" w:rsidRPr="001F1705">
          <w:rPr>
            <w:rStyle w:val="Hyperlink"/>
            <w:rFonts w:ascii="Arial" w:hAnsi="Arial" w:cs="Arial"/>
            <w:color w:val="28373C"/>
            <w:spacing w:val="-2"/>
            <w:sz w:val="24"/>
            <w:szCs w:val="24"/>
          </w:rPr>
          <w:t>14. Installation of the Git command line tooling</w:t>
        </w:r>
      </w:hyperlink>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6" w:anchor="installation_ubuntu" w:history="1">
        <w:r w:rsidR="00CD1364" w:rsidRPr="001F1705">
          <w:rPr>
            <w:rStyle w:val="Hyperlink"/>
            <w:rFonts w:ascii="Arial" w:hAnsi="Arial" w:cs="Arial"/>
            <w:color w:val="28373C"/>
            <w:sz w:val="24"/>
            <w:szCs w:val="24"/>
          </w:rPr>
          <w:t>14.1. Ubuntu, Debian and derived systems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On Ubuntu and similar systems you can install the Git command line tool via the following command: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lastRenderedPageBreak/>
        <w:t>sudo</w:t>
      </w:r>
      <w:proofErr w:type="gramEnd"/>
      <w:r w:rsidRPr="001F1705">
        <w:rPr>
          <w:rStyle w:val="HTMLCode"/>
          <w:sz w:val="24"/>
          <w:szCs w:val="24"/>
        </w:rPr>
        <w:t xml:space="preserve"> apt-get install git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7" w:anchor="installation_fedora" w:history="1">
        <w:r w:rsidR="00CD1364" w:rsidRPr="001F1705">
          <w:rPr>
            <w:rStyle w:val="Hyperlink"/>
            <w:rFonts w:ascii="Arial" w:hAnsi="Arial" w:cs="Arial"/>
            <w:color w:val="28373C"/>
            <w:sz w:val="24"/>
            <w:szCs w:val="24"/>
          </w:rPr>
          <w:t>14.2. Fedora, Red Hat and derived systems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On Fedora, Red Hat and similar systems you can install the Git command line tool via the following command: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dnf</w:t>
      </w:r>
      <w:proofErr w:type="gramEnd"/>
      <w:r w:rsidRPr="001F1705">
        <w:rPr>
          <w:rStyle w:val="HTMLCode"/>
          <w:sz w:val="24"/>
          <w:szCs w:val="24"/>
        </w:rPr>
        <w:t xml:space="preserve"> install git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8" w:anchor="installation_linux" w:history="1">
        <w:r w:rsidR="00CD1364" w:rsidRPr="001F1705">
          <w:rPr>
            <w:rStyle w:val="Hyperlink"/>
            <w:rFonts w:ascii="Arial" w:hAnsi="Arial" w:cs="Arial"/>
            <w:color w:val="28373C"/>
            <w:sz w:val="24"/>
            <w:szCs w:val="24"/>
          </w:rPr>
          <w:t>14.3. Other Linux systems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To install Git on other Linux distributions please check the documentation of your distribution. The following listing contains the commands for the most popular ones.</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Arch Linux</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sudo</w:t>
      </w:r>
      <w:proofErr w:type="gramEnd"/>
      <w:r w:rsidRPr="001F1705">
        <w:rPr>
          <w:rStyle w:val="HTMLCode"/>
          <w:sz w:val="24"/>
          <w:szCs w:val="24"/>
        </w:rPr>
        <w:t xml:space="preserve"> pacman -S git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Gentoo</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sudo</w:t>
      </w:r>
      <w:proofErr w:type="gramEnd"/>
      <w:r w:rsidRPr="001F1705">
        <w:rPr>
          <w:rStyle w:val="HTMLCode"/>
          <w:sz w:val="24"/>
          <w:szCs w:val="24"/>
        </w:rPr>
        <w:t xml:space="preserve"> emerge -av git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SUSE</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sudo</w:t>
      </w:r>
      <w:proofErr w:type="gramEnd"/>
      <w:r w:rsidRPr="001F1705">
        <w:rPr>
          <w:rStyle w:val="HTMLCode"/>
          <w:sz w:val="24"/>
          <w:szCs w:val="24"/>
        </w:rPr>
        <w:t xml:space="preserve"> zypper install git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79" w:anchor="installation_windows" w:history="1">
        <w:r w:rsidR="00CD1364" w:rsidRPr="001F1705">
          <w:rPr>
            <w:rStyle w:val="Hyperlink"/>
            <w:rFonts w:ascii="Arial" w:hAnsi="Arial" w:cs="Arial"/>
            <w:color w:val="28373C"/>
            <w:sz w:val="24"/>
            <w:szCs w:val="24"/>
          </w:rPr>
          <w:t>14.4. Windows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 Windows version of Git can be found on the </w:t>
      </w:r>
      <w:hyperlink r:id="rId180" w:history="1">
        <w:r w:rsidRPr="001F1705">
          <w:rPr>
            <w:rStyle w:val="Hyperlink"/>
            <w:rFonts w:ascii="inherit" w:hAnsi="inherit"/>
            <w:color w:val="2156A5"/>
            <w:spacing w:val="-1"/>
          </w:rPr>
          <w:t>Git download page</w:t>
        </w:r>
      </w:hyperlink>
      <w:r w:rsidRPr="001F1705">
        <w:rPr>
          <w:rFonts w:ascii="inherit" w:hAnsi="inherit"/>
          <w:spacing w:val="-1"/>
        </w:rPr>
        <w:t>. This website provides native installers for each operating system. The homepage of the Windows Git project is </w:t>
      </w:r>
      <w:hyperlink r:id="rId181" w:history="1">
        <w:r w:rsidRPr="001F1705">
          <w:rPr>
            <w:rStyle w:val="Hyperlink"/>
            <w:rFonts w:ascii="inherit" w:hAnsi="inherit"/>
            <w:color w:val="2156A5"/>
            <w:spacing w:val="-1"/>
          </w:rPr>
          <w:t>git for window</w:t>
        </w:r>
      </w:hyperlink>
      <w:r w:rsidRPr="001F1705">
        <w:rPr>
          <w:rFonts w:ascii="inherit" w:hAnsi="inherit"/>
          <w:spacing w:val="-1"/>
        </w:rPr>
        <w: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82" w:anchor="installation_mac" w:history="1">
        <w:r w:rsidR="00CD1364" w:rsidRPr="001F1705">
          <w:rPr>
            <w:rStyle w:val="Hyperlink"/>
            <w:rFonts w:ascii="Arial" w:hAnsi="Arial" w:cs="Arial"/>
            <w:color w:val="28373C"/>
            <w:sz w:val="24"/>
            <w:szCs w:val="24"/>
          </w:rPr>
          <w:t>14.5. Mac OS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easiest way to install Git on a Mac is via the </w:t>
      </w:r>
      <w:hyperlink r:id="rId183" w:history="1">
        <w:r w:rsidRPr="001F1705">
          <w:rPr>
            <w:rStyle w:val="Hyperlink"/>
            <w:rFonts w:ascii="inherit" w:hAnsi="inherit"/>
            <w:color w:val="2156A5"/>
            <w:spacing w:val="-1"/>
          </w:rPr>
          <w:t>Git download page</w:t>
        </w:r>
      </w:hyperlink>
      <w:r w:rsidRPr="001F1705">
        <w:rPr>
          <w:rFonts w:ascii="inherit" w:hAnsi="inherit"/>
          <w:spacing w:val="-1"/>
        </w:rPr>
        <w:t> and to download and run the installer for Mac OS X.</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Git is also installed by default with the Apple Developer Tools on Mac OS X.</w:t>
      </w:r>
    </w:p>
    <w:p w:rsidR="00CD1364" w:rsidRPr="001F1705" w:rsidRDefault="00F73D01" w:rsidP="00CD1364">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184" w:anchor="setup" w:history="1">
        <w:r w:rsidR="00CD1364" w:rsidRPr="001F1705">
          <w:rPr>
            <w:rStyle w:val="Hyperlink"/>
            <w:rFonts w:ascii="Arial" w:hAnsi="Arial" w:cs="Arial"/>
            <w:color w:val="A53221"/>
            <w:spacing w:val="-2"/>
            <w:sz w:val="24"/>
            <w:szCs w:val="24"/>
            <w:u w:val="none"/>
          </w:rPr>
          <w:t>15. Git configuration</w:t>
        </w:r>
      </w:hyperlink>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85" w:anchor="setup_configurationlevels" w:history="1">
        <w:r w:rsidR="00CD1364" w:rsidRPr="001F1705">
          <w:rPr>
            <w:rStyle w:val="Hyperlink"/>
            <w:rFonts w:ascii="Arial" w:hAnsi="Arial" w:cs="Arial"/>
            <w:color w:val="28373C"/>
            <w:sz w:val="24"/>
            <w:szCs w:val="24"/>
            <w:u w:val="none"/>
          </w:rPr>
          <w:t>15.1. Git configuration levels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config</w:t>
      </w:r>
      <w:r w:rsidRPr="001F1705">
        <w:rPr>
          <w:rFonts w:ascii="inherit" w:hAnsi="inherit"/>
          <w:spacing w:val="-1"/>
        </w:rPr>
        <w:t> command allows you to configure your Git settings. These settings can be system wide, user or repository specific.</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 more specific setting overwrites values in the previous level. A setting for the repository overrides the user setting and a user setting overrides a system wide setting.</w:t>
      </w:r>
    </w:p>
    <w:p w:rsidR="00CD1364" w:rsidRPr="001F1705" w:rsidRDefault="00F73D01" w:rsidP="00CD1364">
      <w:pPr>
        <w:pStyle w:val="Heading4"/>
        <w:shd w:val="clear" w:color="auto" w:fill="FFFFFF"/>
        <w:spacing w:before="240" w:after="120"/>
        <w:rPr>
          <w:rFonts w:ascii="Arial" w:hAnsi="Arial" w:cs="Arial"/>
          <w:b w:val="0"/>
          <w:bCs w:val="0"/>
          <w:color w:val="BA3925"/>
          <w:sz w:val="24"/>
          <w:szCs w:val="24"/>
        </w:rPr>
      </w:pPr>
      <w:hyperlink r:id="rId186" w:anchor="setup_systemwideconfiguration" w:history="1">
        <w:r w:rsidR="00CD1364" w:rsidRPr="001F1705">
          <w:rPr>
            <w:rStyle w:val="Hyperlink"/>
            <w:rFonts w:ascii="Arial" w:hAnsi="Arial" w:cs="Arial"/>
            <w:color w:val="28373C"/>
            <w:sz w:val="24"/>
            <w:szCs w:val="24"/>
          </w:rPr>
          <w:t>15.1.1. Git system-wide configuration</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provide a system wide configuration for your Git settings. A system wide configuration is not very common. Most settings are user specific or repository specific as described in the next chapters.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 xml:space="preserve">On a </w:t>
      </w:r>
      <w:proofErr w:type="gramStart"/>
      <w:r w:rsidRPr="001F1705">
        <w:rPr>
          <w:rFonts w:ascii="inherit" w:hAnsi="inherit"/>
          <w:spacing w:val="-1"/>
        </w:rPr>
        <w:t>Unix</w:t>
      </w:r>
      <w:proofErr w:type="gramEnd"/>
      <w:r w:rsidRPr="001F1705">
        <w:rPr>
          <w:rFonts w:ascii="inherit" w:hAnsi="inherit"/>
          <w:spacing w:val="-1"/>
        </w:rPr>
        <w:t xml:space="preserve"> based system, Git uses the </w:t>
      </w:r>
      <w:r w:rsidRPr="001F1705">
        <w:rPr>
          <w:rStyle w:val="HTMLCode"/>
          <w:sz w:val="24"/>
          <w:szCs w:val="24"/>
          <w:shd w:val="clear" w:color="auto" w:fill="F7F7F8"/>
        </w:rPr>
        <w:t>/etc/gitconfig</w:t>
      </w:r>
      <w:r w:rsidRPr="001F1705">
        <w:rPr>
          <w:rFonts w:ascii="inherit" w:hAnsi="inherit"/>
          <w:spacing w:val="-1"/>
        </w:rPr>
        <w:t> file for this system-wide configuration. To set this up, ensure you have sufficient rights, i.e. root rights, in your OS and use the </w:t>
      </w:r>
      <w:r w:rsidRPr="001F1705">
        <w:rPr>
          <w:rStyle w:val="HTMLCode"/>
          <w:sz w:val="24"/>
          <w:szCs w:val="24"/>
          <w:shd w:val="clear" w:color="auto" w:fill="F7F7F8"/>
        </w:rPr>
        <w:t>--system</w:t>
      </w:r>
      <w:r w:rsidRPr="001F1705">
        <w:rPr>
          <w:rFonts w:ascii="inherit" w:hAnsi="inherit"/>
          <w:spacing w:val="-1"/>
        </w:rPr>
        <w:t> option for the </w:t>
      </w:r>
      <w:r w:rsidRPr="001F1705">
        <w:rPr>
          <w:rStyle w:val="HTMLCode"/>
          <w:sz w:val="24"/>
          <w:szCs w:val="24"/>
          <w:shd w:val="clear" w:color="auto" w:fill="F7F7F8"/>
        </w:rPr>
        <w:t>git config</w:t>
      </w:r>
      <w:r w:rsidRPr="001F1705">
        <w:rPr>
          <w:rFonts w:ascii="inherit" w:hAnsi="inherit"/>
          <w:spacing w:val="-1"/>
        </w:rPr>
        <w:t> command.</w:t>
      </w:r>
    </w:p>
    <w:p w:rsidR="00CD1364" w:rsidRPr="001F1705" w:rsidRDefault="00F73D01" w:rsidP="00CD1364">
      <w:pPr>
        <w:pStyle w:val="Heading4"/>
        <w:shd w:val="clear" w:color="auto" w:fill="FFFFFF"/>
        <w:spacing w:before="240" w:after="120"/>
        <w:rPr>
          <w:rFonts w:ascii="Arial" w:hAnsi="Arial" w:cs="Arial"/>
          <w:b w:val="0"/>
          <w:bCs w:val="0"/>
          <w:color w:val="BA3925"/>
          <w:sz w:val="24"/>
          <w:szCs w:val="24"/>
        </w:rPr>
      </w:pPr>
      <w:hyperlink r:id="rId187" w:anchor="setup_userconfiguration" w:history="1">
        <w:r w:rsidR="00CD1364" w:rsidRPr="001F1705">
          <w:rPr>
            <w:rStyle w:val="Hyperlink"/>
            <w:rFonts w:ascii="Arial" w:hAnsi="Arial" w:cs="Arial"/>
            <w:color w:val="28373C"/>
            <w:sz w:val="24"/>
            <w:szCs w:val="24"/>
          </w:rPr>
          <w:t>15.1.2. Git user configuration</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Git allows you to store user settings in the </w:t>
      </w:r>
      <w:r w:rsidRPr="001F1705">
        <w:rPr>
          <w:rStyle w:val="HTMLCode"/>
          <w:sz w:val="24"/>
          <w:szCs w:val="24"/>
          <w:shd w:val="clear" w:color="auto" w:fill="F7F7F8"/>
        </w:rPr>
        <w:t>.gitconfig</w:t>
      </w:r>
      <w:r w:rsidRPr="001F1705">
        <w:rPr>
          <w:rFonts w:ascii="inherit" w:hAnsi="inherit"/>
          <w:spacing w:val="-1"/>
        </w:rPr>
        <w:t> file located in the user home directory. This is also called the </w:t>
      </w:r>
      <w:r w:rsidRPr="001F1705">
        <w:rPr>
          <w:rStyle w:val="Emphasis"/>
          <w:rFonts w:ascii="inherit" w:hAnsi="inherit"/>
          <w:spacing w:val="-1"/>
        </w:rPr>
        <w:t>global</w:t>
      </w:r>
      <w:r w:rsidRPr="001F1705">
        <w:rPr>
          <w:rFonts w:ascii="inherit" w:hAnsi="inherit"/>
          <w:spacing w:val="-1"/>
        </w:rPr>
        <w:t> Git configuration.</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For example Git stores the committer and author of a change in each commit. This and additional information can be stored in the Git user settings.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In each Git repository you can also configure the settings for this repository. User configuration is done if you include the </w:t>
      </w:r>
      <w:r w:rsidRPr="001F1705">
        <w:rPr>
          <w:rStyle w:val="HTMLCode"/>
          <w:sz w:val="24"/>
          <w:szCs w:val="24"/>
          <w:shd w:val="clear" w:color="auto" w:fill="F7F7F8"/>
        </w:rPr>
        <w:t>--global</w:t>
      </w:r>
      <w:r w:rsidRPr="001F1705">
        <w:rPr>
          <w:rFonts w:ascii="inherit" w:hAnsi="inherit"/>
          <w:spacing w:val="-1"/>
        </w:rPr>
        <w:t> option in the </w:t>
      </w:r>
      <w:r w:rsidRPr="001F1705">
        <w:rPr>
          <w:rStyle w:val="HTMLCode"/>
          <w:sz w:val="24"/>
          <w:szCs w:val="24"/>
          <w:shd w:val="clear" w:color="auto" w:fill="F7F7F8"/>
        </w:rPr>
        <w:t>git config</w:t>
      </w:r>
      <w:r w:rsidRPr="001F1705">
        <w:rPr>
          <w:rFonts w:ascii="inherit" w:hAnsi="inherit"/>
          <w:spacing w:val="-1"/>
        </w:rPr>
        <w:t> command.</w:t>
      </w:r>
    </w:p>
    <w:p w:rsidR="00CD1364" w:rsidRPr="001F1705" w:rsidRDefault="00F73D01" w:rsidP="00CD1364">
      <w:pPr>
        <w:pStyle w:val="Heading4"/>
        <w:shd w:val="clear" w:color="auto" w:fill="FFFFFF"/>
        <w:spacing w:before="240" w:after="120"/>
        <w:rPr>
          <w:rFonts w:ascii="Arial" w:hAnsi="Arial" w:cs="Arial"/>
          <w:b w:val="0"/>
          <w:bCs w:val="0"/>
          <w:color w:val="BA3925"/>
          <w:sz w:val="24"/>
          <w:szCs w:val="24"/>
        </w:rPr>
      </w:pPr>
      <w:hyperlink r:id="rId188" w:anchor="setup_configuration" w:history="1">
        <w:r w:rsidR="00CD1364" w:rsidRPr="001F1705">
          <w:rPr>
            <w:rStyle w:val="Hyperlink"/>
            <w:rFonts w:ascii="Arial" w:hAnsi="Arial" w:cs="Arial"/>
            <w:color w:val="28373C"/>
            <w:sz w:val="24"/>
            <w:szCs w:val="24"/>
          </w:rPr>
          <w:t>15.1.3. Repository specific configuration</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also store repository specific settings in the </w:t>
      </w:r>
      <w:r w:rsidRPr="001F1705">
        <w:rPr>
          <w:rStyle w:val="HTMLCode"/>
          <w:sz w:val="24"/>
          <w:szCs w:val="24"/>
          <w:shd w:val="clear" w:color="auto" w:fill="F7F7F8"/>
        </w:rPr>
        <w:t>.git/config</w:t>
      </w:r>
      <w:r w:rsidRPr="001F1705">
        <w:rPr>
          <w:rFonts w:ascii="inherit" w:hAnsi="inherit"/>
          <w:spacing w:val="-1"/>
        </w:rPr>
        <w:t> file of a repository. Use the </w:t>
      </w:r>
      <w:r w:rsidRPr="001F1705">
        <w:rPr>
          <w:rStyle w:val="HTMLCode"/>
          <w:sz w:val="24"/>
          <w:szCs w:val="24"/>
          <w:shd w:val="clear" w:color="auto" w:fill="F7F7F8"/>
        </w:rPr>
        <w:t>--local</w:t>
      </w:r>
      <w:r w:rsidRPr="001F1705">
        <w:rPr>
          <w:rFonts w:ascii="inherit" w:hAnsi="inherit"/>
          <w:spacing w:val="-1"/>
        </w:rPr>
        <w:t> or use no flag at all. If neither the </w:t>
      </w:r>
      <w:r w:rsidRPr="001F1705">
        <w:rPr>
          <w:rStyle w:val="HTMLCode"/>
          <w:sz w:val="24"/>
          <w:szCs w:val="24"/>
          <w:shd w:val="clear" w:color="auto" w:fill="F7F7F8"/>
        </w:rPr>
        <w:t>--system</w:t>
      </w:r>
      <w:r w:rsidRPr="001F1705">
        <w:rPr>
          <w:rFonts w:ascii="inherit" w:hAnsi="inherit"/>
          <w:spacing w:val="-1"/>
        </w:rPr>
        <w:t> not the </w:t>
      </w:r>
      <w:r w:rsidRPr="001F1705">
        <w:rPr>
          <w:rStyle w:val="HTMLCode"/>
          <w:sz w:val="24"/>
          <w:szCs w:val="24"/>
          <w:shd w:val="clear" w:color="auto" w:fill="F7F7F8"/>
        </w:rPr>
        <w:t>--global</w:t>
      </w:r>
      <w:r w:rsidRPr="001F1705">
        <w:rPr>
          <w:rFonts w:ascii="inherit" w:hAnsi="inherit"/>
          <w:spacing w:val="-1"/>
        </w:rPr>
        <w:t> parameter is used, the setting is specific for the current Git repository.</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89" w:anchor="gitsetup_user" w:history="1">
        <w:r w:rsidR="00CD1364" w:rsidRPr="001F1705">
          <w:rPr>
            <w:rStyle w:val="Hyperlink"/>
            <w:rFonts w:ascii="Arial" w:hAnsi="Arial" w:cs="Arial"/>
            <w:color w:val="28373C"/>
            <w:sz w:val="24"/>
            <w:szCs w:val="24"/>
          </w:rPr>
          <w:t>15.2. User credential configuration</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have to configure at least your user and email address to be able to commit to a Git repository because this information is stored in each commit.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configure the user which will be used by Git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should be not an acronym but your full name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--global user.name "Firstname Lastname"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configure the email address</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user.email "your.email@example.org"</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0" w:anchor="gitsetup_pushconfiguration" w:history="1">
        <w:r w:rsidR="00CD1364" w:rsidRPr="001F1705">
          <w:rPr>
            <w:rStyle w:val="Hyperlink"/>
            <w:rFonts w:ascii="Arial" w:hAnsi="Arial" w:cs="Arial"/>
            <w:color w:val="28373C"/>
            <w:sz w:val="24"/>
            <w:szCs w:val="24"/>
          </w:rPr>
          <w:t>15.3. Push configuration</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 xml:space="preserve">If </w:t>
      </w:r>
      <w:proofErr w:type="gramStart"/>
      <w:r w:rsidRPr="001F1705">
        <w:rPr>
          <w:rFonts w:ascii="inherit" w:hAnsi="inherit"/>
          <w:spacing w:val="-1"/>
        </w:rPr>
        <w:t>your are</w:t>
      </w:r>
      <w:proofErr w:type="gramEnd"/>
      <w:r w:rsidRPr="001F1705">
        <w:rPr>
          <w:rFonts w:ascii="inherit" w:hAnsi="inherit"/>
          <w:spacing w:val="-1"/>
        </w:rPr>
        <w:t xml:space="preserve"> using Git in a version below 2.0 you should also execute the following command.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set default so that only the current branch is pushed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push.default simple</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This configures Git so that the </w:t>
      </w:r>
      <w:r w:rsidRPr="001F1705">
        <w:rPr>
          <w:rStyle w:val="HTMLCode"/>
          <w:sz w:val="24"/>
          <w:szCs w:val="24"/>
          <w:shd w:val="clear" w:color="auto" w:fill="F7F7F8"/>
        </w:rPr>
        <w:t>git push</w:t>
      </w:r>
      <w:r w:rsidRPr="001F1705">
        <w:rPr>
          <w:rFonts w:ascii="inherit" w:hAnsi="inherit"/>
          <w:spacing w:val="-1"/>
        </w:rPr>
        <w:t> command pushes only the active branch to your Git remote repository. As of Git version 2.0 this is the default and therefore it is good practice to configure this behavior.</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learn about the push command in </w:t>
      </w:r>
      <w:hyperlink r:id="rId191" w:anchor="cloneremotes_push" w:history="1">
        <w:r w:rsidRPr="001F1705">
          <w:rPr>
            <w:rStyle w:val="Hyperlink"/>
            <w:rFonts w:ascii="inherit" w:hAnsi="inherit"/>
            <w:color w:val="2156A5"/>
            <w:spacing w:val="-1"/>
          </w:rPr>
          <w:t>Push changes to another repository</w:t>
        </w:r>
      </w:hyperlink>
      <w:r w:rsidRPr="001F1705">
        <w:rPr>
          <w:rFonts w:ascii="inherit" w:hAnsi="inherit"/>
          <w:spacing w:val="-1"/>
        </w:rPr>
        <w: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2" w:anchor="autosetuprebase" w:history="1">
        <w:r w:rsidR="00CD1364" w:rsidRPr="001F1705">
          <w:rPr>
            <w:rStyle w:val="Hyperlink"/>
            <w:rFonts w:ascii="Arial" w:hAnsi="Arial" w:cs="Arial"/>
            <w:color w:val="28373C"/>
            <w:sz w:val="24"/>
            <w:szCs w:val="24"/>
          </w:rPr>
          <w:t>15.4. Avoid merge commits for pulling</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By default, Git runs the </w:t>
      </w:r>
      <w:r w:rsidRPr="001F1705">
        <w:rPr>
          <w:rStyle w:val="HTMLCode"/>
          <w:sz w:val="24"/>
          <w:szCs w:val="24"/>
          <w:shd w:val="clear" w:color="auto" w:fill="F7F7F8"/>
        </w:rPr>
        <w:t>git fetch</w:t>
      </w:r>
      <w:r w:rsidRPr="001F1705">
        <w:rPr>
          <w:rFonts w:ascii="inherit" w:hAnsi="inherit"/>
          <w:spacing w:val="-1"/>
        </w:rPr>
        <w:t> followed by the </w:t>
      </w:r>
      <w:r w:rsidRPr="001F1705">
        <w:rPr>
          <w:rStyle w:val="HTMLCode"/>
          <w:sz w:val="24"/>
          <w:szCs w:val="24"/>
          <w:shd w:val="clear" w:color="auto" w:fill="F7F7F8"/>
        </w:rPr>
        <w:t>git merge</w:t>
      </w:r>
      <w:r w:rsidRPr="001F1705">
        <w:rPr>
          <w:rFonts w:ascii="inherit" w:hAnsi="inherit"/>
          <w:spacing w:val="-1"/>
        </w:rPr>
        <w:t> command if you use the </w:t>
      </w:r>
      <w:r w:rsidRPr="001F1705">
        <w:rPr>
          <w:rStyle w:val="HTMLCode"/>
          <w:sz w:val="24"/>
          <w:szCs w:val="24"/>
          <w:shd w:val="clear" w:color="auto" w:fill="F7F7F8"/>
        </w:rPr>
        <w:t>git pull</w:t>
      </w:r>
      <w:r w:rsidRPr="001F1705">
        <w:rPr>
          <w:rFonts w:ascii="inherit" w:hAnsi="inherit"/>
          <w:spacing w:val="-1"/>
        </w:rPr>
        <w:t> command. You can configure git to use </w:t>
      </w:r>
      <w:r w:rsidRPr="001F1705">
        <w:rPr>
          <w:rStyle w:val="HTMLCode"/>
          <w:sz w:val="24"/>
          <w:szCs w:val="24"/>
          <w:shd w:val="clear" w:color="auto" w:fill="F7F7F8"/>
        </w:rPr>
        <w:t>git rebase</w:t>
      </w:r>
      <w:r w:rsidRPr="001F1705">
        <w:rPr>
          <w:rFonts w:ascii="inherit" w:hAnsi="inherit"/>
          <w:spacing w:val="-1"/>
        </w:rPr>
        <w:t> instead of </w:t>
      </w:r>
      <w:r w:rsidRPr="001F1705">
        <w:rPr>
          <w:rStyle w:val="HTMLCode"/>
          <w:sz w:val="24"/>
          <w:szCs w:val="24"/>
          <w:shd w:val="clear" w:color="auto" w:fill="F7F7F8"/>
        </w:rPr>
        <w:t>git merge</w:t>
      </w:r>
      <w:r w:rsidRPr="001F1705">
        <w:rPr>
          <w:rFonts w:ascii="inherit" w:hAnsi="inherit"/>
          <w:spacing w:val="-1"/>
        </w:rPr>
        <w:t> for the pull command via the following setting.</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set default so that you avoid unnecessary commits</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branch.autosetuprebase always</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3" w:anchor="allow-rebasing-with-uncommited-changes" w:history="1">
        <w:r w:rsidR="00CD1364" w:rsidRPr="001F1705">
          <w:rPr>
            <w:rStyle w:val="Hyperlink"/>
            <w:rFonts w:ascii="Arial" w:hAnsi="Arial" w:cs="Arial"/>
            <w:color w:val="28373C"/>
            <w:sz w:val="24"/>
            <w:szCs w:val="24"/>
            <w:u w:val="none"/>
          </w:rPr>
          <w:t>15.5. Allow rebasing with uncommited changes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If you want Git to automatically save your uncommited changes before a rebase you can activate autoStash. After the rebase is done your changes will get reapplied. For an explanation of </w:t>
      </w:r>
      <w:r w:rsidRPr="001F1705">
        <w:rPr>
          <w:rStyle w:val="HTMLCode"/>
          <w:sz w:val="24"/>
          <w:szCs w:val="24"/>
          <w:shd w:val="clear" w:color="auto" w:fill="F7F7F8"/>
        </w:rPr>
        <w:t>git stash</w:t>
      </w:r>
      <w:r w:rsidRPr="001F1705">
        <w:rPr>
          <w:rFonts w:ascii="inherit" w:hAnsi="inherit"/>
          <w:spacing w:val="-1"/>
        </w:rPr>
        <w:t> please see </w:t>
      </w:r>
      <w:hyperlink r:id="rId194" w:anchor="stash_usage" w:history="1">
        <w:r w:rsidRPr="001F1705">
          <w:rPr>
            <w:rStyle w:val="Hyperlink"/>
            <w:rFonts w:ascii="inherit" w:hAnsi="inherit"/>
            <w:color w:val="2156A5"/>
            <w:spacing w:val="-1"/>
          </w:rPr>
          <w:t>Stashing changes in Git</w:t>
        </w:r>
      </w:hyperlink>
      <w:r w:rsidRPr="001F1705">
        <w:rPr>
          <w:rFonts w:ascii="inherit" w:hAnsi="inherit"/>
          <w:spacing w:val="-1"/>
        </w:rPr>
        <w:t>.</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rebase.autoStash true</w:t>
      </w:r>
    </w:p>
    <w:p w:rsidR="00CD1364" w:rsidRPr="001F1705" w:rsidRDefault="00CD1364" w:rsidP="00746CE2">
      <w:pPr>
        <w:ind w:left="-1080" w:firstLine="1080"/>
        <w:rPr>
          <w:spacing w:val="-1"/>
          <w:sz w:val="24"/>
          <w:szCs w:val="24"/>
          <w:shd w:val="clear" w:color="auto" w:fill="FFFFFF"/>
        </w:rPr>
      </w:pPr>
      <w:r w:rsidRPr="001F1705">
        <w:rPr>
          <w:spacing w:val="-1"/>
          <w:sz w:val="24"/>
          <w:szCs w:val="24"/>
          <w:shd w:val="clear" w:color="auto" w:fill="FFFFFF"/>
        </w:rPr>
        <w:t>Before Git v2.6 </w:t>
      </w:r>
      <w:r w:rsidRPr="001F1705">
        <w:rPr>
          <w:rStyle w:val="HTMLCode"/>
          <w:rFonts w:eastAsiaTheme="minorHAnsi"/>
          <w:sz w:val="24"/>
          <w:szCs w:val="24"/>
          <w:shd w:val="clear" w:color="auto" w:fill="F7F7F8"/>
        </w:rPr>
        <w:t>git pull --rebase</w:t>
      </w:r>
      <w:r w:rsidRPr="001F1705">
        <w:rPr>
          <w:spacing w:val="-1"/>
          <w:sz w:val="24"/>
          <w:szCs w:val="24"/>
          <w:shd w:val="clear" w:color="auto" w:fill="FFFFFF"/>
        </w:rPr>
        <w:t> didn’t respected this setting</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5" w:anchor="setup_highlighting" w:history="1">
        <w:r w:rsidR="00CD1364" w:rsidRPr="001F1705">
          <w:rPr>
            <w:rStyle w:val="Hyperlink"/>
            <w:rFonts w:ascii="Arial" w:hAnsi="Arial" w:cs="Arial"/>
            <w:color w:val="28373C"/>
            <w:sz w:val="24"/>
            <w:szCs w:val="24"/>
            <w:u w:val="none"/>
          </w:rPr>
          <w:t>15.6. Color Highlighting</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 xml:space="preserve">The following </w:t>
      </w:r>
      <w:proofErr w:type="gramStart"/>
      <w:r w:rsidRPr="001F1705">
        <w:rPr>
          <w:rFonts w:ascii="inherit" w:hAnsi="inherit"/>
          <w:spacing w:val="-1"/>
        </w:rPr>
        <w:t>commands enables</w:t>
      </w:r>
      <w:proofErr w:type="gramEnd"/>
      <w:r w:rsidRPr="001F1705">
        <w:rPr>
          <w:rFonts w:ascii="inherit" w:hAnsi="inherit"/>
          <w:spacing w:val="-1"/>
        </w:rPr>
        <w:t xml:space="preserve"> color highlighting for Git in the console.</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color.ui auto</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6" w:anchor="setup_editor" w:history="1">
        <w:r w:rsidR="00CD1364" w:rsidRPr="001F1705">
          <w:rPr>
            <w:rStyle w:val="Hyperlink"/>
            <w:rFonts w:ascii="Arial" w:hAnsi="Arial" w:cs="Arial"/>
            <w:color w:val="28373C"/>
            <w:sz w:val="24"/>
            <w:szCs w:val="24"/>
            <w:u w:val="none"/>
          </w:rPr>
          <w:t>15.7. Setting the default editor</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By default Git uses the system default editor which is taken from the </w:t>
      </w:r>
      <w:r w:rsidRPr="001F1705">
        <w:rPr>
          <w:rStyle w:val="Emphasis"/>
          <w:rFonts w:ascii="inherit" w:hAnsi="inherit"/>
          <w:spacing w:val="-1"/>
        </w:rPr>
        <w:t>VISUAL</w:t>
      </w:r>
      <w:r w:rsidRPr="001F1705">
        <w:rPr>
          <w:rFonts w:ascii="inherit" w:hAnsi="inherit"/>
          <w:spacing w:val="-1"/>
        </w:rPr>
        <w:t> or </w:t>
      </w:r>
      <w:r w:rsidRPr="001F1705">
        <w:rPr>
          <w:rStyle w:val="Emphasis"/>
          <w:rFonts w:ascii="inherit" w:hAnsi="inherit"/>
          <w:spacing w:val="-1"/>
        </w:rPr>
        <w:t>EDITOR</w:t>
      </w:r>
      <w:r w:rsidRPr="001F1705">
        <w:rPr>
          <w:rFonts w:ascii="inherit" w:hAnsi="inherit"/>
          <w:spacing w:val="-1"/>
        </w:rPr>
        <w:t>environment variables if set. You can configure a different one via the following setting.</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setup</w:t>
      </w:r>
      <w:proofErr w:type="gramEnd"/>
      <w:r w:rsidRPr="001F1705">
        <w:rPr>
          <w:rStyle w:val="HTMLCode"/>
          <w:sz w:val="24"/>
          <w:szCs w:val="24"/>
        </w:rPr>
        <w:t xml:space="preserve"> vim as default editor for Git (Linux)</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core.editor vim</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7" w:anchor="setup_mergetool" w:history="1">
        <w:r w:rsidR="00CD1364" w:rsidRPr="001F1705">
          <w:rPr>
            <w:rStyle w:val="Hyperlink"/>
            <w:rFonts w:ascii="Arial" w:hAnsi="Arial" w:cs="Arial"/>
            <w:color w:val="28373C"/>
            <w:sz w:val="24"/>
            <w:szCs w:val="24"/>
            <w:u w:val="none"/>
          </w:rPr>
          <w:t>15.8. Setting the default merge tool</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File conflicts might occur in Git during an operation which combines different versions of the same files. In this case the user can directly edit the file to resolve the conflict.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 xml:space="preserve">Git allows also </w:t>
      </w:r>
      <w:proofErr w:type="gramStart"/>
      <w:r w:rsidRPr="001F1705">
        <w:rPr>
          <w:rFonts w:ascii="inherit" w:hAnsi="inherit"/>
          <w:spacing w:val="-1"/>
        </w:rPr>
        <w:t>to configure</w:t>
      </w:r>
      <w:proofErr w:type="gramEnd"/>
      <w:r w:rsidRPr="001F1705">
        <w:rPr>
          <w:rFonts w:ascii="inherit" w:hAnsi="inherit"/>
          <w:spacing w:val="-1"/>
        </w:rPr>
        <w:t xml:space="preserve"> a merge tool for solving these conflicts. You have to use third party visual merge tools like tortoisemerge, p4merge, kdiff3 etc. </w:t>
      </w:r>
      <w:proofErr w:type="gramStart"/>
      <w:r w:rsidRPr="001F1705">
        <w:rPr>
          <w:rFonts w:ascii="inherit" w:hAnsi="inherit"/>
          <w:spacing w:val="-1"/>
        </w:rPr>
        <w:t>A Google search for these tools help</w:t>
      </w:r>
      <w:proofErr w:type="gramEnd"/>
      <w:r w:rsidRPr="001F1705">
        <w:rPr>
          <w:rFonts w:ascii="inherit" w:hAnsi="inherit"/>
          <w:spacing w:val="-1"/>
        </w:rPr>
        <w:t xml:space="preserve"> you to install them on your platform. Keep in mind that such tools are not required, you can always edit the files directly in a text editor.</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Once you have installed them you can set your selected tool as default merge tool with the following command.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setup</w:t>
      </w:r>
      <w:proofErr w:type="gramEnd"/>
      <w:r w:rsidRPr="001F1705">
        <w:rPr>
          <w:rStyle w:val="HTMLCode"/>
          <w:sz w:val="24"/>
          <w:szCs w:val="24"/>
        </w:rPr>
        <w:t xml:space="preserve"> kdiff3 as default merge tool (Linux)</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--global merge.tool kdiff3</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install it under Ubuntu use</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sudo</w:t>
      </w:r>
      <w:proofErr w:type="gramEnd"/>
      <w:r w:rsidRPr="001F1705">
        <w:rPr>
          <w:rStyle w:val="HTMLCode"/>
          <w:sz w:val="24"/>
          <w:szCs w:val="24"/>
        </w:rPr>
        <w:t xml:space="preserve"> apt-get install kdiff3</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198" w:anchor="setup_allsetttings" w:history="1">
        <w:r w:rsidR="00CD1364" w:rsidRPr="001F1705">
          <w:rPr>
            <w:rStyle w:val="Hyperlink"/>
            <w:rFonts w:ascii="Arial" w:hAnsi="Arial" w:cs="Arial"/>
            <w:color w:val="28373C"/>
            <w:sz w:val="24"/>
            <w:szCs w:val="24"/>
            <w:u w:val="none"/>
          </w:rPr>
          <w:t>15.9. More settings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All possible Git settings are described under the following link: </w:t>
      </w:r>
      <w:hyperlink r:id="rId199" w:history="1">
        <w:r w:rsidRPr="001F1705">
          <w:rPr>
            <w:rStyle w:val="Hyperlink"/>
            <w:rFonts w:ascii="inherit" w:hAnsi="inherit"/>
            <w:color w:val="2156A5"/>
            <w:spacing w:val="-1"/>
          </w:rPr>
          <w:t>git-config manual page</w:t>
        </w:r>
      </w:hyperlink>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00" w:anchor="setup_seesettings" w:history="1">
        <w:r w:rsidR="00CD1364" w:rsidRPr="001F1705">
          <w:rPr>
            <w:rStyle w:val="Hyperlink"/>
            <w:rFonts w:ascii="Arial" w:hAnsi="Arial" w:cs="Arial"/>
            <w:color w:val="28373C"/>
            <w:sz w:val="24"/>
            <w:szCs w:val="24"/>
            <w:u w:val="none"/>
          </w:rPr>
          <w:t>15.10. Query Git settings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To query your Git settings, execute the following command: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--list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If you want to query the global settings you can use the following command.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--list</w:t>
      </w:r>
    </w:p>
    <w:p w:rsidR="00CD1364" w:rsidRPr="001F1705" w:rsidRDefault="00F73D01" w:rsidP="00CD1364">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01" w:anchor="configure-files-and-directories-to-ignore" w:history="1">
        <w:r w:rsidR="00CD1364" w:rsidRPr="001F1705">
          <w:rPr>
            <w:rStyle w:val="Hyperlink"/>
            <w:rFonts w:ascii="Arial" w:hAnsi="Arial" w:cs="Arial"/>
            <w:color w:val="28373C"/>
            <w:spacing w:val="-2"/>
            <w:sz w:val="24"/>
            <w:szCs w:val="24"/>
            <w:u w:val="none"/>
          </w:rPr>
          <w:t>16. Configure files and directories to ignore</w:t>
        </w:r>
      </w:hyperlink>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02" w:anchor="ignoring-files-and-directories-with-a-.gitignore-file" w:history="1">
        <w:r w:rsidR="00CD1364" w:rsidRPr="001F1705">
          <w:rPr>
            <w:rStyle w:val="Hyperlink"/>
            <w:rFonts w:ascii="Arial" w:hAnsi="Arial" w:cs="Arial"/>
            <w:color w:val="28373C"/>
            <w:sz w:val="24"/>
            <w:szCs w:val="24"/>
            <w:u w:val="none"/>
          </w:rPr>
          <w:t>16.1. Ignoring files and directories with a .gitignore file</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Git can be configured to ignore certain files and directories for repository operations. This is configured via one or several </w:t>
      </w:r>
      <w:r w:rsidRPr="001F1705">
        <w:rPr>
          <w:rStyle w:val="HTMLCode"/>
          <w:sz w:val="24"/>
          <w:szCs w:val="24"/>
          <w:shd w:val="clear" w:color="auto" w:fill="F7F7F8"/>
        </w:rPr>
        <w:t>.gitignore</w:t>
      </w:r>
      <w:r w:rsidRPr="001F1705">
        <w:rPr>
          <w:rFonts w:ascii="inherit" w:hAnsi="inherit"/>
          <w:spacing w:val="-1"/>
        </w:rPr>
        <w:t> files. Typically, this file is located at the root of your Git repository but it can also be located in sub-directories. In the second case the defined rules are only valid for the sub-directory and below.</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use certain wildcards in this file. </w:t>
      </w:r>
      <w:proofErr w:type="gramStart"/>
      <w:r w:rsidRPr="001F1705">
        <w:rPr>
          <w:rStyle w:val="HTMLCode"/>
          <w:sz w:val="24"/>
          <w:szCs w:val="24"/>
          <w:shd w:val="clear" w:color="auto" w:fill="F7F7F8"/>
        </w:rPr>
        <w:t>*</w:t>
      </w:r>
      <w:r w:rsidRPr="001F1705">
        <w:rPr>
          <w:rFonts w:ascii="inherit" w:hAnsi="inherit"/>
          <w:spacing w:val="-1"/>
        </w:rPr>
        <w:t> matches several characters.</w:t>
      </w:r>
      <w:proofErr w:type="gramEnd"/>
      <w:r w:rsidRPr="001F1705">
        <w:rPr>
          <w:rFonts w:ascii="inherit" w:hAnsi="inherit"/>
          <w:spacing w:val="-1"/>
        </w:rPr>
        <w:t xml:space="preserve"> More patterns are possible and described under the following URL: </w:t>
      </w:r>
      <w:hyperlink r:id="rId203" w:history="1">
        <w:r w:rsidRPr="001F1705">
          <w:rPr>
            <w:rStyle w:val="Hyperlink"/>
            <w:rFonts w:ascii="inherit" w:hAnsi="inherit"/>
            <w:color w:val="2156A5"/>
            <w:spacing w:val="-1"/>
          </w:rPr>
          <w:t>gitignore manpage</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For example, the following </w:t>
      </w:r>
      <w:r w:rsidRPr="001F1705">
        <w:rPr>
          <w:rStyle w:val="HTMLCode"/>
          <w:sz w:val="24"/>
          <w:szCs w:val="24"/>
          <w:shd w:val="clear" w:color="auto" w:fill="F7F7F8"/>
        </w:rPr>
        <w:t>.gitignore</w:t>
      </w:r>
      <w:r w:rsidRPr="001F1705">
        <w:rPr>
          <w:rFonts w:ascii="inherit" w:hAnsi="inherit"/>
          <w:spacing w:val="-1"/>
        </w:rPr>
        <w:t> file tells Git to ignore the </w:t>
      </w:r>
      <w:r w:rsidRPr="001F1705">
        <w:rPr>
          <w:rStyle w:val="HTMLCode"/>
          <w:sz w:val="24"/>
          <w:szCs w:val="24"/>
          <w:shd w:val="clear" w:color="auto" w:fill="F7F7F8"/>
        </w:rPr>
        <w:t>bin</w:t>
      </w:r>
      <w:r w:rsidRPr="001F1705">
        <w:rPr>
          <w:rFonts w:ascii="inherit" w:hAnsi="inherit"/>
          <w:spacing w:val="-1"/>
        </w:rPr>
        <w:t> and </w:t>
      </w:r>
      <w:r w:rsidRPr="001F1705">
        <w:rPr>
          <w:rStyle w:val="HTMLCode"/>
          <w:sz w:val="24"/>
          <w:szCs w:val="24"/>
          <w:shd w:val="clear" w:color="auto" w:fill="F7F7F8"/>
        </w:rPr>
        <w:t>target</w:t>
      </w:r>
      <w:r w:rsidRPr="001F1705">
        <w:rPr>
          <w:rFonts w:ascii="inherit" w:hAnsi="inherit"/>
          <w:spacing w:val="-1"/>
        </w:rPr>
        <w:t> directories and all files ending with a ~.</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ignore all bin directories</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matches "bin" in any subfolder</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bin</w:t>
      </w:r>
      <w:proofErr w:type="gramEnd"/>
      <w:r w:rsidRPr="001F1705">
        <w:rPr>
          <w:rStyle w:val="HTMLCode"/>
          <w:sz w:val="24"/>
          <w:szCs w:val="24"/>
        </w:rPr>
        <w: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ignore all target directories</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target</w:t>
      </w:r>
      <w:proofErr w:type="gramEnd"/>
      <w:r w:rsidRPr="001F1705">
        <w:rPr>
          <w:rStyle w:val="HTMLCode"/>
          <w:sz w:val="24"/>
          <w:szCs w:val="24"/>
        </w:rPr>
        <w: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ignore all files ending with ~</w:t>
      </w:r>
    </w:p>
    <w:p w:rsidR="00CD1364" w:rsidRPr="001F1705" w:rsidRDefault="00CD1364" w:rsidP="00CD1364">
      <w:pPr>
        <w:pStyle w:val="HTMLPreformatted"/>
        <w:shd w:val="clear" w:color="auto" w:fill="F7F7F8"/>
        <w:rPr>
          <w:sz w:val="24"/>
          <w:szCs w:val="24"/>
        </w:rPr>
      </w:pPr>
      <w:r w:rsidRPr="001F1705">
        <w:rPr>
          <w:rStyle w:val="HTMLCode"/>
          <w:sz w:val="24"/>
          <w:szCs w:val="24"/>
        </w:rPr>
        <w: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create the </w:t>
      </w:r>
      <w:r w:rsidRPr="001F1705">
        <w:rPr>
          <w:rStyle w:val="HTMLCode"/>
          <w:sz w:val="24"/>
          <w:szCs w:val="24"/>
          <w:shd w:val="clear" w:color="auto" w:fill="F7F7F8"/>
        </w:rPr>
        <w:t>.gitignore</w:t>
      </w:r>
      <w:r w:rsidRPr="001F1705">
        <w:rPr>
          <w:rFonts w:ascii="inherit" w:hAnsi="inherit"/>
          <w:spacing w:val="-1"/>
        </w:rPr>
        <w:t> file in the root directory of the working tree to make it specific for the Git repository.</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.gitignore</w:t>
      </w:r>
      <w:r w:rsidRPr="001F1705">
        <w:rPr>
          <w:rFonts w:ascii="inherit" w:hAnsi="inherit"/>
          <w:spacing w:val="-1"/>
        </w:rPr>
        <w:t> file tells Git to ignore the specified files in Git commands. You can still add ignored files to the </w:t>
      </w:r>
      <w:r w:rsidRPr="001F1705">
        <w:rPr>
          <w:rStyle w:val="Emphasis"/>
          <w:rFonts w:ascii="inherit" w:hAnsi="inherit"/>
          <w:spacing w:val="-1"/>
        </w:rPr>
        <w:t>staging area</w:t>
      </w:r>
      <w:r w:rsidRPr="001F1705">
        <w:rPr>
          <w:rFonts w:ascii="inherit" w:hAnsi="inherit"/>
          <w:spacing w:val="-1"/>
        </w:rPr>
        <w:t> of the Git repository by using the </w:t>
      </w:r>
      <w:r w:rsidRPr="001F1705">
        <w:rPr>
          <w:rStyle w:val="HTMLCode"/>
          <w:sz w:val="24"/>
          <w:szCs w:val="24"/>
          <w:shd w:val="clear" w:color="auto" w:fill="F7F7F8"/>
        </w:rPr>
        <w:t>--force</w:t>
      </w:r>
      <w:r w:rsidRPr="001F1705">
        <w:rPr>
          <w:rFonts w:ascii="inherit" w:hAnsi="inherit"/>
          <w:spacing w:val="-1"/>
        </w:rPr>
        <w:t> parameter, i.e. with the </w:t>
      </w:r>
      <w:r w:rsidRPr="001F1705">
        <w:rPr>
          <w:rStyle w:val="HTMLCode"/>
          <w:sz w:val="24"/>
          <w:szCs w:val="24"/>
          <w:shd w:val="clear" w:color="auto" w:fill="F7F7F8"/>
        </w:rPr>
        <w:t>git add --force [paths]</w:t>
      </w:r>
      <w:r w:rsidRPr="001F1705">
        <w:rPr>
          <w:rFonts w:ascii="inherit" w:hAnsi="inherit"/>
          <w:spacing w:val="-1"/>
        </w:rPr>
        <w:t> command.</w:t>
      </w:r>
    </w:p>
    <w:p w:rsidR="00CD1364" w:rsidRPr="001F1705" w:rsidRDefault="00CD1364" w:rsidP="00CD1364">
      <w:pPr>
        <w:pStyle w:val="NormalWeb"/>
        <w:shd w:val="clear" w:color="auto" w:fill="FFFFFF"/>
        <w:spacing w:before="0" w:beforeAutospacing="0" w:after="0" w:afterAutospacing="0"/>
        <w:rPr>
          <w:rFonts w:ascii="inherit" w:hAnsi="inherit"/>
          <w:spacing w:val="-1"/>
        </w:rPr>
      </w:pPr>
      <w:r w:rsidRPr="001F1705">
        <w:rPr>
          <w:rFonts w:ascii="inherit" w:hAnsi="inherit"/>
          <w:spacing w:val="-1"/>
        </w:rPr>
        <w:t>This is useful if you want to add, for example, auto-generated binaries, but you need to have a fine control about the version which is added and want to exclude them from the normal workflow.</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It is good practice to commit the local </w:t>
      </w:r>
      <w:r w:rsidRPr="001F1705">
        <w:rPr>
          <w:rStyle w:val="HTMLCode"/>
          <w:sz w:val="24"/>
          <w:szCs w:val="24"/>
          <w:shd w:val="clear" w:color="auto" w:fill="F7F7F8"/>
        </w:rPr>
        <w:t>.gitignore</w:t>
      </w:r>
      <w:r w:rsidRPr="001F1705">
        <w:rPr>
          <w:rFonts w:ascii="inherit" w:hAnsi="inherit"/>
          <w:spacing w:val="-1"/>
        </w:rPr>
        <w:t xml:space="preserve"> file into the Git repository so that everyone who clones this repository </w:t>
      </w:r>
      <w:proofErr w:type="gramStart"/>
      <w:r w:rsidRPr="001F1705">
        <w:rPr>
          <w:rFonts w:ascii="inherit" w:hAnsi="inherit"/>
          <w:spacing w:val="-1"/>
        </w:rPr>
        <w:t>have</w:t>
      </w:r>
      <w:proofErr w:type="gramEnd"/>
      <w:r w:rsidRPr="001F1705">
        <w:rPr>
          <w:rFonts w:ascii="inherit" w:hAnsi="inherit"/>
          <w:spacing w:val="-1"/>
        </w:rPr>
        <w:t xml:space="preserve"> 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04" w:anchor="gitignore_untrack" w:history="1">
        <w:r w:rsidR="00CD1364" w:rsidRPr="001F1705">
          <w:rPr>
            <w:rStyle w:val="Hyperlink"/>
            <w:rFonts w:ascii="Arial" w:hAnsi="Arial" w:cs="Arial"/>
            <w:color w:val="28373C"/>
            <w:sz w:val="24"/>
            <w:szCs w:val="24"/>
          </w:rPr>
          <w:t>16.2. Stop tracking files based on the .gitignore file</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Files that are tracked by Git are not automatically removed if you add them to a </w:t>
      </w:r>
      <w:r w:rsidRPr="001F1705">
        <w:rPr>
          <w:rStyle w:val="HTMLCode"/>
          <w:sz w:val="24"/>
          <w:szCs w:val="24"/>
          <w:shd w:val="clear" w:color="auto" w:fill="F7F7F8"/>
        </w:rPr>
        <w:t>.gitignore</w:t>
      </w:r>
      <w:r w:rsidRPr="001F1705">
        <w:rPr>
          <w:rFonts w:ascii="inherit" w:hAnsi="inherit"/>
          <w:spacing w:val="-1"/>
        </w:rPr>
        <w:t>file. Git never ignores files which are already tracked, so changes in the </w:t>
      </w:r>
      <w:r w:rsidRPr="001F1705">
        <w:rPr>
          <w:rStyle w:val="HTMLCode"/>
          <w:sz w:val="24"/>
          <w:szCs w:val="24"/>
          <w:shd w:val="clear" w:color="auto" w:fill="F7F7F8"/>
        </w:rPr>
        <w:t>.gitignore</w:t>
      </w:r>
      <w:r w:rsidRPr="001F1705">
        <w:rPr>
          <w:rFonts w:ascii="inherit" w:hAnsi="inherit"/>
          <w:spacing w:val="-1"/>
        </w:rPr>
        <w:t> file only affect new files. If you want to ignore files which are already tracked you need to explicitly remove them.</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following command demonstrates how to remove the </w:t>
      </w:r>
      <w:r w:rsidRPr="001F1705">
        <w:rPr>
          <w:rStyle w:val="HTMLCode"/>
          <w:sz w:val="24"/>
          <w:szCs w:val="24"/>
          <w:shd w:val="clear" w:color="auto" w:fill="F7F7F8"/>
        </w:rPr>
        <w:t>.metadata</w:t>
      </w:r>
      <w:r w:rsidRPr="001F1705">
        <w:rPr>
          <w:rFonts w:ascii="inherit" w:hAnsi="inherit"/>
          <w:spacing w:val="-1"/>
        </w:rPr>
        <w:t> directory and the </w:t>
      </w:r>
      <w:r w:rsidRPr="001F1705">
        <w:rPr>
          <w:rStyle w:val="HTMLCode"/>
          <w:sz w:val="24"/>
          <w:szCs w:val="24"/>
          <w:shd w:val="clear" w:color="auto" w:fill="F7F7F8"/>
        </w:rPr>
        <w:t>doNotTrackFile.txt</w:t>
      </w:r>
      <w:r w:rsidRPr="001F1705">
        <w:rPr>
          <w:rFonts w:ascii="inherit" w:hAnsi="inherit"/>
          <w:spacing w:val="-1"/>
        </w:rPr>
        <w:t> file from being tracked. This is example code, as you did not commit the corresponding files in your example, the command will not work in your Git repository.</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remove</w:t>
      </w:r>
      <w:proofErr w:type="gramEnd"/>
      <w:r w:rsidRPr="001F1705">
        <w:rPr>
          <w:rStyle w:val="HTMLCode"/>
          <w:sz w:val="24"/>
          <w:szCs w:val="24"/>
        </w:rPr>
        <w:t xml:space="preserve"> directory .metadata from git repo</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rm -r --cached .metadata</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remove</w:t>
      </w:r>
      <w:proofErr w:type="gramEnd"/>
      <w:r w:rsidRPr="001F1705">
        <w:rPr>
          <w:rStyle w:val="HTMLCode"/>
          <w:sz w:val="24"/>
          <w:szCs w:val="24"/>
        </w:rPr>
        <w:t xml:space="preserve"> file test.txt from repo</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rm --cached doNotTrackFile.txt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Adding a file to the </w:t>
      </w:r>
      <w:r w:rsidRPr="001F1705">
        <w:rPr>
          <w:rStyle w:val="HTMLCode"/>
          <w:sz w:val="24"/>
          <w:szCs w:val="24"/>
          <w:shd w:val="clear" w:color="auto" w:fill="F7F7F8"/>
        </w:rPr>
        <w:t>.gitignore</w:t>
      </w:r>
      <w:r w:rsidRPr="001F1705">
        <w:rPr>
          <w:rFonts w:ascii="inherit" w:hAnsi="inherit"/>
          <w:spacing w:val="-1"/>
        </w:rPr>
        <w:t> file does not remove the file from the repository history. If the file should also be removed from the history, have a look at the </w:t>
      </w:r>
      <w:r w:rsidRPr="001F1705">
        <w:rPr>
          <w:rStyle w:val="HTMLCode"/>
          <w:sz w:val="24"/>
          <w:szCs w:val="24"/>
          <w:shd w:val="clear" w:color="auto" w:fill="F7F7F8"/>
        </w:rPr>
        <w:t>git filter-branch</w:t>
      </w:r>
      <w:r w:rsidRPr="001F1705">
        <w:rPr>
          <w:rFonts w:ascii="inherit" w:hAnsi="inherit"/>
          <w:spacing w:val="-1"/>
        </w:rPr>
        <w:t> command which allows you to rewrite the commit history. See </w:t>
      </w:r>
      <w:hyperlink r:id="rId205" w:anchor="filterbranch_definition" w:history="1">
        <w:proofErr w:type="gramStart"/>
        <w:r w:rsidRPr="001F1705">
          <w:rPr>
            <w:rStyle w:val="Hyperlink"/>
            <w:rFonts w:ascii="inherit" w:hAnsi="inherit"/>
            <w:color w:val="2156A5"/>
            <w:spacing w:val="-1"/>
          </w:rPr>
          <w:t>Using</w:t>
        </w:r>
        <w:proofErr w:type="gramEnd"/>
        <w:r w:rsidRPr="001F1705">
          <w:rPr>
            <w:rStyle w:val="Hyperlink"/>
            <w:rFonts w:ascii="inherit" w:hAnsi="inherit"/>
            <w:color w:val="2156A5"/>
            <w:spacing w:val="-1"/>
          </w:rPr>
          <w:t xml:space="preserve"> the git filter branch command (filter-branch)</w:t>
        </w:r>
      </w:hyperlink>
      <w:r w:rsidRPr="001F1705">
        <w:rPr>
          <w:rFonts w:ascii="inherit" w:hAnsi="inherit"/>
          <w:spacing w:val="-1"/>
        </w:rPr>
        <w:t> for details.</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06" w:anchor="global-cross-repository-gitignore-settings" w:history="1">
        <w:r w:rsidR="00CD1364" w:rsidRPr="001F1705">
          <w:rPr>
            <w:rStyle w:val="Hyperlink"/>
            <w:rFonts w:ascii="Arial" w:hAnsi="Arial" w:cs="Arial"/>
            <w:color w:val="28373C"/>
            <w:sz w:val="24"/>
            <w:szCs w:val="24"/>
          </w:rPr>
          <w:t>16.3. Global (cross-repository) .gitignore settings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also setup a global </w:t>
      </w:r>
      <w:r w:rsidRPr="001F1705">
        <w:rPr>
          <w:rStyle w:val="HTMLCode"/>
          <w:sz w:val="24"/>
          <w:szCs w:val="24"/>
          <w:shd w:val="clear" w:color="auto" w:fill="F7F7F8"/>
        </w:rPr>
        <w:t>.gitignore</w:t>
      </w:r>
      <w:r w:rsidRPr="001F1705">
        <w:rPr>
          <w:rFonts w:ascii="inherit" w:hAnsi="inherit"/>
          <w:spacing w:val="-1"/>
        </w:rPr>
        <w:t> file valid for all Git repositories via the </w:t>
      </w:r>
      <w:r w:rsidRPr="001F1705">
        <w:rPr>
          <w:rStyle w:val="HTMLCode"/>
          <w:sz w:val="24"/>
          <w:szCs w:val="24"/>
          <w:shd w:val="clear" w:color="auto" w:fill="F7F7F8"/>
        </w:rPr>
        <w:t>core.excludesfile</w:t>
      </w:r>
      <w:r w:rsidRPr="001F1705">
        <w:rPr>
          <w:rFonts w:ascii="inherit" w:hAnsi="inherit"/>
          <w:spacing w:val="-1"/>
        </w:rPr>
        <w:t> setting. The setup of this setting is demonstrated in the following code snippet.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Create a ~/.gitignore in your user directory</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.gitignore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Exclude bin and .metadata directories</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"bin" &gt;&gt; .gitignore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".metadata" &gt;&gt; .gitignore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 &gt;&gt; .gitignore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"target/" &gt;&gt; .gitignore</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for</w:t>
      </w:r>
      <w:proofErr w:type="gramEnd"/>
      <w:r w:rsidRPr="001F1705">
        <w:rPr>
          <w:rStyle w:val="HTMLCode"/>
          <w:sz w:val="24"/>
          <w:szCs w:val="24"/>
        </w:rPr>
        <w:t xml:space="preserve"> Mac</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".DS_Store" &gt;&gt; .gitignore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"._*" &gt;&gt; .gitignore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Configure</w:t>
      </w:r>
      <w:proofErr w:type="gramEnd"/>
      <w:r w:rsidRPr="001F1705">
        <w:rPr>
          <w:rStyle w:val="HTMLCode"/>
          <w:sz w:val="24"/>
          <w:szCs w:val="24"/>
        </w:rPr>
        <w:t xml:space="preserve"> Git to use this file</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as</w:t>
      </w:r>
      <w:proofErr w:type="gramEnd"/>
      <w:r w:rsidRPr="001F1705">
        <w:rPr>
          <w:rStyle w:val="HTMLCode"/>
          <w:sz w:val="24"/>
          <w:szCs w:val="24"/>
        </w:rPr>
        <w:t xml:space="preserve"> global .gitignore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core.excludesfile ~/.gitignore</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global </w:t>
      </w:r>
      <w:r w:rsidRPr="001F1705">
        <w:rPr>
          <w:rStyle w:val="HTMLCode"/>
          <w:sz w:val="24"/>
          <w:szCs w:val="24"/>
          <w:shd w:val="clear" w:color="auto" w:fill="F7F7F8"/>
        </w:rPr>
        <w:t>.gitignore</w:t>
      </w:r>
      <w:r w:rsidRPr="001F1705">
        <w:rPr>
          <w:rFonts w:ascii="inherit" w:hAnsi="inherit"/>
          <w:spacing w:val="-1"/>
        </w:rPr>
        <w:t> file is only locally available.</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07" w:anchor="local-per-repository-ignore-rules" w:history="1">
        <w:r w:rsidR="00CD1364" w:rsidRPr="001F1705">
          <w:rPr>
            <w:rStyle w:val="Hyperlink"/>
            <w:rFonts w:ascii="Arial" w:hAnsi="Arial" w:cs="Arial"/>
            <w:color w:val="28373C"/>
            <w:sz w:val="24"/>
            <w:szCs w:val="24"/>
          </w:rPr>
          <w:t>16.4. Local per-repository ignore rules</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can also create local per-repository rules by editing the </w:t>
      </w:r>
      <w:r w:rsidRPr="001F1705">
        <w:rPr>
          <w:rStyle w:val="HTMLCode"/>
          <w:sz w:val="24"/>
          <w:szCs w:val="24"/>
          <w:shd w:val="clear" w:color="auto" w:fill="F7F7F8"/>
        </w:rPr>
        <w:t>.git/info/exclude</w:t>
      </w:r>
      <w:r w:rsidRPr="001F1705">
        <w:rPr>
          <w:rFonts w:ascii="inherit" w:hAnsi="inherit"/>
          <w:spacing w:val="-1"/>
        </w:rPr>
        <w:t> file in your repository. These rules are not committed with the repository so they are not shared with others.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This allows you to exclude, for example, locally generated files.</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08" w:anchor="tracking_empty_directories" w:history="1">
        <w:r w:rsidR="00CD1364" w:rsidRPr="001F1705">
          <w:rPr>
            <w:rStyle w:val="Hyperlink"/>
            <w:rFonts w:ascii="Arial" w:hAnsi="Arial" w:cs="Arial"/>
            <w:color w:val="28373C"/>
            <w:sz w:val="24"/>
            <w:szCs w:val="24"/>
          </w:rPr>
          <w:t>16.5. Tracking empty directories with Git</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Git ignores empty directories, i.e., it does not put them under version control. If you want to track an empty directory in your Git repository, it is a good practice to put a file called </w:t>
      </w:r>
      <w:r w:rsidRPr="001F1705">
        <w:rPr>
          <w:rStyle w:val="HTMLCode"/>
          <w:sz w:val="24"/>
          <w:szCs w:val="24"/>
          <w:shd w:val="clear" w:color="auto" w:fill="F7F7F8"/>
        </w:rPr>
        <w:t>.gitignore</w:t>
      </w:r>
      <w:r w:rsidRPr="001F1705">
        <w:rPr>
          <w:rFonts w:ascii="inherit" w:hAnsi="inherit"/>
          <w:spacing w:val="-1"/>
        </w:rPr>
        <w:t> in the directory. As the directory now contains a file, Git includes it into its version control mechanism.</w:t>
      </w:r>
    </w:p>
    <w:p w:rsidR="00CD1364" w:rsidRPr="001F1705" w:rsidRDefault="00CD1364" w:rsidP="00746CE2">
      <w:pPr>
        <w:ind w:left="-1080" w:firstLine="1080"/>
        <w:rPr>
          <w:spacing w:val="-1"/>
          <w:sz w:val="24"/>
          <w:szCs w:val="24"/>
          <w:shd w:val="clear" w:color="auto" w:fill="FFFFFF"/>
        </w:rPr>
      </w:pPr>
      <w:r w:rsidRPr="001F1705">
        <w:rPr>
          <w:spacing w:val="-1"/>
          <w:sz w:val="24"/>
          <w:szCs w:val="24"/>
          <w:shd w:val="clear" w:color="auto" w:fill="FFFFFF"/>
        </w:rPr>
        <w:t xml:space="preserve">The file could be called anything. Some people suggest </w:t>
      </w:r>
      <w:proofErr w:type="gramStart"/>
      <w:r w:rsidRPr="001F1705">
        <w:rPr>
          <w:spacing w:val="-1"/>
          <w:sz w:val="24"/>
          <w:szCs w:val="24"/>
          <w:shd w:val="clear" w:color="auto" w:fill="FFFFFF"/>
        </w:rPr>
        <w:t>to call</w:t>
      </w:r>
      <w:proofErr w:type="gramEnd"/>
      <w:r w:rsidRPr="001F1705">
        <w:rPr>
          <w:spacing w:val="-1"/>
          <w:sz w:val="24"/>
          <w:szCs w:val="24"/>
          <w:shd w:val="clear" w:color="auto" w:fill="FFFFFF"/>
        </w:rPr>
        <w:t xml:space="preserve"> the file </w:t>
      </w:r>
      <w:r w:rsidRPr="001F1705">
        <w:rPr>
          <w:rStyle w:val="HTMLCode"/>
          <w:rFonts w:eastAsiaTheme="minorHAnsi"/>
          <w:sz w:val="24"/>
          <w:szCs w:val="24"/>
          <w:shd w:val="clear" w:color="auto" w:fill="F7F7F8"/>
        </w:rPr>
        <w:t>.gitkeep</w:t>
      </w:r>
      <w:r w:rsidRPr="001F1705">
        <w:rPr>
          <w:spacing w:val="-1"/>
          <w:sz w:val="24"/>
          <w:szCs w:val="24"/>
          <w:shd w:val="clear" w:color="auto" w:fill="FFFFFF"/>
        </w:rPr>
        <w:t xml:space="preserve">. One problem with </w:t>
      </w:r>
    </w:p>
    <w:p w:rsidR="00CD1364" w:rsidRPr="001F1705" w:rsidRDefault="00CD1364" w:rsidP="00746CE2">
      <w:pPr>
        <w:ind w:left="-1080" w:firstLine="1080"/>
        <w:rPr>
          <w:spacing w:val="-1"/>
          <w:sz w:val="24"/>
          <w:szCs w:val="24"/>
          <w:shd w:val="clear" w:color="auto" w:fill="FFFFFF"/>
        </w:rPr>
      </w:pPr>
      <w:proofErr w:type="gramStart"/>
      <w:r w:rsidRPr="001F1705">
        <w:rPr>
          <w:spacing w:val="-1"/>
          <w:sz w:val="24"/>
          <w:szCs w:val="24"/>
          <w:shd w:val="clear" w:color="auto" w:fill="FFFFFF"/>
        </w:rPr>
        <w:t>this</w:t>
      </w:r>
      <w:proofErr w:type="gramEnd"/>
      <w:r w:rsidRPr="001F1705">
        <w:rPr>
          <w:spacing w:val="-1"/>
          <w:sz w:val="24"/>
          <w:szCs w:val="24"/>
          <w:shd w:val="clear" w:color="auto" w:fill="FFFFFF"/>
        </w:rPr>
        <w:t xml:space="preserve"> approach is that </w:t>
      </w:r>
      <w:r w:rsidRPr="001F1705">
        <w:rPr>
          <w:rStyle w:val="HTMLCode"/>
          <w:rFonts w:eastAsiaTheme="minorHAnsi"/>
          <w:sz w:val="24"/>
          <w:szCs w:val="24"/>
          <w:shd w:val="clear" w:color="auto" w:fill="F7F7F8"/>
        </w:rPr>
        <w:t>.gitkeep</w:t>
      </w:r>
      <w:r w:rsidRPr="001F1705">
        <w:rPr>
          <w:spacing w:val="-1"/>
          <w:sz w:val="24"/>
          <w:szCs w:val="24"/>
          <w:shd w:val="clear" w:color="auto" w:fill="FFFFFF"/>
        </w:rPr>
        <w:t> is unlikely to be ignored by build systems. This may result in the </w:t>
      </w:r>
      <w:r w:rsidRPr="001F1705">
        <w:rPr>
          <w:rStyle w:val="HTMLCode"/>
          <w:rFonts w:eastAsiaTheme="minorHAnsi"/>
          <w:sz w:val="24"/>
          <w:szCs w:val="24"/>
          <w:shd w:val="clear" w:color="auto" w:fill="F7F7F8"/>
        </w:rPr>
        <w:t>.gitkeep</w:t>
      </w:r>
      <w:r w:rsidRPr="001F1705">
        <w:rPr>
          <w:spacing w:val="-1"/>
          <w:sz w:val="24"/>
          <w:szCs w:val="24"/>
          <w:shd w:val="clear" w:color="auto" w:fill="FFFFFF"/>
        </w:rPr>
        <w:t> file being copied to the output repository, which is typically not desired.</w:t>
      </w:r>
    </w:p>
    <w:p w:rsidR="00CD1364" w:rsidRPr="001F1705" w:rsidRDefault="00F73D01" w:rsidP="00CD1364">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09" w:anchor="exercise_gitsetup" w:history="1">
        <w:r w:rsidR="00CD1364" w:rsidRPr="001F1705">
          <w:rPr>
            <w:rStyle w:val="Hyperlink"/>
            <w:rFonts w:ascii="Arial" w:hAnsi="Arial" w:cs="Arial"/>
            <w:color w:val="28373C"/>
            <w:spacing w:val="-2"/>
            <w:sz w:val="24"/>
            <w:szCs w:val="24"/>
            <w:u w:val="none"/>
          </w:rPr>
          <w:t>17. Exercise - Setting up Git</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In this exercise you configure your user and email which is a required setup for Git. You also configure Git to use </w:t>
      </w:r>
      <w:r w:rsidRPr="001F1705">
        <w:rPr>
          <w:rStyle w:val="Emphasis"/>
          <w:rFonts w:ascii="inherit" w:hAnsi="inherit"/>
          <w:spacing w:val="-1"/>
        </w:rPr>
        <w:t>rebase</w:t>
      </w:r>
      <w:r w:rsidRPr="001F1705">
        <w:rPr>
          <w:rFonts w:ascii="inherit" w:hAnsi="inherit"/>
          <w:spacing w:val="-1"/>
        </w:rPr>
        <w:t> during a pull operation which is also a common setting for Git.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Configure your user and email for Git via the following command.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configure the user which will be used by Git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should be not an acronym but your full name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--global user.name "Firstname Lastname"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configure the email address</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--global user.email "your.email@example.org"</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rebase instead of merge in the `git pull` command.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avoids merge commits during the pull operation</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branch.autosetuprebase always</w:t>
      </w:r>
    </w:p>
    <w:p w:rsidR="00CD1364" w:rsidRPr="001F1705" w:rsidRDefault="00F73D01" w:rsidP="00CD1364">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10" w:anchor="firstgit" w:history="1">
        <w:r w:rsidR="00CD1364" w:rsidRPr="001F1705">
          <w:rPr>
            <w:rStyle w:val="Hyperlink"/>
            <w:rFonts w:ascii="Arial" w:hAnsi="Arial" w:cs="Arial"/>
            <w:color w:val="28373C"/>
            <w:spacing w:val="-2"/>
            <w:sz w:val="24"/>
            <w:szCs w:val="24"/>
            <w:u w:val="none"/>
          </w:rPr>
          <w:t>18. Exercise: Performing a local Git workflow</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In this exercise, you learn how to create and work with a local Git repository.</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Open a command shell for the operations. Some commands are Linux specific, e.g., appending to a file or creating a directory. Substitute these commands with the commands of your operating system. The comments (marked with #) before the commands explain the specific actions.</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1" w:anchor="firstgit_directory" w:history="1">
        <w:r w:rsidR="00CD1364" w:rsidRPr="001F1705">
          <w:rPr>
            <w:rStyle w:val="Hyperlink"/>
            <w:rFonts w:ascii="Arial" w:hAnsi="Arial" w:cs="Arial"/>
            <w:color w:val="28373C"/>
            <w:sz w:val="24"/>
            <w:szCs w:val="24"/>
            <w:u w:val="none"/>
          </w:rPr>
          <w:t>18.1. Create a directory</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following commands create an empty directory which is used later in this exercise to contain the working tree and the Git repository.</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switch to the home directory</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cd</w:t>
      </w:r>
      <w:proofErr w:type="gramEnd"/>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create</w:t>
      </w:r>
      <w:proofErr w:type="gramEnd"/>
      <w:r w:rsidRPr="001F1705">
        <w:rPr>
          <w:rStyle w:val="HTMLCode"/>
          <w:sz w:val="24"/>
          <w:szCs w:val="24"/>
        </w:rPr>
        <w:t xml:space="preserve"> a directory and switch into it</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mkdir</w:t>
      </w:r>
      <w:proofErr w:type="gramEnd"/>
      <w:r w:rsidRPr="001F1705">
        <w:rPr>
          <w:rStyle w:val="HTMLCode"/>
          <w:sz w:val="24"/>
          <w:szCs w:val="24"/>
        </w:rPr>
        <w:t xml:space="preserve"> repo01</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create a new directory</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mkdir</w:t>
      </w:r>
      <w:proofErr w:type="gramEnd"/>
      <w:r w:rsidRPr="001F1705">
        <w:rPr>
          <w:rStyle w:val="HTMLCode"/>
          <w:sz w:val="24"/>
          <w:szCs w:val="24"/>
        </w:rPr>
        <w:t xml:space="preserve"> datafiles</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2" w:anchor="firstgit_repository_creation" w:history="1">
        <w:r w:rsidR="00CD1364" w:rsidRPr="001F1705">
          <w:rPr>
            <w:rStyle w:val="Hyperlink"/>
            <w:rFonts w:ascii="Arial" w:hAnsi="Arial" w:cs="Arial"/>
            <w:color w:val="28373C"/>
            <w:sz w:val="24"/>
            <w:szCs w:val="24"/>
            <w:u w:val="none"/>
          </w:rPr>
          <w:t>18.2. Create a new Git repository</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now create a new Git repository with a working tree.</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Every Git repository is stored in the </w:t>
      </w:r>
      <w:r w:rsidRPr="001F1705">
        <w:rPr>
          <w:rStyle w:val="HTMLCode"/>
          <w:sz w:val="24"/>
          <w:szCs w:val="24"/>
          <w:shd w:val="clear" w:color="auto" w:fill="F7F7F8"/>
        </w:rPr>
        <w:t>.git</w:t>
      </w:r>
      <w:r w:rsidRPr="001F1705">
        <w:rPr>
          <w:rFonts w:ascii="inherit" w:hAnsi="inherit"/>
          <w:spacing w:val="-1"/>
        </w:rPr>
        <w:t> folder of the directory in which the Git repository has been created. This directory contains the complete history of the repository. The </w:t>
      </w:r>
      <w:r w:rsidRPr="001F1705">
        <w:rPr>
          <w:rStyle w:val="HTMLCode"/>
          <w:sz w:val="24"/>
          <w:szCs w:val="24"/>
          <w:shd w:val="clear" w:color="auto" w:fill="F7F7F8"/>
        </w:rPr>
        <w:t>.git/config</w:t>
      </w:r>
      <w:r w:rsidRPr="001F1705">
        <w:rPr>
          <w:rFonts w:ascii="inherit" w:hAnsi="inherit"/>
          <w:spacing w:val="-1"/>
        </w:rPr>
        <w:t>file contains the configuration for the repository.</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Use the </w:t>
      </w:r>
      <w:r w:rsidRPr="001F1705">
        <w:rPr>
          <w:rStyle w:val="HTMLCode"/>
          <w:sz w:val="24"/>
          <w:szCs w:val="24"/>
          <w:shd w:val="clear" w:color="auto" w:fill="F7F7F8"/>
        </w:rPr>
        <w:t>git init</w:t>
      </w:r>
      <w:r w:rsidRPr="001F1705">
        <w:rPr>
          <w:rFonts w:ascii="inherit" w:hAnsi="inherit"/>
          <w:spacing w:val="-1"/>
        </w:rPr>
        <w:t> command to create a Git repository in the current directory. Git does not care whether you start with an empty directory or if it contains already files.</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lastRenderedPageBreak/>
        <w:t xml:space="preserve"># </w:t>
      </w:r>
      <w:proofErr w:type="gramStart"/>
      <w:r w:rsidRPr="001F1705">
        <w:rPr>
          <w:rStyle w:val="HTMLCode"/>
          <w:sz w:val="24"/>
          <w:szCs w:val="24"/>
        </w:rPr>
        <w:t>you</w:t>
      </w:r>
      <w:proofErr w:type="gramEnd"/>
      <w:r w:rsidRPr="001F1705">
        <w:rPr>
          <w:rStyle w:val="HTMLCode"/>
          <w:sz w:val="24"/>
          <w:szCs w:val="24"/>
        </w:rPr>
        <w:t xml:space="preserve"> should still be in the repo01 directory</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initialize</w:t>
      </w:r>
      <w:proofErr w:type="gramEnd"/>
      <w:r w:rsidRPr="001F1705">
        <w:rPr>
          <w:rStyle w:val="HTMLCode"/>
          <w:sz w:val="24"/>
          <w:szCs w:val="24"/>
        </w:rPr>
        <w:t xml:space="preserve"> the Git repository</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for</w:t>
      </w:r>
      <w:proofErr w:type="gramEnd"/>
      <w:r w:rsidRPr="001F1705">
        <w:rPr>
          <w:rStyle w:val="HTMLCode"/>
          <w:sz w:val="24"/>
          <w:szCs w:val="24"/>
        </w:rPr>
        <w:t xml:space="preserve"> the current directory</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init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All files inside the repository folder, excluding the </w:t>
      </w:r>
      <w:r w:rsidRPr="001F1705">
        <w:rPr>
          <w:rStyle w:val="HTMLCode"/>
          <w:sz w:val="24"/>
          <w:szCs w:val="24"/>
          <w:shd w:val="clear" w:color="auto" w:fill="F7F7F8"/>
        </w:rPr>
        <w:t>.git</w:t>
      </w:r>
      <w:r w:rsidRPr="001F1705">
        <w:rPr>
          <w:rFonts w:ascii="inherit" w:hAnsi="inherit"/>
          <w:spacing w:val="-1"/>
        </w:rPr>
        <w:t> folder, are the </w:t>
      </w:r>
      <w:r w:rsidRPr="001F1705">
        <w:rPr>
          <w:rStyle w:val="Emphasis"/>
          <w:rFonts w:ascii="inherit" w:hAnsi="inherit"/>
          <w:spacing w:val="-1"/>
        </w:rPr>
        <w:t>working tree</w:t>
      </w:r>
      <w:r w:rsidRPr="001F1705">
        <w:rPr>
          <w:rFonts w:ascii="inherit" w:hAnsi="inherit"/>
          <w:spacing w:val="-1"/>
        </w:rPr>
        <w:t> for a Git repository.</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3" w:anchor="firstgit_content" w:history="1">
        <w:r w:rsidR="00CD1364" w:rsidRPr="001F1705">
          <w:rPr>
            <w:rStyle w:val="Hyperlink"/>
            <w:rFonts w:ascii="Arial" w:hAnsi="Arial" w:cs="Arial"/>
            <w:color w:val="28373C"/>
            <w:sz w:val="24"/>
            <w:szCs w:val="24"/>
            <w:u w:val="none"/>
          </w:rPr>
          <w:t>18.3. Create new content</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Use the following commands to create several new files.</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switch to your Git repository</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create an empty file in a new directory</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datafiles/data.txt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create a few files with content</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ls</w:t>
      </w:r>
      <w:proofErr w:type="gramEnd"/>
      <w:r w:rsidRPr="001F1705">
        <w:rPr>
          <w:rStyle w:val="HTMLCode"/>
          <w:sz w:val="24"/>
          <w:szCs w:val="24"/>
        </w:rPr>
        <w:t xml:space="preserve"> &gt; test01</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"bar" &gt; test02</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echo</w:t>
      </w:r>
      <w:proofErr w:type="gramEnd"/>
      <w:r w:rsidRPr="001F1705">
        <w:rPr>
          <w:rStyle w:val="HTMLCode"/>
          <w:sz w:val="24"/>
          <w:szCs w:val="24"/>
        </w:rPr>
        <w:t xml:space="preserve"> "foo" &gt; test03</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4" w:anchor="firstgit_repostatus" w:history="1">
        <w:r w:rsidR="00CD1364" w:rsidRPr="001F1705">
          <w:rPr>
            <w:rStyle w:val="Hyperlink"/>
            <w:rFonts w:ascii="Arial" w:hAnsi="Arial" w:cs="Arial"/>
            <w:color w:val="28373C"/>
            <w:sz w:val="24"/>
            <w:szCs w:val="24"/>
            <w:u w:val="none"/>
          </w:rPr>
          <w:t>18.4. See the current status of your repository</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status</w:t>
      </w:r>
      <w:r w:rsidRPr="001F1705">
        <w:rPr>
          <w:rFonts w:ascii="inherit" w:hAnsi="inherit"/>
          <w:spacing w:val="-1"/>
        </w:rPr>
        <w:t> command shows the status of the working tree, i.e. which files have changed, which are staged and which are not part of the staging area. It also shows which files have conflicts and gives an indication what the user can do with these changes, e.g., add them to the staging area or remove them, etc.</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Run it via the following command.</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status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output looks similar to the following listing.</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On branch master</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Initial commit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Untracked files:</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add &lt;file&gt;..." to include in what will be committed)</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datafiles</w:t>
      </w:r>
      <w:proofErr w:type="gramEnd"/>
      <w:r w:rsidRPr="001F1705">
        <w:rPr>
          <w:rStyle w:val="HTMLCode"/>
          <w:sz w:val="24"/>
          <w:szCs w:val="24"/>
        </w:rPr>
        <w: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test01</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test02</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test03</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nothing</w:t>
      </w:r>
      <w:proofErr w:type="gramEnd"/>
      <w:r w:rsidRPr="001F1705">
        <w:rPr>
          <w:rStyle w:val="HTMLCode"/>
          <w:sz w:val="24"/>
          <w:szCs w:val="24"/>
        </w:rPr>
        <w:t xml:space="preserve"> added to commit but untracked files present (use "git add" to track)</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5" w:anchor="firstgit_repoadd" w:history="1">
        <w:r w:rsidR="00CD1364" w:rsidRPr="001F1705">
          <w:rPr>
            <w:rStyle w:val="Hyperlink"/>
            <w:rFonts w:ascii="Arial" w:hAnsi="Arial" w:cs="Arial"/>
            <w:color w:val="28373C"/>
            <w:sz w:val="24"/>
            <w:szCs w:val="24"/>
            <w:u w:val="none"/>
          </w:rPr>
          <w:t>18.5. Add changes to the staging area</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Before committing changes to a Git repository, you need to mark the changes that should be committed with the </w:t>
      </w:r>
      <w:r w:rsidRPr="001F1705">
        <w:rPr>
          <w:rStyle w:val="HTMLCode"/>
          <w:sz w:val="24"/>
          <w:szCs w:val="24"/>
          <w:shd w:val="clear" w:color="auto" w:fill="F7F7F8"/>
        </w:rPr>
        <w:t>git add</w:t>
      </w:r>
      <w:r w:rsidRPr="001F1705">
        <w:rPr>
          <w:rFonts w:ascii="inherit" w:hAnsi="inherit"/>
          <w:spacing w:val="-1"/>
        </w:rPr>
        <w:t xml:space="preserve"> command. This command allows adding changes in the file system to the staging area. It creates a snapshot of the affected files. You can add all changes to the staging area with </w:t>
      </w:r>
      <w:proofErr w:type="gramStart"/>
      <w:r w:rsidRPr="001F1705">
        <w:rPr>
          <w:rFonts w:ascii="inherit" w:hAnsi="inherit"/>
          <w:spacing w:val="-1"/>
        </w:rPr>
        <w:t>the </w:t>
      </w:r>
      <w:r w:rsidRPr="001F1705">
        <w:rPr>
          <w:rStyle w:val="HTMLCode"/>
          <w:sz w:val="24"/>
          <w:szCs w:val="24"/>
          <w:shd w:val="clear" w:color="auto" w:fill="F7F7F8"/>
        </w:rPr>
        <w:t>.</w:t>
      </w:r>
      <w:r w:rsidRPr="001F1705">
        <w:rPr>
          <w:rFonts w:ascii="inherit" w:hAnsi="inherit"/>
          <w:spacing w:val="-1"/>
        </w:rPr>
        <w:t> option</w:t>
      </w:r>
      <w:proofErr w:type="gramEnd"/>
      <w:r w:rsidRPr="001F1705">
        <w:rPr>
          <w:rFonts w:ascii="inherit" w:hAnsi="inherit"/>
          <w:spacing w:val="-1"/>
        </w:rPr>
        <w:t xml:space="preserve"> or changes in individual files but specifying a file pattern as option.</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add all files to the index of the Git repository</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Afterwards run the </w:t>
      </w:r>
      <w:r w:rsidRPr="001F1705">
        <w:rPr>
          <w:rStyle w:val="HTMLCode"/>
          <w:sz w:val="24"/>
          <w:szCs w:val="24"/>
          <w:shd w:val="clear" w:color="auto" w:fill="F7F7F8"/>
        </w:rPr>
        <w:t>git status</w:t>
      </w:r>
      <w:r w:rsidRPr="001F1705">
        <w:rPr>
          <w:rFonts w:ascii="inherit" w:hAnsi="inherit"/>
          <w:spacing w:val="-1"/>
        </w:rPr>
        <w:t> command again to see the current status. The following listing shows the output of this command.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On branch master</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Initial commit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Changes to be committed: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rm --cached &lt;file&gt;..." to unstage)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datafiles/data.txt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test01</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test02</w:t>
      </w:r>
    </w:p>
    <w:p w:rsidR="00CD1364" w:rsidRPr="001F1705" w:rsidRDefault="00CD1364" w:rsidP="00CD1364">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test03</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6" w:anchor="firstgit_changefiles" w:history="1">
        <w:r w:rsidR="00CD1364" w:rsidRPr="001F1705">
          <w:rPr>
            <w:rStyle w:val="Hyperlink"/>
            <w:rFonts w:ascii="Arial" w:hAnsi="Arial" w:cs="Arial"/>
            <w:color w:val="28373C"/>
            <w:sz w:val="24"/>
            <w:szCs w:val="24"/>
            <w:u w:val="none"/>
          </w:rPr>
          <w:t>18.6. Change files that are staged</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In case you change one of the staged files before committing, you need to add the changes again to the staging area, to commit the new changes. This is because Git creates a snapshot of the content of a staged file. All new changes must again be staged.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append a string to the test03 file</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"foo2" &gt;&gt; test03</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result</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status</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Validate that the new changes are not yet staged.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On branch master</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Initial commit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Changes to be committed: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rm --cached &lt;file&gt;..." to unstage)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datafiles/data.txt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test01</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test02</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test03</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lastRenderedPageBreak/>
        <w:t>Changes not staged for commit: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add &lt;file&gt;..." to update what will be committed)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checkout -- &lt;file&gt;..." to discard changes in working directory)</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modified</w:t>
      </w:r>
      <w:proofErr w:type="gramEnd"/>
      <w:r w:rsidRPr="001F1705">
        <w:rPr>
          <w:rStyle w:val="HTMLCode"/>
          <w:sz w:val="24"/>
          <w:szCs w:val="24"/>
        </w:rPr>
        <w:t>:   test03</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Add the new changes to the staging area.</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add all files to the index of the Git repository</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Use the </w:t>
      </w:r>
      <w:r w:rsidRPr="001F1705">
        <w:rPr>
          <w:rStyle w:val="HTMLCode"/>
          <w:sz w:val="24"/>
          <w:szCs w:val="24"/>
          <w:shd w:val="clear" w:color="auto" w:fill="F7F7F8"/>
        </w:rPr>
        <w:t>git status</w:t>
      </w:r>
      <w:r w:rsidRPr="001F1705">
        <w:rPr>
          <w:rFonts w:ascii="inherit" w:hAnsi="inherit"/>
          <w:spacing w:val="-1"/>
        </w:rPr>
        <w:t> command again to see that all changes are staged.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On branch master</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Initial commit</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Changes to be committed:</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rm --cached &lt;file&gt;..." to unstage)</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datafiles/data.txt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test01</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test02</w:t>
      </w:r>
    </w:p>
    <w:p w:rsidR="00CD1364" w:rsidRPr="001F1705" w:rsidRDefault="00CD1364" w:rsidP="00CD1364">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test03</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7" w:anchor="firstgit_repocommit" w:history="1">
        <w:r w:rsidR="00CD1364" w:rsidRPr="001F1705">
          <w:rPr>
            <w:rStyle w:val="Hyperlink"/>
            <w:rFonts w:ascii="Arial" w:hAnsi="Arial" w:cs="Arial"/>
            <w:color w:val="28373C"/>
            <w:sz w:val="24"/>
            <w:szCs w:val="24"/>
            <w:u w:val="none"/>
          </w:rPr>
          <w:t>18.7. Commit staged changes to the repository</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After adding the files to the Git staging area, you can commit them to the Git repository with the </w:t>
      </w:r>
      <w:r w:rsidRPr="001F1705">
        <w:rPr>
          <w:rStyle w:val="HTMLCode"/>
          <w:sz w:val="24"/>
          <w:szCs w:val="24"/>
          <w:shd w:val="clear" w:color="auto" w:fill="F7F7F8"/>
        </w:rPr>
        <w:t>git commit</w:t>
      </w:r>
      <w:r w:rsidRPr="001F1705">
        <w:rPr>
          <w:rFonts w:ascii="inherit" w:hAnsi="inherit"/>
          <w:spacing w:val="-1"/>
        </w:rPr>
        <w:t> command. This creates a new commit object with the staged changes in the Git repository and the HEAD reference points to the new commit. The </w:t>
      </w:r>
      <w:r w:rsidRPr="001F1705">
        <w:rPr>
          <w:rStyle w:val="HTMLCode"/>
          <w:sz w:val="24"/>
          <w:szCs w:val="24"/>
          <w:shd w:val="clear" w:color="auto" w:fill="F7F7F8"/>
        </w:rPr>
        <w:t>-m</w:t>
      </w:r>
      <w:r w:rsidRPr="001F1705">
        <w:rPr>
          <w:rFonts w:ascii="inherit" w:hAnsi="inherit"/>
          <w:spacing w:val="-1"/>
        </w:rPr>
        <w:t> parameter (or its long version: </w:t>
      </w:r>
      <w:r w:rsidRPr="001F1705">
        <w:rPr>
          <w:rStyle w:val="HTMLCode"/>
          <w:sz w:val="24"/>
          <w:szCs w:val="24"/>
          <w:shd w:val="clear" w:color="auto" w:fill="F7F7F8"/>
        </w:rPr>
        <w:t>--message</w:t>
      </w:r>
      <w:r w:rsidRPr="001F1705">
        <w:rPr>
          <w:rFonts w:ascii="inherit" w:hAnsi="inherit"/>
          <w:spacing w:val="-1"/>
        </w:rPr>
        <w:t>) allows you to specify the commit message. If you leave this parameter out, your default editor is started and you can enter the message in the editor.</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commit</w:t>
      </w:r>
      <w:proofErr w:type="gramEnd"/>
      <w:r w:rsidRPr="001F1705">
        <w:rPr>
          <w:rStyle w:val="HTMLCode"/>
          <w:sz w:val="24"/>
          <w:szCs w:val="24"/>
        </w:rPr>
        <w:t xml:space="preserve"> your file to the local repository</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-m "Initial commit"</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Git also offers a mode that lets you choose interactively which changes you want to commit. After you quit the mode you will be asked to provide a commit message in your $EDITOR.</w:t>
      </w:r>
    </w:p>
    <w:p w:rsidR="00CD1364" w:rsidRPr="001F1705" w:rsidRDefault="00CD1364" w:rsidP="00CD1364">
      <w:pPr>
        <w:pStyle w:val="HTMLPreformatted"/>
        <w:shd w:val="clear" w:color="auto" w:fill="F7F7F8"/>
        <w:rPr>
          <w:spacing w:val="-3"/>
          <w:sz w:val="24"/>
          <w:szCs w:val="24"/>
        </w:rPr>
      </w:pPr>
      <w:proofErr w:type="gramStart"/>
      <w:r w:rsidRPr="001F1705">
        <w:rPr>
          <w:rStyle w:val="HTMLCode"/>
          <w:spacing w:val="-3"/>
          <w:sz w:val="24"/>
          <w:szCs w:val="24"/>
        </w:rPr>
        <w:t>git</w:t>
      </w:r>
      <w:proofErr w:type="gramEnd"/>
      <w:r w:rsidRPr="001F1705">
        <w:rPr>
          <w:rStyle w:val="HTMLCode"/>
          <w:spacing w:val="-3"/>
          <w:sz w:val="24"/>
          <w:szCs w:val="24"/>
        </w:rPr>
        <w:t xml:space="preserve"> commit --interactive</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8" w:anchor="viewing-the-git-commit-history" w:history="1">
        <w:r w:rsidR="00CD1364" w:rsidRPr="001F1705">
          <w:rPr>
            <w:rStyle w:val="Hyperlink"/>
            <w:rFonts w:ascii="Arial" w:hAnsi="Arial" w:cs="Arial"/>
            <w:color w:val="28373C"/>
            <w:sz w:val="24"/>
            <w:szCs w:val="24"/>
            <w:u w:val="none"/>
          </w:rPr>
          <w:t>18.8. Viewing the Git commit history</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The Git operations you performed have created a local Git repository in the </w:t>
      </w:r>
      <w:r w:rsidRPr="001F1705">
        <w:rPr>
          <w:rStyle w:val="HTMLCode"/>
          <w:sz w:val="24"/>
          <w:szCs w:val="24"/>
          <w:shd w:val="clear" w:color="auto" w:fill="F7F7F8"/>
        </w:rPr>
        <w:t>.git</w:t>
      </w:r>
      <w:r w:rsidRPr="001F1705">
        <w:rPr>
          <w:rFonts w:ascii="inherit" w:hAnsi="inherit"/>
          <w:spacing w:val="-1"/>
        </w:rPr>
        <w:t> folder and added all files to this repository via one commit. Run the </w:t>
      </w:r>
      <w:r w:rsidRPr="001F1705">
        <w:rPr>
          <w:rStyle w:val="HTMLCode"/>
          <w:sz w:val="24"/>
          <w:szCs w:val="24"/>
          <w:shd w:val="clear" w:color="auto" w:fill="F7F7F8"/>
        </w:rPr>
        <w:t>git log</w:t>
      </w:r>
      <w:r w:rsidRPr="001F1705">
        <w:rPr>
          <w:rFonts w:ascii="inherit" w:hAnsi="inherit"/>
          <w:spacing w:val="-1"/>
        </w:rPr>
        <w:t> command to see the history.</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 show the Git log for the change</w:t>
      </w:r>
    </w:p>
    <w:p w:rsidR="00CD1364" w:rsidRPr="001F1705" w:rsidRDefault="00CD1364" w:rsidP="00CD1364">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w:t>
      </w:r>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You see an output similar to the following.</w:t>
      </w:r>
    </w:p>
    <w:p w:rsidR="00CD1364" w:rsidRPr="001F1705" w:rsidRDefault="00CD1364" w:rsidP="00CD1364">
      <w:pPr>
        <w:pStyle w:val="HTMLPreformatted"/>
        <w:shd w:val="clear" w:color="auto" w:fill="F7F7F8"/>
        <w:rPr>
          <w:rStyle w:val="HTMLCode"/>
          <w:sz w:val="24"/>
          <w:szCs w:val="24"/>
        </w:rPr>
      </w:pPr>
      <w:proofErr w:type="gramStart"/>
      <w:r w:rsidRPr="001F1705">
        <w:rPr>
          <w:rStyle w:val="HTMLCode"/>
          <w:sz w:val="24"/>
          <w:szCs w:val="24"/>
        </w:rPr>
        <w:lastRenderedPageBreak/>
        <w:t>commit</w:t>
      </w:r>
      <w:proofErr w:type="gramEnd"/>
      <w:r w:rsidRPr="001F1705">
        <w:rPr>
          <w:rStyle w:val="HTMLCode"/>
          <w:sz w:val="24"/>
          <w:szCs w:val="24"/>
        </w:rPr>
        <w:t xml:space="preserve"> 30605803fcbd507df36a3108945e02908c823828</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Author: Lars Vogel &lt;Lars.Vogel@vogella.com&gt;</w:t>
      </w:r>
    </w:p>
    <w:p w:rsidR="00CD1364" w:rsidRPr="001F1705" w:rsidRDefault="00CD1364" w:rsidP="00CD1364">
      <w:pPr>
        <w:pStyle w:val="HTMLPreformatted"/>
        <w:shd w:val="clear" w:color="auto" w:fill="F7F7F8"/>
        <w:rPr>
          <w:rStyle w:val="HTMLCode"/>
          <w:sz w:val="24"/>
          <w:szCs w:val="24"/>
        </w:rPr>
      </w:pPr>
      <w:r w:rsidRPr="001F1705">
        <w:rPr>
          <w:rStyle w:val="HTMLCode"/>
          <w:sz w:val="24"/>
          <w:szCs w:val="24"/>
        </w:rPr>
        <w:t>Date:   Mon Dec 1 10:43:42 2014 +0100</w:t>
      </w:r>
    </w:p>
    <w:p w:rsidR="00CD1364" w:rsidRPr="001F1705" w:rsidRDefault="00CD1364" w:rsidP="00CD1364">
      <w:pPr>
        <w:pStyle w:val="HTMLPreformatted"/>
        <w:shd w:val="clear" w:color="auto" w:fill="F7F7F8"/>
        <w:rPr>
          <w:rStyle w:val="HTMLCode"/>
          <w:sz w:val="24"/>
          <w:szCs w:val="24"/>
        </w:rPr>
      </w:pPr>
    </w:p>
    <w:p w:rsidR="00CD1364" w:rsidRPr="001F1705" w:rsidRDefault="00CD1364" w:rsidP="00CD1364">
      <w:pPr>
        <w:pStyle w:val="HTMLPreformatted"/>
        <w:shd w:val="clear" w:color="auto" w:fill="F7F7F8"/>
        <w:rPr>
          <w:sz w:val="24"/>
          <w:szCs w:val="24"/>
        </w:rPr>
      </w:pPr>
      <w:r w:rsidRPr="001F1705">
        <w:rPr>
          <w:rStyle w:val="HTMLCode"/>
          <w:sz w:val="24"/>
          <w:szCs w:val="24"/>
        </w:rPr>
        <w:t xml:space="preserve">    Initial commit</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19" w:anchor="viewing-the-changes-of-a-commit" w:history="1">
        <w:r w:rsidR="00CD1364" w:rsidRPr="001F1705">
          <w:rPr>
            <w:rStyle w:val="Hyperlink"/>
            <w:rFonts w:ascii="Arial" w:hAnsi="Arial" w:cs="Arial"/>
            <w:color w:val="28373C"/>
            <w:sz w:val="24"/>
            <w:szCs w:val="24"/>
            <w:u w:val="none"/>
          </w:rPr>
          <w:t>18.9. Viewing the changes of a commit</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Use the </w:t>
      </w:r>
      <w:r w:rsidRPr="001F1705">
        <w:rPr>
          <w:rStyle w:val="HTMLCode"/>
          <w:sz w:val="24"/>
          <w:szCs w:val="24"/>
          <w:shd w:val="clear" w:color="auto" w:fill="F7F7F8"/>
        </w:rPr>
        <w:t>git show</w:t>
      </w:r>
      <w:r w:rsidRPr="001F1705">
        <w:rPr>
          <w:rFonts w:ascii="inherit" w:hAnsi="inherit"/>
          <w:spacing w:val="-1"/>
        </w:rPr>
        <w:t xml:space="preserve"> command to see the changes of a commit. If you specify a commit reference as third parameter, this is used to determine the </w:t>
      </w:r>
      <w:proofErr w:type="gramStart"/>
      <w:r w:rsidRPr="001F1705">
        <w:rPr>
          <w:rFonts w:ascii="inherit" w:hAnsi="inherit"/>
          <w:spacing w:val="-1"/>
        </w:rPr>
        <w:t>changes,</w:t>
      </w:r>
      <w:proofErr w:type="gramEnd"/>
      <w:r w:rsidRPr="001F1705">
        <w:rPr>
          <w:rFonts w:ascii="inherit" w:hAnsi="inherit"/>
          <w:spacing w:val="-1"/>
        </w:rPr>
        <w:t xml:space="preserve"> otherwise the </w:t>
      </w:r>
      <w:r w:rsidRPr="001F1705">
        <w:rPr>
          <w:rStyle w:val="Emphasis"/>
          <w:rFonts w:ascii="inherit" w:hAnsi="inherit"/>
          <w:spacing w:val="-1"/>
        </w:rPr>
        <w:t>HEAD</w:t>
      </w:r>
      <w:r w:rsidRPr="001F1705">
        <w:rPr>
          <w:rFonts w:ascii="inherit" w:hAnsi="inherit"/>
          <w:spacing w:val="-1"/>
        </w:rPr>
        <w:t> reference is used.</w:t>
      </w:r>
    </w:p>
    <w:p w:rsidR="00CD1364" w:rsidRPr="001F1705" w:rsidRDefault="00F73D01" w:rsidP="00CD1364">
      <w:pPr>
        <w:pStyle w:val="Heading3"/>
        <w:shd w:val="clear" w:color="auto" w:fill="FFFFFF"/>
        <w:spacing w:before="0" w:after="120"/>
        <w:rPr>
          <w:rFonts w:ascii="Arial" w:hAnsi="Arial" w:cs="Arial"/>
          <w:b w:val="0"/>
          <w:bCs w:val="0"/>
          <w:color w:val="BA3925"/>
          <w:sz w:val="24"/>
          <w:szCs w:val="24"/>
        </w:rPr>
      </w:pPr>
      <w:hyperlink r:id="rId220" w:anchor="firstgitresult_directory" w:history="1">
        <w:r w:rsidR="00CD1364" w:rsidRPr="001F1705">
          <w:rPr>
            <w:rStyle w:val="Hyperlink"/>
            <w:rFonts w:ascii="Arial" w:hAnsi="Arial" w:cs="Arial"/>
            <w:color w:val="28373C"/>
            <w:sz w:val="24"/>
            <w:szCs w:val="24"/>
            <w:u w:val="none"/>
          </w:rPr>
          <w:t>18.10. Review the resulting directory structure</w:t>
        </w:r>
      </w:hyperlink>
    </w:p>
    <w:p w:rsidR="00CD1364" w:rsidRPr="001F1705" w:rsidRDefault="00CD1364" w:rsidP="00CD1364">
      <w:pPr>
        <w:pStyle w:val="NormalWeb"/>
        <w:shd w:val="clear" w:color="auto" w:fill="FFFFFF"/>
        <w:rPr>
          <w:rFonts w:ascii="inherit" w:hAnsi="inherit"/>
          <w:spacing w:val="-1"/>
        </w:rPr>
      </w:pPr>
      <w:r w:rsidRPr="001F1705">
        <w:rPr>
          <w:rFonts w:ascii="inherit" w:hAnsi="inherit"/>
          <w:spacing w:val="-1"/>
        </w:rPr>
        <w:t>Review the resulting directory structure. Your directory contains the Git repository as well as the Git working tree for your files. This directory structure is depicted in the following screenshot.</w:t>
      </w:r>
    </w:p>
    <w:p w:rsidR="00CD1364" w:rsidRPr="001F1705" w:rsidRDefault="00CD1364" w:rsidP="00746CE2">
      <w:pPr>
        <w:ind w:left="-1080" w:firstLine="1080"/>
        <w:rPr>
          <w:sz w:val="24"/>
          <w:szCs w:val="24"/>
        </w:rPr>
      </w:pPr>
      <w:r w:rsidRPr="001F1705">
        <w:rPr>
          <w:noProof/>
          <w:sz w:val="24"/>
          <w:szCs w:val="24"/>
        </w:rPr>
        <w:drawing>
          <wp:inline distT="0" distB="0" distL="0" distR="0">
            <wp:extent cx="2247900" cy="308610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1"/>
                    <a:srcRect/>
                    <a:stretch>
                      <a:fillRect/>
                    </a:stretch>
                  </pic:blipFill>
                  <pic:spPr bwMode="auto">
                    <a:xfrm>
                      <a:off x="0" y="0"/>
                      <a:ext cx="2247900" cy="3086100"/>
                    </a:xfrm>
                    <a:prstGeom prst="rect">
                      <a:avLst/>
                    </a:prstGeom>
                    <a:noFill/>
                    <a:ln w="9525">
                      <a:noFill/>
                      <a:miter lim="800000"/>
                      <a:headEnd/>
                      <a:tailEnd/>
                    </a:ln>
                  </pic:spPr>
                </pic:pic>
              </a:graphicData>
            </a:graphic>
          </wp:inline>
        </w:drawing>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22" w:anchor="firstgit_deletefile" w:history="1">
        <w:r w:rsidR="00C7624F" w:rsidRPr="001F1705">
          <w:rPr>
            <w:rStyle w:val="Hyperlink"/>
            <w:rFonts w:ascii="Arial" w:hAnsi="Arial" w:cs="Arial"/>
            <w:color w:val="28373C"/>
            <w:sz w:val="24"/>
            <w:szCs w:val="24"/>
            <w:u w:val="none"/>
          </w:rPr>
          <w:t>18.11. Remove files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delete a file, you use the </w:t>
      </w:r>
      <w:r w:rsidRPr="001F1705">
        <w:rPr>
          <w:rStyle w:val="HTMLCode"/>
          <w:sz w:val="24"/>
          <w:szCs w:val="24"/>
          <w:shd w:val="clear" w:color="auto" w:fill="F7F7F8"/>
        </w:rPr>
        <w:t xml:space="preserve">git </w:t>
      </w:r>
      <w:proofErr w:type="gramStart"/>
      <w:r w:rsidRPr="001F1705">
        <w:rPr>
          <w:rStyle w:val="HTMLCode"/>
          <w:sz w:val="24"/>
          <w:szCs w:val="24"/>
          <w:shd w:val="clear" w:color="auto" w:fill="F7F7F8"/>
        </w:rPr>
        <w:t>add .</w:t>
      </w:r>
      <w:r w:rsidRPr="001F1705">
        <w:rPr>
          <w:rFonts w:ascii="inherit" w:hAnsi="inherit"/>
          <w:spacing w:val="-1"/>
        </w:rPr>
        <w:t> command</w:t>
      </w:r>
      <w:proofErr w:type="gramEnd"/>
      <w:r w:rsidRPr="001F1705">
        <w:rPr>
          <w:rFonts w:ascii="inherit" w:hAnsi="inherit"/>
          <w:spacing w:val="-1"/>
        </w:rPr>
        <w:t xml:space="preserve"> to add the deletion of a file to the staging area.</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remove</w:t>
      </w:r>
      <w:proofErr w:type="gramEnd"/>
      <w:r w:rsidRPr="001F1705">
        <w:rPr>
          <w:rStyle w:val="HTMLCode"/>
          <w:sz w:val="24"/>
          <w:szCs w:val="24"/>
        </w:rPr>
        <w:t xml:space="preserve"> the "test03" file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rm</w:t>
      </w:r>
      <w:proofErr w:type="gramEnd"/>
      <w:r w:rsidRPr="001F1705">
        <w:rPr>
          <w:rStyle w:val="HTMLCode"/>
          <w:sz w:val="24"/>
          <w:szCs w:val="24"/>
        </w:rPr>
        <w:t xml:space="preserve"> test03</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add</w:t>
      </w:r>
      <w:proofErr w:type="gramEnd"/>
      <w:r w:rsidRPr="001F1705">
        <w:rPr>
          <w:rStyle w:val="HTMLCode"/>
          <w:sz w:val="24"/>
          <w:szCs w:val="24"/>
        </w:rPr>
        <w:t xml:space="preserve"> and commit the removal</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if</w:t>
      </w:r>
      <w:proofErr w:type="gramEnd"/>
      <w:r w:rsidRPr="001F1705">
        <w:rPr>
          <w:rStyle w:val="HTMLCode"/>
          <w:sz w:val="24"/>
          <w:szCs w:val="24"/>
        </w:rPr>
        <w:t xml:space="preserve"> you use Git version &lt; 2.0 use: git add -A .</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-m "Removes the test03 file"</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Alternatively you can use the </w:t>
      </w:r>
      <w:r w:rsidRPr="001F1705">
        <w:rPr>
          <w:rStyle w:val="HTMLCode"/>
          <w:sz w:val="24"/>
          <w:szCs w:val="24"/>
          <w:shd w:val="clear" w:color="auto" w:fill="F7F7F8"/>
        </w:rPr>
        <w:t>git rm</w:t>
      </w:r>
      <w:r w:rsidRPr="001F1705">
        <w:rPr>
          <w:rFonts w:ascii="inherit" w:hAnsi="inherit"/>
          <w:spacing w:val="-1"/>
        </w:rPr>
        <w:t> command to delete the file from your working tree and record the deletion of the file in the staging area.</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23" w:anchor="firstgit_checkout" w:history="1">
        <w:r w:rsidR="00C7624F" w:rsidRPr="001F1705">
          <w:rPr>
            <w:rStyle w:val="Hyperlink"/>
            <w:rFonts w:ascii="Arial" w:hAnsi="Arial" w:cs="Arial"/>
            <w:color w:val="28373C"/>
            <w:sz w:val="24"/>
            <w:szCs w:val="24"/>
            <w:u w:val="none"/>
          </w:rPr>
          <w:t>18.12. Revert changes in files in the working tree</w:t>
        </w:r>
      </w:hyperlink>
    </w:p>
    <w:p w:rsidR="00C7624F" w:rsidRPr="001F1705" w:rsidRDefault="00C7624F" w:rsidP="00C7624F">
      <w:pPr>
        <w:pStyle w:val="NormalWeb"/>
        <w:shd w:val="clear" w:color="auto" w:fill="FFFFFF"/>
        <w:rPr>
          <w:rFonts w:ascii="inherit" w:hAnsi="inherit"/>
          <w:spacing w:val="-1"/>
        </w:rPr>
      </w:pPr>
      <w:proofErr w:type="gramStart"/>
      <w:r w:rsidRPr="001F1705">
        <w:rPr>
          <w:rFonts w:ascii="inherit" w:hAnsi="inherit"/>
          <w:spacing w:val="-1"/>
        </w:rPr>
        <w:t>Use the </w:t>
      </w:r>
      <w:r w:rsidRPr="001F1705">
        <w:rPr>
          <w:rStyle w:val="HTMLCode"/>
          <w:sz w:val="24"/>
          <w:szCs w:val="24"/>
          <w:shd w:val="clear" w:color="auto" w:fill="F7F7F8"/>
        </w:rPr>
        <w:t>git checkout</w:t>
      </w:r>
      <w:r w:rsidRPr="001F1705">
        <w:rPr>
          <w:rFonts w:ascii="inherit" w:hAnsi="inherit"/>
          <w:spacing w:val="-1"/>
        </w:rPr>
        <w:t> command to reset a tracked file (a file that was once staged or committed) to its latest staged or commit</w:t>
      </w:r>
      <w:proofErr w:type="gramEnd"/>
      <w:r w:rsidRPr="001F1705">
        <w:rPr>
          <w:rFonts w:ascii="inherit" w:hAnsi="inherit"/>
          <w:spacing w:val="-1"/>
        </w:rPr>
        <w:t xml:space="preserve"> state. The command removes the changes of the file in the working tree. This command cannot be applied to files which are not yet staged or committed.</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"useless data" &gt;&gt; test02</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"another unwanted file" &gt;&gt; unwantedfile.txt</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status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status</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remove</w:t>
      </w:r>
      <w:proofErr w:type="gramEnd"/>
      <w:r w:rsidRPr="001F1705">
        <w:rPr>
          <w:rStyle w:val="HTMLCode"/>
          <w:sz w:val="24"/>
          <w:szCs w:val="24"/>
        </w:rPr>
        <w:t xml:space="preserve"> unwanted changes from the working tree</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CAREFUL this deletes the local changes in the tracked file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test02</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unwantedstaged.txt</w:t>
      </w:r>
      <w:proofErr w:type="gramEnd"/>
      <w:r w:rsidRPr="001F1705">
        <w:rPr>
          <w:rStyle w:val="HTMLCode"/>
          <w:sz w:val="24"/>
          <w:szCs w:val="24"/>
        </w:rPr>
        <w:t xml:space="preserve"> is not tracked by Git simply delete it</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rm</w:t>
      </w:r>
      <w:proofErr w:type="gramEnd"/>
      <w:r w:rsidRPr="001F1705">
        <w:rPr>
          <w:rStyle w:val="HTMLCode"/>
          <w:sz w:val="24"/>
          <w:szCs w:val="24"/>
        </w:rPr>
        <w:t xml:space="preserve"> unwantedfile.txt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use </w:t>
      </w:r>
      <w:r w:rsidRPr="001F1705">
        <w:rPr>
          <w:rStyle w:val="HTMLCode"/>
          <w:sz w:val="24"/>
          <w:szCs w:val="24"/>
          <w:shd w:val="clear" w:color="auto" w:fill="F7F7F8"/>
        </w:rPr>
        <w:t>git status</w:t>
      </w:r>
      <w:r w:rsidRPr="001F1705">
        <w:rPr>
          <w:rFonts w:ascii="inherit" w:hAnsi="inherit"/>
          <w:spacing w:val="-1"/>
        </w:rPr>
        <w:t> command to see that there are no changes left in the working directory.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On branch master</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nothing</w:t>
      </w:r>
      <w:proofErr w:type="gramEnd"/>
      <w:r w:rsidRPr="001F1705">
        <w:rPr>
          <w:rStyle w:val="HTMLCode"/>
          <w:sz w:val="24"/>
          <w:szCs w:val="24"/>
        </w:rPr>
        <w:t xml:space="preserve"> to commit, working directory clean</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Use this command carefully. The </w:t>
      </w:r>
      <w:r w:rsidRPr="001F1705">
        <w:rPr>
          <w:rStyle w:val="HTMLCode"/>
          <w:rFonts w:eastAsiaTheme="minorHAnsi"/>
          <w:sz w:val="24"/>
          <w:szCs w:val="24"/>
          <w:shd w:val="clear" w:color="auto" w:fill="F7F7F8"/>
        </w:rPr>
        <w:t>git checkout</w:t>
      </w:r>
      <w:r w:rsidRPr="001F1705">
        <w:rPr>
          <w:spacing w:val="-1"/>
          <w:sz w:val="24"/>
          <w:szCs w:val="24"/>
          <w:shd w:val="clear" w:color="auto" w:fill="FFFFFF"/>
        </w:rPr>
        <w:t xml:space="preserve"> command deletes the unstaged and uncommitted </w:t>
      </w:r>
    </w:p>
    <w:p w:rsidR="00CD1364" w:rsidRPr="001F1705" w:rsidRDefault="00C7624F" w:rsidP="00746CE2">
      <w:pPr>
        <w:ind w:left="-1080" w:firstLine="1080"/>
        <w:rPr>
          <w:spacing w:val="-1"/>
          <w:sz w:val="24"/>
          <w:szCs w:val="24"/>
          <w:shd w:val="clear" w:color="auto" w:fill="FFFFFF"/>
        </w:rPr>
      </w:pPr>
      <w:proofErr w:type="gramStart"/>
      <w:r w:rsidRPr="001F1705">
        <w:rPr>
          <w:spacing w:val="-1"/>
          <w:sz w:val="24"/>
          <w:szCs w:val="24"/>
          <w:shd w:val="clear" w:color="auto" w:fill="FFFFFF"/>
        </w:rPr>
        <w:t>changes</w:t>
      </w:r>
      <w:proofErr w:type="gramEnd"/>
      <w:r w:rsidRPr="001F1705">
        <w:rPr>
          <w:spacing w:val="-1"/>
          <w:sz w:val="24"/>
          <w:szCs w:val="24"/>
          <w:shd w:val="clear" w:color="auto" w:fill="FFFFFF"/>
        </w:rPr>
        <w:t xml:space="preserve"> of tracked files in the working tree and it is not possible to restore this deletion via Git.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24" w:anchor="firstgit_amend" w:history="1">
        <w:r w:rsidR="00C7624F" w:rsidRPr="001F1705">
          <w:rPr>
            <w:rStyle w:val="Hyperlink"/>
            <w:rFonts w:ascii="Arial" w:hAnsi="Arial" w:cs="Arial"/>
            <w:color w:val="28373C"/>
            <w:sz w:val="24"/>
            <w:szCs w:val="24"/>
            <w:u w:val="none"/>
          </w:rPr>
          <w:t>18.13. Correct the changes of the commit with git amend</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commit --amend</w:t>
      </w:r>
      <w:r w:rsidRPr="001F1705">
        <w:rPr>
          <w:rFonts w:ascii="inherit" w:hAnsi="inherit"/>
          <w:spacing w:val="-1"/>
        </w:rPr>
        <w:t> command makes it possible to rework the changes of the last commit. It creates a new commit with the adjusted changes.</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The amended commit is still available until a clean-up job removes it. But it is not included in the </w:t>
      </w:r>
    </w:p>
    <w:p w:rsidR="00C7624F" w:rsidRPr="001F1705" w:rsidRDefault="00C7624F" w:rsidP="00746CE2">
      <w:pPr>
        <w:ind w:left="-1080" w:firstLine="1080"/>
        <w:rPr>
          <w:spacing w:val="-1"/>
          <w:sz w:val="24"/>
          <w:szCs w:val="24"/>
          <w:shd w:val="clear" w:color="auto" w:fill="FFFFFF"/>
        </w:rPr>
      </w:pPr>
      <w:proofErr w:type="gramStart"/>
      <w:r w:rsidRPr="001F1705">
        <w:rPr>
          <w:rStyle w:val="HTMLCode"/>
          <w:rFonts w:eastAsiaTheme="minorHAnsi"/>
          <w:sz w:val="24"/>
          <w:szCs w:val="24"/>
          <w:shd w:val="clear" w:color="auto" w:fill="F7F7F8"/>
        </w:rPr>
        <w:t>git</w:t>
      </w:r>
      <w:proofErr w:type="gramEnd"/>
      <w:r w:rsidRPr="001F1705">
        <w:rPr>
          <w:rStyle w:val="HTMLCode"/>
          <w:rFonts w:eastAsiaTheme="minorHAnsi"/>
          <w:sz w:val="24"/>
          <w:szCs w:val="24"/>
          <w:shd w:val="clear" w:color="auto" w:fill="F7F7F8"/>
        </w:rPr>
        <w:t xml:space="preserve"> log</w:t>
      </w:r>
      <w:r w:rsidRPr="001F1705">
        <w:rPr>
          <w:spacing w:val="-1"/>
          <w:sz w:val="24"/>
          <w:szCs w:val="24"/>
          <w:shd w:val="clear" w:color="auto" w:fill="FFFFFF"/>
        </w:rPr>
        <w:t> output hence it does not distract the user. See </w:t>
      </w:r>
      <w:hyperlink r:id="rId225" w:anchor="gitreflog_definition" w:history="1">
        <w:r w:rsidRPr="001F1705">
          <w:rPr>
            <w:rStyle w:val="Hyperlink"/>
            <w:color w:val="2156A5"/>
            <w:spacing w:val="-1"/>
            <w:sz w:val="24"/>
            <w:szCs w:val="24"/>
            <w:shd w:val="clear" w:color="auto" w:fill="FFFFFF"/>
          </w:rPr>
          <w:t>git reflog</w:t>
        </w:r>
      </w:hyperlink>
      <w:r w:rsidRPr="001F1705">
        <w:rPr>
          <w:spacing w:val="-1"/>
          <w:sz w:val="24"/>
          <w:szCs w:val="24"/>
          <w:shd w:val="clear" w:color="auto" w:fill="FFFFFF"/>
        </w:rPr>
        <w:t> for details</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Assume the last commit message was incorrect as it contained a typo. The following command corrects this via the </w:t>
      </w:r>
      <w:r w:rsidRPr="001F1705">
        <w:rPr>
          <w:rStyle w:val="HTMLCode"/>
          <w:sz w:val="24"/>
          <w:szCs w:val="24"/>
          <w:shd w:val="clear" w:color="auto" w:fill="F7F7F8"/>
        </w:rPr>
        <w:t>--amend</w:t>
      </w:r>
      <w:r w:rsidRPr="001F1705">
        <w:rPr>
          <w:rFonts w:ascii="inherit" w:hAnsi="inherit"/>
          <w:spacing w:val="-1"/>
        </w:rPr>
        <w:t> parameter.</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assuming you </w:t>
      </w:r>
      <w:proofErr w:type="gramStart"/>
      <w:r w:rsidRPr="001F1705">
        <w:rPr>
          <w:rStyle w:val="HTMLCode"/>
          <w:sz w:val="24"/>
          <w:szCs w:val="24"/>
        </w:rPr>
        <w:t>have</w:t>
      </w:r>
      <w:proofErr w:type="gramEnd"/>
      <w:r w:rsidRPr="001F1705">
        <w:rPr>
          <w:rStyle w:val="HTMLCode"/>
          <w:sz w:val="24"/>
          <w:szCs w:val="24"/>
        </w:rPr>
        <w:t xml:space="preserve"> something to commit</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-m "message with a tpyo here"</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amend the last commit</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--amend -m "More changes - now correct"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should use the </w:t>
      </w:r>
      <w:r w:rsidRPr="001F1705">
        <w:rPr>
          <w:rStyle w:val="HTMLCode"/>
          <w:sz w:val="24"/>
          <w:szCs w:val="24"/>
          <w:shd w:val="clear" w:color="auto" w:fill="F7F7F8"/>
        </w:rPr>
        <w:t>git --amend</w:t>
      </w:r>
      <w:r w:rsidRPr="001F1705">
        <w:rPr>
          <w:rFonts w:ascii="inherit" w:hAnsi="inherit"/>
          <w:spacing w:val="-1"/>
        </w:rPr>
        <w:t> command only for commits which have not been pushed to a public branch of another Git repository. The </w:t>
      </w:r>
      <w:r w:rsidRPr="001F1705">
        <w:rPr>
          <w:rStyle w:val="HTMLCode"/>
          <w:sz w:val="24"/>
          <w:szCs w:val="24"/>
          <w:shd w:val="clear" w:color="auto" w:fill="F7F7F8"/>
        </w:rPr>
        <w:t>git --amend</w:t>
      </w:r>
      <w:r w:rsidRPr="001F1705">
        <w:rPr>
          <w:rFonts w:ascii="inherit" w:hAnsi="inherit"/>
          <w:spacing w:val="-1"/>
        </w:rPr>
        <w:t xml:space="preserve"> command creates a new commit ID and people may have based their work already on the existing commit. If that would be the case, they would need to </w:t>
      </w:r>
      <w:proofErr w:type="gramStart"/>
      <w:r w:rsidRPr="001F1705">
        <w:rPr>
          <w:rFonts w:ascii="inherit" w:hAnsi="inherit"/>
          <w:spacing w:val="-1"/>
        </w:rPr>
        <w:t>migrate</w:t>
      </w:r>
      <w:proofErr w:type="gramEnd"/>
      <w:r w:rsidRPr="001F1705">
        <w:rPr>
          <w:rFonts w:ascii="inherit" w:hAnsi="inherit"/>
          <w:spacing w:val="-1"/>
        </w:rPr>
        <w:t xml:space="preserve"> their work based on the new commit.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26" w:anchor="usegitignore" w:history="1">
        <w:r w:rsidR="00C7624F" w:rsidRPr="001F1705">
          <w:rPr>
            <w:rStyle w:val="Hyperlink"/>
            <w:rFonts w:ascii="Arial" w:hAnsi="Arial" w:cs="Arial"/>
            <w:color w:val="28373C"/>
            <w:sz w:val="24"/>
            <w:szCs w:val="24"/>
          </w:rPr>
          <w:t>18.14. Ignore files and directories with the .gitignore file</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Create the following </w:t>
      </w:r>
      <w:r w:rsidRPr="001F1705">
        <w:rPr>
          <w:rStyle w:val="HTMLCode"/>
          <w:sz w:val="24"/>
          <w:szCs w:val="24"/>
          <w:shd w:val="clear" w:color="auto" w:fill="F7F7F8"/>
        </w:rPr>
        <w:t>.gitignore</w:t>
      </w:r>
      <w:r w:rsidRPr="001F1705">
        <w:rPr>
          <w:rFonts w:ascii="inherit" w:hAnsi="inherit"/>
          <w:spacing w:val="-1"/>
        </w:rPr>
        <w:t> file in the root of your Git directory to ignore the specified directory and file.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.gitignore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".metadata/" &gt;&gt; .gitignore</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echo</w:t>
      </w:r>
      <w:proofErr w:type="gramEnd"/>
      <w:r w:rsidRPr="001F1705">
        <w:rPr>
          <w:rStyle w:val="HTMLCode"/>
          <w:sz w:val="24"/>
          <w:szCs w:val="24"/>
        </w:rPr>
        <w:t xml:space="preserve"> "doNotTrackFile.txt" &gt;&gt; .gitignore</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 xml:space="preserve">The above command creates the file via the command line. A more common approach is to use your </w:t>
      </w:r>
    </w:p>
    <w:p w:rsidR="00C7624F" w:rsidRPr="001F1705" w:rsidRDefault="00C7624F" w:rsidP="00746CE2">
      <w:pPr>
        <w:ind w:left="-1080" w:firstLine="1080"/>
        <w:rPr>
          <w:spacing w:val="-1"/>
          <w:sz w:val="24"/>
          <w:szCs w:val="24"/>
          <w:shd w:val="clear" w:color="auto" w:fill="FFFFFF"/>
        </w:rPr>
      </w:pPr>
      <w:proofErr w:type="gramStart"/>
      <w:r w:rsidRPr="001F1705">
        <w:rPr>
          <w:spacing w:val="-1"/>
          <w:sz w:val="24"/>
          <w:szCs w:val="24"/>
          <w:shd w:val="clear" w:color="auto" w:fill="FFFFFF"/>
        </w:rPr>
        <w:t>favorite</w:t>
      </w:r>
      <w:proofErr w:type="gramEnd"/>
      <w:r w:rsidRPr="001F1705">
        <w:rPr>
          <w:spacing w:val="-1"/>
          <w:sz w:val="24"/>
          <w:szCs w:val="24"/>
          <w:shd w:val="clear" w:color="auto" w:fill="FFFFFF"/>
        </w:rPr>
        <w:t xml:space="preserve"> text editor to create the file. This editor must save the file as plain text. Editors which do this are </w:t>
      </w:r>
    </w:p>
    <w:p w:rsidR="00C7624F" w:rsidRPr="001F1705" w:rsidRDefault="00C7624F" w:rsidP="00746CE2">
      <w:pPr>
        <w:ind w:left="-1080" w:firstLine="1080"/>
        <w:rPr>
          <w:spacing w:val="-1"/>
          <w:sz w:val="24"/>
          <w:szCs w:val="24"/>
          <w:shd w:val="clear" w:color="auto" w:fill="FFFFFF"/>
        </w:rPr>
      </w:pPr>
      <w:proofErr w:type="gramStart"/>
      <w:r w:rsidRPr="001F1705">
        <w:rPr>
          <w:spacing w:val="-1"/>
          <w:sz w:val="24"/>
          <w:szCs w:val="24"/>
          <w:shd w:val="clear" w:color="auto" w:fill="FFFFFF"/>
        </w:rPr>
        <w:t>for</w:t>
      </w:r>
      <w:proofErr w:type="gramEnd"/>
      <w:r w:rsidRPr="001F1705">
        <w:rPr>
          <w:spacing w:val="-1"/>
          <w:sz w:val="24"/>
          <w:szCs w:val="24"/>
          <w:shd w:val="clear" w:color="auto" w:fill="FFFFFF"/>
        </w:rPr>
        <w:t xml:space="preserve"> example </w:t>
      </w:r>
      <w:r w:rsidRPr="001F1705">
        <w:rPr>
          <w:rStyle w:val="Emphasis"/>
          <w:spacing w:val="-1"/>
          <w:sz w:val="24"/>
          <w:szCs w:val="24"/>
          <w:shd w:val="clear" w:color="auto" w:fill="FFFFFF"/>
        </w:rPr>
        <w:t>gedit</w:t>
      </w:r>
      <w:r w:rsidRPr="001F1705">
        <w:rPr>
          <w:spacing w:val="-1"/>
          <w:sz w:val="24"/>
          <w:szCs w:val="24"/>
          <w:shd w:val="clear" w:color="auto" w:fill="FFFFFF"/>
        </w:rPr>
        <w:t> under Ubuntu or </w:t>
      </w:r>
      <w:r w:rsidRPr="001F1705">
        <w:rPr>
          <w:rStyle w:val="Emphasis"/>
          <w:spacing w:val="-1"/>
          <w:sz w:val="24"/>
          <w:szCs w:val="24"/>
          <w:shd w:val="clear" w:color="auto" w:fill="FFFFFF"/>
        </w:rPr>
        <w:t>Notepad</w:t>
      </w:r>
      <w:r w:rsidRPr="001F1705">
        <w:rPr>
          <w:spacing w:val="-1"/>
          <w:sz w:val="24"/>
          <w:szCs w:val="24"/>
          <w:shd w:val="clear" w:color="auto" w:fill="FFFFFF"/>
        </w:rPr>
        <w:t> under Windows.</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resulting file looks like the following listing.</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.metadata/</w:t>
      </w:r>
    </w:p>
    <w:p w:rsidR="00C7624F" w:rsidRPr="001F1705" w:rsidRDefault="00C7624F" w:rsidP="00C7624F">
      <w:pPr>
        <w:pStyle w:val="HTMLPreformatted"/>
        <w:shd w:val="clear" w:color="auto" w:fill="F7F7F8"/>
        <w:rPr>
          <w:sz w:val="24"/>
          <w:szCs w:val="24"/>
        </w:rPr>
      </w:pPr>
      <w:r w:rsidRPr="001F1705">
        <w:rPr>
          <w:rStyle w:val="HTMLCode"/>
          <w:sz w:val="24"/>
          <w:szCs w:val="24"/>
        </w:rPr>
        <w:t>doNotTrackFile.txt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27" w:anchor="commitgitignore" w:history="1">
        <w:r w:rsidR="00C7624F" w:rsidRPr="001F1705">
          <w:rPr>
            <w:rStyle w:val="Hyperlink"/>
            <w:rFonts w:ascii="Arial" w:hAnsi="Arial" w:cs="Arial"/>
            <w:color w:val="28373C"/>
            <w:sz w:val="24"/>
            <w:szCs w:val="24"/>
          </w:rPr>
          <w:t>18.15. Commit the .gitignore file</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It is good practice to commit the </w:t>
      </w:r>
      <w:r w:rsidRPr="001F1705">
        <w:rPr>
          <w:rStyle w:val="HTMLCode"/>
          <w:sz w:val="24"/>
          <w:szCs w:val="24"/>
          <w:shd w:val="clear" w:color="auto" w:fill="F7F7F8"/>
        </w:rPr>
        <w:t>.gitignore</w:t>
      </w:r>
      <w:r w:rsidRPr="001F1705">
        <w:rPr>
          <w:rFonts w:ascii="inherit" w:hAnsi="inherit"/>
          <w:spacing w:val="-1"/>
        </w:rPr>
        <w:t> file into the Git repository. Use the following commands for this.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add the .gitignore file to the staging area</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.gitignore</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commit</w:t>
      </w:r>
      <w:proofErr w:type="gramEnd"/>
      <w:r w:rsidRPr="001F1705">
        <w:rPr>
          <w:rStyle w:val="HTMLCode"/>
          <w:sz w:val="24"/>
          <w:szCs w:val="24"/>
        </w:rPr>
        <w:t xml:space="preserve"> the change</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-m "Adds .gitignore file"</w:t>
      </w:r>
    </w:p>
    <w:p w:rsidR="00C7624F" w:rsidRPr="001F1705" w:rsidRDefault="00F73D01" w:rsidP="00C7624F">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28" w:anchor="remotes" w:history="1">
        <w:r w:rsidR="00C7624F" w:rsidRPr="001F1705">
          <w:rPr>
            <w:rStyle w:val="Hyperlink"/>
            <w:rFonts w:ascii="Arial" w:hAnsi="Arial" w:cs="Arial"/>
            <w:color w:val="28373C"/>
            <w:spacing w:val="-2"/>
            <w:sz w:val="24"/>
            <w:szCs w:val="24"/>
          </w:rPr>
          <w:t>19. Remote repositories</w:t>
        </w:r>
      </w:hyperlink>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29" w:anchor="remotes_definition" w:history="1">
        <w:r w:rsidR="00C7624F" w:rsidRPr="001F1705">
          <w:rPr>
            <w:rStyle w:val="Hyperlink"/>
            <w:rFonts w:ascii="Arial" w:hAnsi="Arial" w:cs="Arial"/>
            <w:color w:val="28373C"/>
            <w:sz w:val="24"/>
            <w:szCs w:val="24"/>
          </w:rPr>
          <w:t>19.1. What are remotes?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Git allows that you can synchronize your repository with more than one remote repository.</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In the local repository you can address each remote repository by a shortcut. This shortcut is simply called </w:t>
      </w:r>
      <w:r w:rsidRPr="001F1705">
        <w:rPr>
          <w:rStyle w:val="Emphasis"/>
          <w:rFonts w:ascii="inherit" w:eastAsiaTheme="majorEastAsia" w:hAnsi="inherit"/>
          <w:spacing w:val="-1"/>
        </w:rPr>
        <w:t>remote</w:t>
      </w:r>
      <w:r w:rsidRPr="001F1705">
        <w:rPr>
          <w:rFonts w:ascii="inherit" w:hAnsi="inherit"/>
          <w:spacing w:val="-1"/>
        </w:rPr>
        <w:t>. Such a </w:t>
      </w:r>
      <w:r w:rsidRPr="001F1705">
        <w:rPr>
          <w:rStyle w:val="Emphasis"/>
          <w:rFonts w:ascii="inherit" w:eastAsiaTheme="majorEastAsia" w:hAnsi="inherit"/>
          <w:spacing w:val="-1"/>
        </w:rPr>
        <w:t>remote</w:t>
      </w:r>
      <w:r w:rsidRPr="001F1705">
        <w:rPr>
          <w:rFonts w:ascii="inherit" w:hAnsi="inherit"/>
          <w:spacing w:val="-1"/>
        </w:rPr>
        <w:t xml:space="preserve"> repository point to another remote repository that can </w:t>
      </w:r>
      <w:proofErr w:type="gramStart"/>
      <w:r w:rsidRPr="001F1705">
        <w:rPr>
          <w:rFonts w:ascii="inherit" w:hAnsi="inherit"/>
          <w:spacing w:val="-1"/>
        </w:rPr>
        <w:t>hosted</w:t>
      </w:r>
      <w:proofErr w:type="gramEnd"/>
      <w:r w:rsidRPr="001F1705">
        <w:rPr>
          <w:rFonts w:ascii="inherit" w:hAnsi="inherit"/>
          <w:spacing w:val="-1"/>
        </w:rPr>
        <w:t xml:space="preserve"> on the Internet, locally or on the network.</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specify properties for the remove, e.g. URL, branches to fetch or branches to push.</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Think of </w:t>
      </w:r>
      <w:r w:rsidRPr="001F1705">
        <w:rPr>
          <w:rStyle w:val="Emphasis"/>
          <w:spacing w:val="-1"/>
          <w:sz w:val="24"/>
          <w:szCs w:val="24"/>
          <w:shd w:val="clear" w:color="auto" w:fill="FFFFFF"/>
        </w:rPr>
        <w:t>remotes</w:t>
      </w:r>
      <w:r w:rsidRPr="001F1705">
        <w:rPr>
          <w:spacing w:val="-1"/>
          <w:sz w:val="24"/>
          <w:szCs w:val="24"/>
          <w:shd w:val="clear" w:color="auto" w:fill="FFFFFF"/>
        </w:rPr>
        <w:t> as shorter bookmarks for repositories. You can always connect to a remote repository if</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 xml:space="preserve"> </w:t>
      </w:r>
      <w:proofErr w:type="gramStart"/>
      <w:r w:rsidRPr="001F1705">
        <w:rPr>
          <w:spacing w:val="-1"/>
          <w:sz w:val="24"/>
          <w:szCs w:val="24"/>
          <w:shd w:val="clear" w:color="auto" w:fill="FFFFFF"/>
        </w:rPr>
        <w:t>you</w:t>
      </w:r>
      <w:proofErr w:type="gramEnd"/>
      <w:r w:rsidRPr="001F1705">
        <w:rPr>
          <w:spacing w:val="-1"/>
          <w:sz w:val="24"/>
          <w:szCs w:val="24"/>
          <w:shd w:val="clear" w:color="auto" w:fill="FFFFFF"/>
        </w:rPr>
        <w:t xml:space="preserve"> know its URL and if you have access to it. Without </w:t>
      </w:r>
      <w:r w:rsidRPr="001F1705">
        <w:rPr>
          <w:rStyle w:val="Emphasis"/>
          <w:spacing w:val="-1"/>
          <w:sz w:val="24"/>
          <w:szCs w:val="24"/>
          <w:shd w:val="clear" w:color="auto" w:fill="FFFFFF"/>
        </w:rPr>
        <w:t>remotes</w:t>
      </w:r>
      <w:r w:rsidRPr="001F1705">
        <w:rPr>
          <w:spacing w:val="-1"/>
          <w:sz w:val="24"/>
          <w:szCs w:val="24"/>
          <w:shd w:val="clear" w:color="auto" w:fill="FFFFFF"/>
        </w:rPr>
        <w:t> the user would have to type the URL for</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 xml:space="preserve"> </w:t>
      </w:r>
      <w:proofErr w:type="gramStart"/>
      <w:r w:rsidRPr="001F1705">
        <w:rPr>
          <w:spacing w:val="-1"/>
          <w:sz w:val="24"/>
          <w:szCs w:val="24"/>
          <w:shd w:val="clear" w:color="auto" w:fill="FFFFFF"/>
        </w:rPr>
        <w:t>each</w:t>
      </w:r>
      <w:proofErr w:type="gramEnd"/>
      <w:r w:rsidRPr="001F1705">
        <w:rPr>
          <w:spacing w:val="-1"/>
          <w:sz w:val="24"/>
          <w:szCs w:val="24"/>
          <w:shd w:val="clear" w:color="auto" w:fill="FFFFFF"/>
        </w:rPr>
        <w:t xml:space="preserve"> and every command which communicates with another repository.</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It is possible that users connect their individual repositories directly, but a typically Git workflow involves</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 xml:space="preserve"> </w:t>
      </w:r>
      <w:proofErr w:type="gramStart"/>
      <w:r w:rsidRPr="001F1705">
        <w:rPr>
          <w:spacing w:val="-1"/>
          <w:sz w:val="24"/>
          <w:szCs w:val="24"/>
          <w:shd w:val="clear" w:color="auto" w:fill="FFFFFF"/>
        </w:rPr>
        <w:t>one</w:t>
      </w:r>
      <w:proofErr w:type="gramEnd"/>
      <w:r w:rsidRPr="001F1705">
        <w:rPr>
          <w:spacing w:val="-1"/>
          <w:sz w:val="24"/>
          <w:szCs w:val="24"/>
          <w:shd w:val="clear" w:color="auto" w:fill="FFFFFF"/>
        </w:rPr>
        <w:t xml:space="preserve"> or more remote repositories which are used to synchronize the individual repository. </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Typically the remote repository which is used for synchronization is located on a server which is</w:t>
      </w:r>
    </w:p>
    <w:p w:rsidR="00C7624F" w:rsidRPr="001F1705" w:rsidRDefault="00C7624F" w:rsidP="00746CE2">
      <w:pPr>
        <w:ind w:left="-1080" w:firstLine="1080"/>
        <w:rPr>
          <w:spacing w:val="-1"/>
          <w:sz w:val="24"/>
          <w:szCs w:val="24"/>
          <w:shd w:val="clear" w:color="auto" w:fill="FFFFFF"/>
        </w:rPr>
      </w:pPr>
      <w:r w:rsidRPr="001F1705">
        <w:rPr>
          <w:spacing w:val="-1"/>
          <w:sz w:val="24"/>
          <w:szCs w:val="24"/>
          <w:shd w:val="clear" w:color="auto" w:fill="FFFFFF"/>
        </w:rPr>
        <w:t xml:space="preserve"> </w:t>
      </w:r>
      <w:proofErr w:type="gramStart"/>
      <w:r w:rsidRPr="001F1705">
        <w:rPr>
          <w:spacing w:val="-1"/>
          <w:sz w:val="24"/>
          <w:szCs w:val="24"/>
          <w:shd w:val="clear" w:color="auto" w:fill="FFFFFF"/>
        </w:rPr>
        <w:t>always</w:t>
      </w:r>
      <w:proofErr w:type="gramEnd"/>
      <w:r w:rsidRPr="001F1705">
        <w:rPr>
          <w:spacing w:val="-1"/>
          <w:sz w:val="24"/>
          <w:szCs w:val="24"/>
          <w:shd w:val="clear" w:color="auto" w:fill="FFFFFF"/>
        </w:rPr>
        <w:t xml:space="preserve"> available.</w:t>
      </w:r>
    </w:p>
    <w:p w:rsidR="00C7624F" w:rsidRPr="001F1705" w:rsidRDefault="00C7624F" w:rsidP="00746CE2">
      <w:pPr>
        <w:ind w:left="-1080" w:firstLine="1080"/>
        <w:rPr>
          <w:sz w:val="24"/>
          <w:szCs w:val="24"/>
        </w:rPr>
      </w:pPr>
      <w:r w:rsidRPr="001F1705">
        <w:rPr>
          <w:noProof/>
          <w:sz w:val="24"/>
          <w:szCs w:val="24"/>
        </w:rPr>
        <w:lastRenderedPageBreak/>
        <w:drawing>
          <wp:inline distT="0" distB="0" distL="0" distR="0">
            <wp:extent cx="5076825" cy="1447800"/>
            <wp:effectExtent l="1905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30"/>
                    <a:srcRect/>
                    <a:stretch>
                      <a:fillRect/>
                    </a:stretch>
                  </pic:blipFill>
                  <pic:spPr bwMode="auto">
                    <a:xfrm>
                      <a:off x="0" y="0"/>
                      <a:ext cx="5076825" cy="1447800"/>
                    </a:xfrm>
                    <a:prstGeom prst="rect">
                      <a:avLst/>
                    </a:prstGeom>
                    <a:noFill/>
                    <a:ln w="9525">
                      <a:noFill/>
                      <a:miter lim="800000"/>
                      <a:headEnd/>
                      <a:tailEnd/>
                    </a:ln>
                  </pic:spPr>
                </pic:pic>
              </a:graphicData>
            </a:graphic>
          </wp:inline>
        </w:drawing>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1" w:anchor="bareremotes_definition" w:history="1">
        <w:r w:rsidR="00C7624F" w:rsidRPr="001F1705">
          <w:rPr>
            <w:rStyle w:val="Hyperlink"/>
            <w:rFonts w:ascii="Arial" w:hAnsi="Arial" w:cs="Arial"/>
            <w:color w:val="28373C"/>
            <w:sz w:val="24"/>
            <w:szCs w:val="24"/>
            <w:u w:val="none"/>
          </w:rPr>
          <w:t>19.2. Bare repositories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 remote repository on a server typically does not require a </w:t>
      </w:r>
      <w:r w:rsidRPr="001F1705">
        <w:rPr>
          <w:rStyle w:val="Emphasis"/>
          <w:rFonts w:ascii="inherit" w:hAnsi="inherit"/>
          <w:spacing w:val="-1"/>
        </w:rPr>
        <w:t>working tree</w:t>
      </w:r>
      <w:r w:rsidRPr="001F1705">
        <w:rPr>
          <w:rFonts w:ascii="inherit" w:hAnsi="inherit"/>
          <w:spacing w:val="-1"/>
        </w:rPr>
        <w:t>. A Git repository without a </w:t>
      </w:r>
      <w:r w:rsidRPr="001F1705">
        <w:rPr>
          <w:rStyle w:val="Emphasis"/>
          <w:rFonts w:ascii="inherit" w:hAnsi="inherit"/>
          <w:spacing w:val="-1"/>
        </w:rPr>
        <w:t>working tree</w:t>
      </w:r>
      <w:r w:rsidRPr="001F1705">
        <w:rPr>
          <w:rFonts w:ascii="inherit" w:hAnsi="inherit"/>
          <w:spacing w:val="-1"/>
        </w:rPr>
        <w:t> is called a </w:t>
      </w:r>
      <w:r w:rsidRPr="001F1705">
        <w:rPr>
          <w:rStyle w:val="Emphasis"/>
          <w:rFonts w:ascii="inherit" w:hAnsi="inherit"/>
          <w:spacing w:val="-1"/>
        </w:rPr>
        <w:t>bare repository</w:t>
      </w:r>
      <w:r w:rsidRPr="001F1705">
        <w:rPr>
          <w:rFonts w:ascii="inherit" w:hAnsi="inherit"/>
          <w:spacing w:val="-1"/>
        </w:rPr>
        <w:t>. You can create such a repository with the </w:t>
      </w:r>
      <w:r w:rsidRPr="001F1705">
        <w:rPr>
          <w:rStyle w:val="HTMLCode"/>
          <w:sz w:val="24"/>
          <w:szCs w:val="24"/>
          <w:shd w:val="clear" w:color="auto" w:fill="F7F7F8"/>
        </w:rPr>
        <w:t>--bare</w:t>
      </w:r>
      <w:r w:rsidRPr="001F1705">
        <w:rPr>
          <w:rFonts w:ascii="inherit" w:hAnsi="inherit"/>
          <w:spacing w:val="-1"/>
        </w:rPr>
        <w:t> option. The command to create a new empty bare remote repository is displayed below.</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create a bare repository</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init --bare</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By convention the name of a bare repository should end with the </w:t>
      </w:r>
      <w:r w:rsidRPr="001F1705">
        <w:rPr>
          <w:rStyle w:val="HTMLCode"/>
          <w:sz w:val="24"/>
          <w:szCs w:val="24"/>
          <w:shd w:val="clear" w:color="auto" w:fill="F7F7F8"/>
        </w:rPr>
        <w:t>.git</w:t>
      </w:r>
      <w:r w:rsidRPr="001F1705">
        <w:rPr>
          <w:rFonts w:ascii="inherit" w:hAnsi="inherit"/>
          <w:spacing w:val="-1"/>
        </w:rPr>
        <w:t> extension.</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create a bare Git repository in the Internet you would, for example, connect to your server via the SSH protocol or you use some Git hosting platform, e.g., GitHub.com.</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2" w:anchor="bareremotes_convert" w:history="1">
        <w:r w:rsidR="00C7624F" w:rsidRPr="001F1705">
          <w:rPr>
            <w:rStyle w:val="Hyperlink"/>
            <w:rFonts w:ascii="Arial" w:hAnsi="Arial" w:cs="Arial"/>
            <w:color w:val="28373C"/>
            <w:sz w:val="24"/>
            <w:szCs w:val="24"/>
            <w:u w:val="none"/>
          </w:rPr>
          <w:t>19.3. Convert a Git repository to a bare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Converting a normal Git repository to a bare repository is not directly support by Git.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convert it manually by moving the content of the </w:t>
      </w:r>
      <w:r w:rsidRPr="001F1705">
        <w:rPr>
          <w:rStyle w:val="HTMLCode"/>
          <w:sz w:val="24"/>
          <w:szCs w:val="24"/>
          <w:shd w:val="clear" w:color="auto" w:fill="F7F7F8"/>
        </w:rPr>
        <w:t>.git</w:t>
      </w:r>
      <w:r w:rsidRPr="001F1705">
        <w:rPr>
          <w:rFonts w:ascii="inherit" w:hAnsi="inherit"/>
          <w:spacing w:val="-1"/>
        </w:rPr>
        <w:t> folder into the root of the repository and by removing all others files from the working tree. Afterwards you need to update the Git repository configuration with the </w:t>
      </w:r>
      <w:r w:rsidRPr="001F1705">
        <w:rPr>
          <w:rStyle w:val="HTMLCode"/>
          <w:sz w:val="24"/>
          <w:szCs w:val="24"/>
          <w:shd w:val="clear" w:color="auto" w:fill="F7F7F8"/>
        </w:rPr>
        <w:t>git config core.bare true</w:t>
      </w:r>
      <w:r w:rsidRPr="001F1705">
        <w:rPr>
          <w:rFonts w:ascii="inherit" w:hAnsi="inherit"/>
          <w:spacing w:val="-1"/>
        </w:rPr>
        <w:t> command.</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As this is officially not supported, you should prefer cloning a repository with the </w:t>
      </w:r>
      <w:r w:rsidRPr="001F1705">
        <w:rPr>
          <w:rStyle w:val="HTMLCode"/>
          <w:sz w:val="24"/>
          <w:szCs w:val="24"/>
          <w:shd w:val="clear" w:color="auto" w:fill="F7F7F8"/>
        </w:rPr>
        <w:t>--bare</w:t>
      </w:r>
      <w:r w:rsidRPr="001F1705">
        <w:rPr>
          <w:rFonts w:ascii="inherit" w:hAnsi="inherit"/>
          <w:spacing w:val="-1"/>
        </w:rPr>
        <w:t>option.</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3" w:anchor="remotes_cloneoperation" w:history="1">
        <w:r w:rsidR="00C7624F" w:rsidRPr="001F1705">
          <w:rPr>
            <w:rStyle w:val="Hyperlink"/>
            <w:rFonts w:ascii="Arial" w:hAnsi="Arial" w:cs="Arial"/>
            <w:color w:val="28373C"/>
            <w:sz w:val="24"/>
            <w:szCs w:val="24"/>
            <w:u w:val="none"/>
          </w:rPr>
          <w:t>19.4. Cloning a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clone</w:t>
      </w:r>
      <w:r w:rsidRPr="001F1705">
        <w:rPr>
          <w:rFonts w:ascii="inherit" w:hAnsi="inherit"/>
          <w:spacing w:val="-1"/>
        </w:rPr>
        <w:t> command copies an existing Git repository. This copy is a working Git repository with the complete history of the cloned repository. It can be used completely isolated from the original repository.</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Git supports several transport protocols to connect to other Git repositories; the native protocol for Git is also called </w:t>
      </w:r>
      <w:r w:rsidRPr="001F1705">
        <w:rPr>
          <w:rStyle w:val="HTMLCode"/>
          <w:sz w:val="24"/>
          <w:szCs w:val="24"/>
          <w:shd w:val="clear" w:color="auto" w:fill="F7F7F8"/>
        </w:rPr>
        <w:t>git</w:t>
      </w:r>
      <w:r w:rsidRPr="001F1705">
        <w:rPr>
          <w:rFonts w:ascii="inherit" w:hAnsi="inherit"/>
          <w:spacing w:val="-1"/>
        </w:rPr>
        <w: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following command clones an existing repository using the Git protocol. The Git protocol uses the port 9148 which might be blocked by firewalls.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a new directory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mkdir</w:t>
      </w:r>
      <w:proofErr w:type="gramEnd"/>
      <w:r w:rsidRPr="001F1705">
        <w:rPr>
          <w:rStyle w:val="HTMLCode"/>
          <w:sz w:val="24"/>
          <w:szCs w:val="24"/>
        </w:rPr>
        <w:t xml:space="preserve"> ~/online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~/online</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clone</w:t>
      </w:r>
      <w:proofErr w:type="gramEnd"/>
      <w:r w:rsidRPr="001F1705">
        <w:rPr>
          <w:rStyle w:val="HTMLCode"/>
          <w:sz w:val="24"/>
          <w:szCs w:val="24"/>
        </w:rPr>
        <w:t xml:space="preserve"> online repository</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clone git://github.com/vogella/gitbook.git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have SSH access to a Git repository, you can also use the </w:t>
      </w:r>
      <w:proofErr w:type="gramStart"/>
      <w:r w:rsidRPr="001F1705">
        <w:rPr>
          <w:rStyle w:val="HTMLCode"/>
          <w:sz w:val="24"/>
          <w:szCs w:val="24"/>
          <w:shd w:val="clear" w:color="auto" w:fill="F7F7F8"/>
        </w:rPr>
        <w:t>ssh</w:t>
      </w:r>
      <w:proofErr w:type="gramEnd"/>
      <w:r w:rsidRPr="001F1705">
        <w:rPr>
          <w:rFonts w:ascii="inherit" w:hAnsi="inherit"/>
          <w:spacing w:val="-1"/>
        </w:rPr>
        <w:t> protocol. The name preceding @ is the user name used for the SSH connection.</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clone</w:t>
      </w:r>
      <w:proofErr w:type="gramEnd"/>
      <w:r w:rsidRPr="001F1705">
        <w:rPr>
          <w:rStyle w:val="HTMLCode"/>
          <w:sz w:val="24"/>
          <w:szCs w:val="24"/>
        </w:rPr>
        <w:t xml:space="preserve"> online repository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clone ssh://git@github.com/vogella/gitbook.git</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older</w:t>
      </w:r>
      <w:proofErr w:type="gramEnd"/>
      <w:r w:rsidRPr="001F1705">
        <w:rPr>
          <w:rStyle w:val="HTMLCode"/>
          <w:sz w:val="24"/>
          <w:szCs w:val="24"/>
        </w:rPr>
        <w:t xml:space="preserve"> syntax</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clone git@github.com:vogella/gitbook.git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Alternatively you could clone the same repository via the </w:t>
      </w:r>
      <w:r w:rsidRPr="001F1705">
        <w:rPr>
          <w:rStyle w:val="HTMLCode"/>
          <w:sz w:val="24"/>
          <w:szCs w:val="24"/>
          <w:shd w:val="clear" w:color="auto" w:fill="F7F7F8"/>
        </w:rPr>
        <w:t>http</w:t>
      </w:r>
      <w:r w:rsidRPr="001F1705">
        <w:rPr>
          <w:rFonts w:ascii="inherit" w:hAnsi="inherit"/>
          <w:spacing w:val="-1"/>
        </w:rPr>
        <w:t> protocol.</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the</w:t>
      </w:r>
      <w:proofErr w:type="gramEnd"/>
      <w:r w:rsidRPr="001F1705">
        <w:rPr>
          <w:rStyle w:val="HTMLCode"/>
          <w:sz w:val="24"/>
          <w:szCs w:val="24"/>
        </w:rPr>
        <w:t xml:space="preserve"> following will clone via HTTP</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clone http://github.com/vogella/gitbook.git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4" w:anchor="remote_add" w:history="1">
        <w:r w:rsidR="00C7624F" w:rsidRPr="001F1705">
          <w:rPr>
            <w:rStyle w:val="Hyperlink"/>
            <w:rFonts w:ascii="Arial" w:hAnsi="Arial" w:cs="Arial"/>
            <w:color w:val="28373C"/>
            <w:sz w:val="24"/>
            <w:szCs w:val="24"/>
            <w:u w:val="none"/>
          </w:rPr>
          <w:t>19.5. Adding remote repositories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clone a repository, Git implicitly creates a </w:t>
      </w:r>
      <w:r w:rsidRPr="001F1705">
        <w:rPr>
          <w:rStyle w:val="Emphasis"/>
          <w:rFonts w:ascii="inherit" w:hAnsi="inherit"/>
          <w:spacing w:val="-1"/>
        </w:rPr>
        <w:t>remote</w:t>
      </w:r>
      <w:r w:rsidRPr="001F1705">
        <w:rPr>
          <w:rFonts w:ascii="inherit" w:hAnsi="inherit"/>
          <w:spacing w:val="-1"/>
        </w:rPr>
        <w:t> named </w:t>
      </w:r>
      <w:r w:rsidRPr="001F1705">
        <w:rPr>
          <w:rStyle w:val="Emphasis"/>
          <w:rFonts w:ascii="inherit" w:hAnsi="inherit"/>
          <w:spacing w:val="-1"/>
        </w:rPr>
        <w:t>origin</w:t>
      </w:r>
      <w:r w:rsidRPr="001F1705">
        <w:rPr>
          <w:rFonts w:ascii="inherit" w:hAnsi="inherit"/>
          <w:spacing w:val="-1"/>
        </w:rPr>
        <w:t> by default. The </w:t>
      </w:r>
      <w:r w:rsidRPr="001F1705">
        <w:rPr>
          <w:rStyle w:val="Emphasis"/>
          <w:rFonts w:ascii="inherit" w:hAnsi="inherit"/>
          <w:spacing w:val="-1"/>
        </w:rPr>
        <w:t>originremote</w:t>
      </w:r>
      <w:r w:rsidRPr="001F1705">
        <w:rPr>
          <w:rFonts w:ascii="inherit" w:hAnsi="inherit"/>
          <w:spacing w:val="-1"/>
        </w:rPr>
        <w:t> links back to the cloned repository.</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push changes to this repository via </w:t>
      </w:r>
      <w:r w:rsidRPr="001F1705">
        <w:rPr>
          <w:rStyle w:val="HTMLCode"/>
          <w:sz w:val="24"/>
          <w:szCs w:val="24"/>
          <w:shd w:val="clear" w:color="auto" w:fill="F7F7F8"/>
        </w:rPr>
        <w:t>git push</w:t>
      </w:r>
      <w:r w:rsidRPr="001F1705">
        <w:rPr>
          <w:rFonts w:ascii="inherit" w:hAnsi="inherit"/>
          <w:spacing w:val="-1"/>
        </w:rPr>
        <w:t> as Git uses </w:t>
      </w:r>
      <w:r w:rsidRPr="001F1705">
        <w:rPr>
          <w:rStyle w:val="HTMLCode"/>
          <w:sz w:val="24"/>
          <w:szCs w:val="24"/>
          <w:shd w:val="clear" w:color="auto" w:fill="F7F7F8"/>
        </w:rPr>
        <w:t>origin</w:t>
      </w:r>
      <w:r w:rsidRPr="001F1705">
        <w:rPr>
          <w:rFonts w:ascii="inherit" w:hAnsi="inherit"/>
          <w:spacing w:val="-1"/>
        </w:rPr>
        <w:t> as default. Of course, pushing to a remote repository requires write access to this repository.</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add more </w:t>
      </w:r>
      <w:r w:rsidRPr="001F1705">
        <w:rPr>
          <w:rStyle w:val="Emphasis"/>
          <w:rFonts w:ascii="inherit" w:hAnsi="inherit"/>
          <w:spacing w:val="-1"/>
        </w:rPr>
        <w:t>remotes</w:t>
      </w:r>
      <w:r w:rsidRPr="001F1705">
        <w:rPr>
          <w:rFonts w:ascii="inherit" w:hAnsi="inherit"/>
          <w:spacing w:val="-1"/>
        </w:rPr>
        <w:t> via the </w:t>
      </w:r>
      <w:r w:rsidRPr="001F1705">
        <w:rPr>
          <w:rStyle w:val="HTMLCode"/>
          <w:sz w:val="24"/>
          <w:szCs w:val="24"/>
          <w:shd w:val="clear" w:color="auto" w:fill="F7F7F8"/>
        </w:rPr>
        <w:t>git remote add [name] [URL_to_Git_repo]</w:t>
      </w:r>
      <w:r w:rsidRPr="001F1705">
        <w:rPr>
          <w:rFonts w:ascii="inherit" w:hAnsi="inherit"/>
          <w:spacing w:val="-1"/>
        </w:rPr>
        <w:t> command. For example, if you cloned the repository from above via the Git protocol, you could add a new remote with the name </w:t>
      </w:r>
      <w:r w:rsidRPr="001F1705">
        <w:rPr>
          <w:rStyle w:val="Emphasis"/>
          <w:rFonts w:ascii="inherit" w:hAnsi="inherit"/>
          <w:spacing w:val="-1"/>
        </w:rPr>
        <w:t>github_http</w:t>
      </w:r>
      <w:r w:rsidRPr="001F1705">
        <w:rPr>
          <w:rFonts w:ascii="inherit" w:hAnsi="inherit"/>
          <w:spacing w:val="-1"/>
        </w:rPr>
        <w:t> for the http protocol via the following command.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add the HTTPS protocol</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add github_http https://vogella@github.com/vogella/gitbook.git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5" w:anchor="remote_rename" w:history="1">
        <w:r w:rsidR="00C7624F" w:rsidRPr="001F1705">
          <w:rPr>
            <w:rStyle w:val="Hyperlink"/>
            <w:rFonts w:ascii="Arial" w:hAnsi="Arial" w:cs="Arial"/>
            <w:color w:val="28373C"/>
            <w:sz w:val="24"/>
            <w:szCs w:val="24"/>
            <w:u w:val="none"/>
          </w:rPr>
          <w:t>19.6. Rename remote repositories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rename an existing remote repository use the </w:t>
      </w:r>
      <w:r w:rsidRPr="001F1705">
        <w:rPr>
          <w:rStyle w:val="HTMLCode"/>
          <w:sz w:val="24"/>
          <w:szCs w:val="24"/>
          <w:shd w:val="clear" w:color="auto" w:fill="F7F7F8"/>
        </w:rPr>
        <w:t>git remote rename</w:t>
      </w:r>
      <w:r w:rsidRPr="001F1705">
        <w:rPr>
          <w:rFonts w:ascii="inherit" w:hAnsi="inherit"/>
          <w:spacing w:val="-1"/>
        </w:rPr>
        <w:t> command. This is demonstrated by the following listing.</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rename</w:t>
      </w:r>
      <w:proofErr w:type="gramEnd"/>
      <w:r w:rsidRPr="001F1705">
        <w:rPr>
          <w:rStyle w:val="HTMLCode"/>
          <w:sz w:val="24"/>
          <w:szCs w:val="24"/>
        </w:rPr>
        <w:t xml:space="preserve"> the existing remote repository from</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github_http</w:t>
      </w:r>
      <w:proofErr w:type="gramEnd"/>
      <w:r w:rsidRPr="001F1705">
        <w:rPr>
          <w:rStyle w:val="HTMLCode"/>
          <w:sz w:val="24"/>
          <w:szCs w:val="24"/>
        </w:rPr>
        <w:t xml:space="preserve"> to github_testing</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rename github_http github_testing</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create a Git repository from scratch with the </w:t>
      </w:r>
      <w:r w:rsidRPr="001F1705">
        <w:rPr>
          <w:rStyle w:val="HTMLCode"/>
          <w:sz w:val="24"/>
          <w:szCs w:val="24"/>
          <w:shd w:val="clear" w:color="auto" w:fill="F7F7F8"/>
        </w:rPr>
        <w:t>git init</w:t>
      </w:r>
      <w:r w:rsidRPr="001F1705">
        <w:rPr>
          <w:rFonts w:ascii="inherit" w:hAnsi="inherit"/>
          <w:spacing w:val="-1"/>
        </w:rPr>
        <w:t> command, the </w:t>
      </w:r>
      <w:r w:rsidRPr="001F1705">
        <w:rPr>
          <w:rStyle w:val="Emphasis"/>
          <w:rFonts w:ascii="inherit" w:hAnsi="inherit"/>
          <w:spacing w:val="-1"/>
        </w:rPr>
        <w:t>origin</w:t>
      </w:r>
      <w:r w:rsidRPr="001F1705">
        <w:rPr>
          <w:rFonts w:ascii="inherit" w:hAnsi="inherit"/>
          <w:spacing w:val="-1"/>
        </w:rPr>
        <w:t> remote is not created automatically.</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6" w:anchor="remote_httpprotocol" w:history="1">
        <w:r w:rsidR="00C7624F" w:rsidRPr="001F1705">
          <w:rPr>
            <w:rStyle w:val="Hyperlink"/>
            <w:rFonts w:ascii="Arial" w:hAnsi="Arial" w:cs="Arial"/>
            <w:color w:val="28373C"/>
            <w:sz w:val="24"/>
            <w:szCs w:val="24"/>
            <w:u w:val="none"/>
          </w:rPr>
          <w:t>19.7. Remote operations via HTTP</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HTTP as Git protocol proxy support in Git It is possible to use the HTTP protocol to clone Git repositories. This is especially helpful if your firewall blocks everything except HTTP or HTTPS.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clone http://git.eclipse.org/gitroot/platform/eclipse.platform.ui.git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For secured SSL encrypted communication you should use the SSH or HTTPS protocol in order to guarantee security.</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7" w:anchor="remote_httpproxy" w:history="1">
        <w:r w:rsidR="00C7624F" w:rsidRPr="001F1705">
          <w:rPr>
            <w:rStyle w:val="Hyperlink"/>
            <w:rFonts w:ascii="Arial" w:hAnsi="Arial" w:cs="Arial"/>
            <w:color w:val="28373C"/>
            <w:sz w:val="24"/>
            <w:szCs w:val="24"/>
            <w:u w:val="none"/>
          </w:rPr>
          <w:t>19.8. Using a proxy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Git also provides support for HTTP access via a proxy server. The following Git command could, for example, clone a repository via HTTP and a proxy. You can either set the proxy variable in general for all applications or set it only for Git.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following listing configures the proxy via environment variables.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Linux and Mac</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export</w:t>
      </w:r>
      <w:proofErr w:type="gramEnd"/>
      <w:r w:rsidRPr="001F1705">
        <w:rPr>
          <w:rStyle w:val="HTMLCode"/>
          <w:sz w:val="24"/>
          <w:szCs w:val="24"/>
        </w:rPr>
        <w:t xml:space="preserve"> http_proxy=http://proxy:8080</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export</w:t>
      </w:r>
      <w:proofErr w:type="gramEnd"/>
      <w:r w:rsidRPr="001F1705">
        <w:rPr>
          <w:rStyle w:val="HTMLCode"/>
          <w:sz w:val="24"/>
          <w:szCs w:val="24"/>
        </w:rPr>
        <w:t xml:space="preserve"> https_proxy=https://proxy:8443</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Windows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set</w:t>
      </w:r>
      <w:proofErr w:type="gramEnd"/>
      <w:r w:rsidRPr="001F1705">
        <w:rPr>
          <w:rStyle w:val="HTMLCode"/>
          <w:sz w:val="24"/>
          <w:szCs w:val="24"/>
        </w:rPr>
        <w:t xml:space="preserve"> http_proxy http://proxy:8080</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set</w:t>
      </w:r>
      <w:proofErr w:type="gramEnd"/>
      <w:r w:rsidRPr="001F1705">
        <w:rPr>
          <w:rStyle w:val="HTMLCode"/>
          <w:sz w:val="24"/>
          <w:szCs w:val="24"/>
        </w:rPr>
        <w:t xml:space="preserve"> https_proxy http://proxy:8080</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clone http://git.eclipse.org/gitroot/platform/eclipse.platform.ui.git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following listing configures the proxy via Git config settings.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set proxy for git globally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--global http.proxy http://proxy:8080</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check the proxy settings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--get http.proxy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just in case you need to you can also revoke the proxy settings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--unset http.proxy</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8" w:anchor="adding-a-remote-repository" w:history="1">
        <w:r w:rsidR="00C7624F" w:rsidRPr="001F1705">
          <w:rPr>
            <w:rStyle w:val="Hyperlink"/>
            <w:rFonts w:ascii="Arial" w:hAnsi="Arial" w:cs="Arial"/>
            <w:color w:val="28373C"/>
            <w:sz w:val="24"/>
            <w:szCs w:val="24"/>
            <w:u w:val="none"/>
          </w:rPr>
          <w:t>19.9. Adding a remote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add as many </w:t>
      </w:r>
      <w:r w:rsidRPr="001F1705">
        <w:rPr>
          <w:rStyle w:val="Emphasis"/>
          <w:rFonts w:ascii="inherit" w:hAnsi="inherit"/>
          <w:spacing w:val="-1"/>
        </w:rPr>
        <w:t>remotes</w:t>
      </w:r>
      <w:r w:rsidRPr="001F1705">
        <w:rPr>
          <w:rFonts w:ascii="inherit" w:hAnsi="inherit"/>
          <w:spacing w:val="-1"/>
        </w:rPr>
        <w:t> to your repository as desired. For this you use the </w:t>
      </w:r>
      <w:r w:rsidRPr="001F1705">
        <w:rPr>
          <w:rStyle w:val="HTMLCode"/>
          <w:sz w:val="24"/>
          <w:szCs w:val="24"/>
          <w:shd w:val="clear" w:color="auto" w:fill="F7F7F8"/>
        </w:rPr>
        <w:t>git remote add</w:t>
      </w:r>
      <w:r w:rsidRPr="001F1705">
        <w:rPr>
          <w:rFonts w:ascii="inherit" w:hAnsi="inherit"/>
          <w:spacing w:val="-1"/>
        </w:rPr>
        <w:t>command.</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created a new Git repository from scratch earlier. Use the following command to add a remote to your new bare repository using the </w:t>
      </w:r>
      <w:r w:rsidRPr="001F1705">
        <w:rPr>
          <w:rStyle w:val="Emphasis"/>
          <w:rFonts w:ascii="inherit" w:hAnsi="inherit"/>
          <w:spacing w:val="-1"/>
        </w:rPr>
        <w:t>origin</w:t>
      </w:r>
      <w:r w:rsidRPr="001F1705">
        <w:rPr>
          <w:rFonts w:ascii="inherit" w:hAnsi="inherit"/>
          <w:spacing w:val="-1"/>
        </w:rPr>
        <w:t> name.</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add ..</w:t>
      </w:r>
      <w:proofErr w:type="gramEnd"/>
      <w:r w:rsidRPr="001F1705">
        <w:rPr>
          <w:rStyle w:val="HTMLCode"/>
          <w:sz w:val="24"/>
          <w:szCs w:val="24"/>
        </w:rPr>
        <w:t>/remote-repository.git with the name origin</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add origin ../remote-repository.git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39" w:anchor="remotes_remote_synchronize" w:history="1">
        <w:r w:rsidR="00C7624F" w:rsidRPr="001F1705">
          <w:rPr>
            <w:rStyle w:val="Hyperlink"/>
            <w:rFonts w:ascii="Arial" w:hAnsi="Arial" w:cs="Arial"/>
            <w:color w:val="28373C"/>
            <w:sz w:val="24"/>
            <w:szCs w:val="24"/>
            <w:u w:val="none"/>
          </w:rPr>
          <w:t>19.10. Synchronizing with remote repositories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synchronize your local Git repository with remote repositories. These commands are covered in detail in later sections but the following command demonstrates how you can send changes to your remote repository.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do</w:t>
      </w:r>
      <w:proofErr w:type="gramEnd"/>
      <w:r w:rsidRPr="001F1705">
        <w:rPr>
          <w:rStyle w:val="HTMLCode"/>
          <w:sz w:val="24"/>
          <w:szCs w:val="24"/>
        </w:rPr>
        <w:t xml:space="preserve"> some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"I added a remote repo" &gt; test02</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commit</w:t>
      </w:r>
      <w:proofErr w:type="gramEnd"/>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-a -m "This is a test for the new remote origin"</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push use the command: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git</w:t>
      </w:r>
      <w:proofErr w:type="gramEnd"/>
      <w:r w:rsidRPr="001F1705">
        <w:rPr>
          <w:rStyle w:val="HTMLCode"/>
          <w:sz w:val="24"/>
          <w:szCs w:val="24"/>
        </w:rPr>
        <w:t xml:space="preserve"> push [target]</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default</w:t>
      </w:r>
      <w:proofErr w:type="gramEnd"/>
      <w:r w:rsidRPr="001F1705">
        <w:rPr>
          <w:rStyle w:val="HTMLCode"/>
          <w:sz w:val="24"/>
          <w:szCs w:val="24"/>
        </w:rPr>
        <w:t xml:space="preserve"> for [target] is origin</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 origin</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40" w:anchor="remotes_showremote" w:history="1">
        <w:r w:rsidR="00C7624F" w:rsidRPr="001F1705">
          <w:rPr>
            <w:rStyle w:val="Hyperlink"/>
            <w:rFonts w:ascii="Arial" w:hAnsi="Arial" w:cs="Arial"/>
            <w:color w:val="28373C"/>
            <w:sz w:val="24"/>
            <w:szCs w:val="24"/>
            <w:u w:val="none"/>
          </w:rPr>
          <w:t>19.11. Show the existing remotes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see the existing definitions of the remote repositories, use the following command.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show the details of the remote repo called origin</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show origin</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see the details of the </w:t>
      </w:r>
      <w:r w:rsidRPr="001F1705">
        <w:rPr>
          <w:rStyle w:val="Emphasis"/>
          <w:rFonts w:ascii="inherit" w:hAnsi="inherit"/>
          <w:spacing w:val="-1"/>
        </w:rPr>
        <w:t>remotes</w:t>
      </w:r>
      <w:r w:rsidRPr="001F1705">
        <w:rPr>
          <w:rFonts w:ascii="inherit" w:hAnsi="inherit"/>
          <w:spacing w:val="-1"/>
        </w:rPr>
        <w:t xml:space="preserve">, e.g., the URL </w:t>
      </w:r>
      <w:proofErr w:type="gramStart"/>
      <w:r w:rsidRPr="001F1705">
        <w:rPr>
          <w:rFonts w:ascii="inherit" w:hAnsi="inherit"/>
          <w:spacing w:val="-1"/>
        </w:rPr>
        <w:t>use</w:t>
      </w:r>
      <w:proofErr w:type="gramEnd"/>
      <w:r w:rsidRPr="001F1705">
        <w:rPr>
          <w:rFonts w:ascii="inherit" w:hAnsi="inherit"/>
          <w:spacing w:val="-1"/>
        </w:rPr>
        <w:t xml:space="preserve"> the following command.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show the existing defined remotes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remote</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show</w:t>
      </w:r>
      <w:proofErr w:type="gramEnd"/>
      <w:r w:rsidRPr="001F1705">
        <w:rPr>
          <w:rStyle w:val="HTMLCode"/>
          <w:sz w:val="24"/>
          <w:szCs w:val="24"/>
        </w:rPr>
        <w:t xml:space="preserve"> details about the remotes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-v</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41" w:anchor="cloneremotes_push" w:history="1">
        <w:r w:rsidR="00C7624F" w:rsidRPr="001F1705">
          <w:rPr>
            <w:rStyle w:val="Hyperlink"/>
            <w:rFonts w:ascii="Arial" w:hAnsi="Arial" w:cs="Arial"/>
            <w:color w:val="28373C"/>
            <w:sz w:val="24"/>
            <w:szCs w:val="24"/>
            <w:u w:val="none"/>
          </w:rPr>
          <w:t>19.12. Push changes to another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push</w:t>
      </w:r>
      <w:r w:rsidRPr="001F1705">
        <w:rPr>
          <w:rFonts w:ascii="inherit" w:hAnsi="inherit"/>
          <w:spacing w:val="-1"/>
        </w:rPr>
        <w:t> command allows you to send data to other repositories. By default it sends data from your current branch to the same branch of the remote repository.</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By default you can only push to bare repositories (repositories without working tree). Also you can only push a change to a remote repository which results in a fast-forward merge. See </w:t>
      </w:r>
      <w:hyperlink r:id="rId242" w:anchor="gitmerge_fastforward" w:history="1">
        <w:r w:rsidRPr="001F1705">
          <w:rPr>
            <w:rStyle w:val="Hyperlink"/>
            <w:rFonts w:ascii="inherit" w:hAnsi="inherit"/>
            <w:color w:val="2156A5"/>
            <w:spacing w:val="-1"/>
          </w:rPr>
          <w:t>Fast-forward merge</w:t>
        </w:r>
      </w:hyperlink>
      <w:r w:rsidRPr="001F1705">
        <w:rPr>
          <w:rFonts w:ascii="inherit" w:hAnsi="inherit"/>
          <w:spacing w:val="-1"/>
        </w:rPr>
        <w:t> to learn about fast-forward merges.</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See </w:t>
      </w:r>
      <w:hyperlink r:id="rId243" w:anchor="gitpushbranch" w:history="1">
        <w:r w:rsidRPr="001F1705">
          <w:rPr>
            <w:rStyle w:val="Hyperlink"/>
            <w:rFonts w:ascii="inherit" w:hAnsi="inherit"/>
            <w:color w:val="2156A5"/>
            <w:spacing w:val="-1"/>
          </w:rPr>
          <w:t>Push changes of a branch to a remote repository</w:t>
        </w:r>
      </w:hyperlink>
      <w:r w:rsidRPr="001F1705">
        <w:rPr>
          <w:rFonts w:ascii="inherit" w:hAnsi="inherit"/>
          <w:spacing w:val="-1"/>
        </w:rPr>
        <w:t> for details on pushing branches or the </w:t>
      </w:r>
      <w:hyperlink r:id="rId244" w:history="1">
        <w:r w:rsidRPr="001F1705">
          <w:rPr>
            <w:rStyle w:val="Hyperlink"/>
            <w:rFonts w:ascii="inherit" w:hAnsi="inherit"/>
            <w:color w:val="2156A5"/>
            <w:spacing w:val="-1"/>
          </w:rPr>
          <w:t>Git push manpage</w:t>
        </w:r>
      </w:hyperlink>
      <w:r w:rsidRPr="001F1705">
        <w:rPr>
          <w:rFonts w:ascii="inherit" w:hAnsi="inherit"/>
          <w:spacing w:val="-1"/>
        </w:rPr>
        <w:t> for general information.</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45" w:anchor="cloneremotes_pull" w:history="1">
        <w:r w:rsidR="00C7624F" w:rsidRPr="001F1705">
          <w:rPr>
            <w:rStyle w:val="Hyperlink"/>
            <w:rFonts w:ascii="Arial" w:hAnsi="Arial" w:cs="Arial"/>
            <w:color w:val="28373C"/>
            <w:sz w:val="24"/>
            <w:szCs w:val="24"/>
            <w:u w:val="none"/>
          </w:rPr>
          <w:t>19.13. Pull changes from a remote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pull</w:t>
      </w:r>
      <w:r w:rsidRPr="001F1705">
        <w:rPr>
          <w:rFonts w:ascii="inherit" w:hAnsi="inherit"/>
          <w:spacing w:val="-1"/>
        </w:rPr>
        <w:t> command allows you to get the latest changes from another repository for the current branch.</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pull</w:t>
      </w:r>
      <w:r w:rsidRPr="001F1705">
        <w:rPr>
          <w:rFonts w:ascii="inherit" w:hAnsi="inherit"/>
          <w:spacing w:val="-1"/>
        </w:rPr>
        <w:t> command is actually a shortcut for </w:t>
      </w:r>
      <w:r w:rsidRPr="001F1705">
        <w:rPr>
          <w:rStyle w:val="HTMLCode"/>
          <w:sz w:val="24"/>
          <w:szCs w:val="24"/>
          <w:shd w:val="clear" w:color="auto" w:fill="F7F7F8"/>
        </w:rPr>
        <w:t>git fetch</w:t>
      </w:r>
      <w:r w:rsidRPr="001F1705">
        <w:rPr>
          <w:rFonts w:ascii="inherit" w:hAnsi="inherit"/>
          <w:spacing w:val="-1"/>
        </w:rPr>
        <w:t> followed by the </w:t>
      </w:r>
      <w:r w:rsidRPr="001F1705">
        <w:rPr>
          <w:rStyle w:val="HTMLCode"/>
          <w:sz w:val="24"/>
          <w:szCs w:val="24"/>
          <w:shd w:val="clear" w:color="auto" w:fill="F7F7F8"/>
        </w:rPr>
        <w:t>git merge</w:t>
      </w:r>
      <w:r w:rsidRPr="001F1705">
        <w:rPr>
          <w:rFonts w:ascii="inherit" w:hAnsi="inherit"/>
          <w:spacing w:val="-1"/>
        </w:rPr>
        <w:t> or the </w:t>
      </w:r>
      <w:r w:rsidRPr="001F1705">
        <w:rPr>
          <w:rStyle w:val="HTMLCode"/>
          <w:sz w:val="24"/>
          <w:szCs w:val="24"/>
          <w:shd w:val="clear" w:color="auto" w:fill="F7F7F8"/>
        </w:rPr>
        <w:t>git rebase</w:t>
      </w:r>
      <w:r w:rsidRPr="001F1705">
        <w:rPr>
          <w:rFonts w:ascii="inherit" w:hAnsi="inherit"/>
          <w:spacing w:val="-1"/>
        </w:rPr>
        <w:t> command depending on your configuration. In </w:t>
      </w:r>
      <w:hyperlink r:id="rId246" w:anchor="autosetuprebase" w:history="1">
        <w:r w:rsidRPr="001F1705">
          <w:rPr>
            <w:rStyle w:val="Hyperlink"/>
            <w:rFonts w:ascii="inherit" w:hAnsi="inherit"/>
            <w:color w:val="2156A5"/>
            <w:spacing w:val="-1"/>
          </w:rPr>
          <w:t>Avoid merge commits for pulling</w:t>
        </w:r>
      </w:hyperlink>
      <w:r w:rsidRPr="001F1705">
        <w:rPr>
          <w:rFonts w:ascii="inherit" w:hAnsi="inherit"/>
          <w:spacing w:val="-1"/>
        </w:rPr>
        <w:t>you configured your Git repository so that </w:t>
      </w:r>
      <w:r w:rsidRPr="001F1705">
        <w:rPr>
          <w:rStyle w:val="HTMLCode"/>
          <w:sz w:val="24"/>
          <w:szCs w:val="24"/>
          <w:shd w:val="clear" w:color="auto" w:fill="F7F7F8"/>
        </w:rPr>
        <w:t>git pull</w:t>
      </w:r>
      <w:r w:rsidRPr="001F1705">
        <w:rPr>
          <w:rFonts w:ascii="inherit" w:hAnsi="inherit"/>
          <w:spacing w:val="-1"/>
        </w:rPr>
        <w:t> is a fetch followed by a rebase. See </w:t>
      </w:r>
      <w:hyperlink r:id="rId247" w:anchor="gitfetch_intro" w:history="1">
        <w:r w:rsidRPr="001F1705">
          <w:rPr>
            <w:rStyle w:val="Hyperlink"/>
            <w:rFonts w:ascii="inherit" w:hAnsi="inherit"/>
            <w:color w:val="2156A5"/>
            <w:spacing w:val="-1"/>
          </w:rPr>
          <w:t>Fetch</w:t>
        </w:r>
      </w:hyperlink>
      <w:r w:rsidRPr="001F1705">
        <w:rPr>
          <w:rFonts w:ascii="inherit" w:hAnsi="inherit"/>
          <w:spacing w:val="-1"/>
        </w:rPr>
        <w:t>for more information about the fetch command.</w:t>
      </w:r>
    </w:p>
    <w:p w:rsidR="00C7624F" w:rsidRPr="001F1705" w:rsidRDefault="00F73D01" w:rsidP="00C7624F">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48" w:anchor="exercise_workingwithremotes" w:history="1">
        <w:r w:rsidR="00C7624F" w:rsidRPr="001F1705">
          <w:rPr>
            <w:rStyle w:val="Hyperlink"/>
            <w:rFonts w:ascii="Arial" w:hAnsi="Arial" w:cs="Arial"/>
            <w:color w:val="28373C"/>
            <w:spacing w:val="-2"/>
            <w:sz w:val="24"/>
            <w:szCs w:val="24"/>
            <w:u w:val="none"/>
          </w:rPr>
          <w:t>20. Exercise: Working with a (local) remote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This exercise is based on </w:t>
      </w:r>
      <w:hyperlink r:id="rId249" w:anchor="firstgit" w:history="1">
        <w:r w:rsidRPr="001F1705">
          <w:rPr>
            <w:rStyle w:val="Hyperlink"/>
            <w:rFonts w:ascii="inherit" w:hAnsi="inherit"/>
            <w:color w:val="2156A5"/>
            <w:spacing w:val="-1"/>
          </w:rPr>
          <w:t>Exercise: Performing a local Git workflow</w:t>
        </w:r>
      </w:hyperlink>
      <w:r w:rsidRPr="001F1705">
        <w:rPr>
          <w:rFonts w:ascii="inherit" w:hAnsi="inherit"/>
          <w:spacing w:val="-1"/>
        </w:rPr>
        <w:t>. You now create a local bare repository based on your existing Git repository. In order to simplify the examples, the Git repository is hosted locally in the filesystem and not on a server in the Internet.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Afterwards you pull from and push to your bare repository to synchronize changes between your repositories.</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0" w:anchor="remotes_setupexercise" w:history="1">
        <w:r w:rsidR="00C7624F" w:rsidRPr="001F1705">
          <w:rPr>
            <w:rStyle w:val="Hyperlink"/>
            <w:rFonts w:ascii="Arial" w:hAnsi="Arial" w:cs="Arial"/>
            <w:color w:val="28373C"/>
            <w:sz w:val="24"/>
            <w:szCs w:val="24"/>
            <w:u w:val="none"/>
          </w:rPr>
          <w:t>20.1. Create a bare Git repository via the clone operation</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Execute the following commands to create a bare repository based on your existing Git repository.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the first repository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create a new bare repository by cloning the first one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clone --bare . ../remote-repository.git</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check the content of the git repo, it is similar</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the .git directory in repo01</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files</w:t>
      </w:r>
      <w:proofErr w:type="gramEnd"/>
      <w:r w:rsidRPr="001F1705">
        <w:rPr>
          <w:rStyle w:val="HTMLCode"/>
          <w:sz w:val="24"/>
          <w:szCs w:val="24"/>
        </w:rPr>
        <w:t xml:space="preserve"> might be packed in the bare repository</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ls</w:t>
      </w:r>
      <w:proofErr w:type="gramEnd"/>
      <w:r w:rsidRPr="001F1705">
        <w:rPr>
          <w:rStyle w:val="HTMLCode"/>
          <w:sz w:val="24"/>
          <w:szCs w:val="24"/>
        </w:rPr>
        <w:t xml:space="preserve"> ~/remote-repository.git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1" w:anchor="remotes_remoteadd" w:history="1">
        <w:r w:rsidR="00C7624F" w:rsidRPr="001F1705">
          <w:rPr>
            <w:rStyle w:val="Hyperlink"/>
            <w:rFonts w:ascii="Arial" w:hAnsi="Arial" w:cs="Arial"/>
            <w:color w:val="28373C"/>
            <w:sz w:val="24"/>
            <w:szCs w:val="24"/>
            <w:u w:val="none"/>
          </w:rPr>
          <w:t>20.2. Exercise: Clone your bare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Clone your bare repository and checkout a working tree in a new directory via the following commands.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home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make new directory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mkdir</w:t>
      </w:r>
      <w:proofErr w:type="gramEnd"/>
      <w:r w:rsidRPr="001F1705">
        <w:rPr>
          <w:rStyle w:val="HTMLCode"/>
          <w:sz w:val="24"/>
          <w:szCs w:val="24"/>
        </w:rPr>
        <w:t xml:space="preserve"> repo02</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new directory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~/repo02</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clone</w:t>
      </w:r>
      <w:proofErr w:type="gramEnd"/>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clone ../remote-</w:t>
      </w:r>
      <w:proofErr w:type="gramStart"/>
      <w:r w:rsidRPr="001F1705">
        <w:rPr>
          <w:rStyle w:val="HTMLCode"/>
          <w:sz w:val="24"/>
          <w:szCs w:val="24"/>
        </w:rPr>
        <w:t>repository.git .</w:t>
      </w:r>
      <w:proofErr w:type="gramEnd"/>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2" w:anchor="exercise_cloneremotes_push" w:history="1">
        <w:r w:rsidR="00C7624F" w:rsidRPr="001F1705">
          <w:rPr>
            <w:rStyle w:val="Hyperlink"/>
            <w:rFonts w:ascii="Arial" w:hAnsi="Arial" w:cs="Arial"/>
            <w:color w:val="28373C"/>
            <w:sz w:val="24"/>
            <w:szCs w:val="24"/>
            <w:u w:val="none"/>
          </w:rPr>
          <w:t>20.3. Exercise: Using the push command</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Make some changes in one of your non-bare local repositories and push them to your bare repository via the following commands.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some changes in the first repository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some changes in the file</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"Hello, hello. Turn your radio on" &gt; test01</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"Bye, bye. Turn your radio off" &gt; test02</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commit the changes, -a will commit changes for modified files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but</w:t>
      </w:r>
      <w:proofErr w:type="gramEnd"/>
      <w:r w:rsidRPr="001F1705">
        <w:rPr>
          <w:rStyle w:val="HTMLCode"/>
          <w:sz w:val="24"/>
          <w:szCs w:val="24"/>
        </w:rPr>
        <w:t xml:space="preserve"> will not add automatically new files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-a -m "Some changes"</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the changes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 ../remote-repository.git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3" w:anchor="exercise_cloneremotes_pull" w:history="1">
        <w:r w:rsidR="00C7624F" w:rsidRPr="001F1705">
          <w:rPr>
            <w:rStyle w:val="Hyperlink"/>
            <w:rFonts w:ascii="Arial" w:hAnsi="Arial" w:cs="Arial"/>
            <w:color w:val="28373C"/>
            <w:sz w:val="24"/>
            <w:szCs w:val="24"/>
            <w:u w:val="none"/>
          </w:rPr>
          <w:t>20.4. Exercise: Using the pull command</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test the </w:t>
      </w:r>
      <w:r w:rsidRPr="001F1705">
        <w:rPr>
          <w:rStyle w:val="HTMLCode"/>
          <w:sz w:val="24"/>
          <w:szCs w:val="24"/>
          <w:shd w:val="clear" w:color="auto" w:fill="F7F7F8"/>
        </w:rPr>
        <w:t>git pull</w:t>
      </w:r>
      <w:r w:rsidRPr="001F1705">
        <w:rPr>
          <w:rFonts w:ascii="inherit" w:hAnsi="inherit"/>
          <w:spacing w:val="-1"/>
        </w:rPr>
        <w:t> in your example Git repositories, switch to other non-bare local repository. Pull in the recent changes from the remote repository. Afterwards make some changes and push them again to your remote repository.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second directory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~/repo02</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pull</w:t>
      </w:r>
      <w:proofErr w:type="gramEnd"/>
      <w:r w:rsidRPr="001F1705">
        <w:rPr>
          <w:rStyle w:val="HTMLCode"/>
          <w:sz w:val="24"/>
          <w:szCs w:val="24"/>
        </w:rPr>
        <w:t xml:space="preserve"> in the latest changes of your remote repository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pull</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lastRenderedPageBreak/>
        <w:t>echo</w:t>
      </w:r>
      <w:proofErr w:type="gramEnd"/>
      <w:r w:rsidRPr="001F1705">
        <w:rPr>
          <w:rStyle w:val="HTMLCode"/>
          <w:sz w:val="24"/>
          <w:szCs w:val="24"/>
        </w:rPr>
        <w:t xml:space="preserve"> "A change" &gt; test01</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commit</w:t>
      </w:r>
      <w:proofErr w:type="gramEnd"/>
      <w:r w:rsidRPr="001F1705">
        <w:rPr>
          <w:rStyle w:val="HTMLCode"/>
          <w:sz w:val="24"/>
          <w:szCs w:val="24"/>
        </w:rPr>
        <w:t xml:space="preserve"> the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-a -m "A change"</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changes to remote repository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origin</w:t>
      </w:r>
      <w:proofErr w:type="gramEnd"/>
      <w:r w:rsidRPr="001F1705">
        <w:rPr>
          <w:rStyle w:val="HTMLCode"/>
          <w:sz w:val="24"/>
          <w:szCs w:val="24"/>
        </w:rPr>
        <w:t xml:space="preserve"> is automatically created as we cloned original from this repository</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 origin</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pull in the changes in your first example repository with the following commands.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switch</w:t>
      </w:r>
      <w:proofErr w:type="gramEnd"/>
      <w:r w:rsidRPr="001F1705">
        <w:rPr>
          <w:rStyle w:val="HTMLCode"/>
          <w:sz w:val="24"/>
          <w:szCs w:val="24"/>
        </w:rPr>
        <w:t xml:space="preserve"> to the first repository and pull in the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pull ../remote-repository.git/</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check the changes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status</w:t>
      </w:r>
    </w:p>
    <w:p w:rsidR="00C7624F" w:rsidRPr="001F1705" w:rsidRDefault="00F73D01" w:rsidP="00C7624F">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54" w:anchor="using-branches" w:history="1">
        <w:r w:rsidR="00C7624F" w:rsidRPr="001F1705">
          <w:rPr>
            <w:rStyle w:val="Hyperlink"/>
            <w:rFonts w:ascii="Arial" w:hAnsi="Arial" w:cs="Arial"/>
            <w:color w:val="28373C"/>
            <w:spacing w:val="-2"/>
            <w:sz w:val="24"/>
            <w:szCs w:val="24"/>
            <w:u w:val="none"/>
          </w:rPr>
          <w:t>21. Using Branches</w:t>
        </w:r>
      </w:hyperlink>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5" w:anchor="gitbranch_def" w:history="1">
        <w:r w:rsidR="00C7624F" w:rsidRPr="001F1705">
          <w:rPr>
            <w:rStyle w:val="Hyperlink"/>
            <w:rFonts w:ascii="Arial" w:hAnsi="Arial" w:cs="Arial"/>
            <w:color w:val="28373C"/>
            <w:sz w:val="24"/>
            <w:szCs w:val="24"/>
            <w:u w:val="none"/>
          </w:rPr>
          <w:t>21.1. What are branches?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Git allows you to create </w:t>
      </w:r>
      <w:r w:rsidRPr="001F1705">
        <w:rPr>
          <w:rStyle w:val="Emphasis"/>
          <w:rFonts w:ascii="inherit" w:hAnsi="inherit"/>
          <w:spacing w:val="-1"/>
        </w:rPr>
        <w:t>branches</w:t>
      </w:r>
      <w:r w:rsidRPr="001F1705">
        <w:rPr>
          <w:rFonts w:ascii="inherit" w:hAnsi="inherit"/>
          <w:spacing w:val="-1"/>
        </w:rPr>
        <w:t>, i.e. named pointers to commits. You can work on different branches independently from each other. The default branch is most often called </w:t>
      </w:r>
      <w:r w:rsidRPr="001F1705">
        <w:rPr>
          <w:rStyle w:val="Emphasis"/>
          <w:rFonts w:ascii="inherit" w:hAnsi="inherit"/>
          <w:spacing w:val="-1"/>
        </w:rPr>
        <w:t>master</w:t>
      </w:r>
      <w:r w:rsidRPr="001F1705">
        <w:rPr>
          <w:rFonts w:ascii="inherit" w:hAnsi="inherit"/>
          <w:spacing w:val="-1"/>
        </w:rPr>
        <w: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 branch pointer in Git is 41 bytes large, 40 bytes of characters and an additional new line character. Therefore, the creating of branches in Git is very fast and cheap in terms of resource consumption. Git encourages the usage of branches on a regular basis.</w:t>
      </w:r>
    </w:p>
    <w:p w:rsidR="00C7624F" w:rsidRPr="001F1705" w:rsidRDefault="00C7624F" w:rsidP="00C7624F">
      <w:pPr>
        <w:pStyle w:val="NormalWeb"/>
        <w:shd w:val="clear" w:color="auto" w:fill="FFFFFF"/>
        <w:rPr>
          <w:rFonts w:ascii="inherit" w:hAnsi="inherit"/>
          <w:spacing w:val="-1"/>
        </w:rPr>
      </w:pPr>
      <w:proofErr w:type="gramStart"/>
      <w:r w:rsidRPr="001F1705">
        <w:rPr>
          <w:rFonts w:ascii="inherit" w:hAnsi="inherit"/>
          <w:spacing w:val="-1"/>
        </w:rPr>
        <w:t>If you decide to work on a branch, you </w:t>
      </w:r>
      <w:r w:rsidRPr="001F1705">
        <w:rPr>
          <w:rStyle w:val="Emphasis"/>
          <w:rFonts w:ascii="inherit" w:hAnsi="inherit"/>
          <w:spacing w:val="-1"/>
        </w:rPr>
        <w:t>checkout</w:t>
      </w:r>
      <w:r w:rsidRPr="001F1705">
        <w:rPr>
          <w:rFonts w:ascii="inherit" w:hAnsi="inherit"/>
          <w:spacing w:val="-1"/>
        </w:rPr>
        <w:t> this branch.</w:t>
      </w:r>
      <w:proofErr w:type="gramEnd"/>
      <w:r w:rsidRPr="001F1705">
        <w:rPr>
          <w:rFonts w:ascii="inherit" w:hAnsi="inherit"/>
          <w:spacing w:val="-1"/>
        </w:rPr>
        <w:t xml:space="preserve"> This means that Git populates the </w:t>
      </w:r>
      <w:r w:rsidRPr="001F1705">
        <w:rPr>
          <w:rStyle w:val="Emphasis"/>
          <w:rFonts w:ascii="inherit" w:hAnsi="inherit"/>
          <w:spacing w:val="-1"/>
        </w:rPr>
        <w:t>working tree</w:t>
      </w:r>
      <w:r w:rsidRPr="001F1705">
        <w:rPr>
          <w:rFonts w:ascii="inherit" w:hAnsi="inherit"/>
          <w:spacing w:val="-1"/>
        </w:rPr>
        <w:t> with the version of the files from the commit to which the branch points and moves the </w:t>
      </w:r>
      <w:r w:rsidRPr="001F1705">
        <w:rPr>
          <w:rStyle w:val="Emphasis"/>
          <w:rFonts w:ascii="inherit" w:hAnsi="inherit"/>
          <w:spacing w:val="-1"/>
        </w:rPr>
        <w:t>HEAD</w:t>
      </w:r>
      <w:r w:rsidRPr="001F1705">
        <w:rPr>
          <w:rFonts w:ascii="inherit" w:hAnsi="inherit"/>
          <w:spacing w:val="-1"/>
        </w:rPr>
        <w:t> pointer to the new branch.</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As explained in </w:t>
      </w:r>
      <w:hyperlink r:id="rId256" w:anchor="gitterminology" w:history="1">
        <w:r w:rsidRPr="001F1705">
          <w:rPr>
            <w:rStyle w:val="Hyperlink"/>
            <w:rFonts w:ascii="inherit" w:hAnsi="inherit"/>
            <w:color w:val="2156A5"/>
            <w:spacing w:val="-1"/>
          </w:rPr>
          <w:t>Summary of the core Git terminology</w:t>
        </w:r>
      </w:hyperlink>
      <w:r w:rsidRPr="001F1705">
        <w:rPr>
          <w:rFonts w:ascii="inherit" w:hAnsi="inherit"/>
          <w:spacing w:val="-1"/>
        </w:rPr>
        <w:t> </w:t>
      </w:r>
      <w:r w:rsidRPr="001F1705">
        <w:rPr>
          <w:rStyle w:val="Emphasis"/>
          <w:rFonts w:ascii="inherit" w:hAnsi="inherit"/>
          <w:spacing w:val="-1"/>
        </w:rPr>
        <w:t>HEAD</w:t>
      </w:r>
      <w:r w:rsidRPr="001F1705">
        <w:rPr>
          <w:rFonts w:ascii="inherit" w:hAnsi="inherit"/>
          <w:spacing w:val="-1"/>
        </w:rPr>
        <w:t> is a symbolic reference usually pointing to the branch which is currently checked out.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7" w:anchor="gitbranch_listbranches" w:history="1">
        <w:r w:rsidR="00C7624F" w:rsidRPr="001F1705">
          <w:rPr>
            <w:rStyle w:val="Hyperlink"/>
            <w:rFonts w:ascii="Arial" w:hAnsi="Arial" w:cs="Arial"/>
            <w:color w:val="28373C"/>
            <w:sz w:val="24"/>
            <w:szCs w:val="24"/>
            <w:u w:val="none"/>
          </w:rPr>
          <w:t>21.2. List available branches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branch</w:t>
      </w:r>
      <w:r w:rsidRPr="001F1705">
        <w:rPr>
          <w:rFonts w:ascii="inherit" w:hAnsi="inherit"/>
          <w:spacing w:val="-1"/>
        </w:rPr>
        <w:t> command lists all local branches. The currently active branch is marked with </w:t>
      </w:r>
      <w:r w:rsidRPr="001F1705">
        <w:rPr>
          <w:rStyle w:val="HTMLCode"/>
          <w:sz w:val="24"/>
          <w:szCs w:val="24"/>
          <w:shd w:val="clear" w:color="auto" w:fill="F7F7F8"/>
        </w:rPr>
        <w:t>*</w:t>
      </w:r>
      <w:r w:rsidRPr="001F1705">
        <w:rPr>
          <w:rFonts w:ascii="inherit" w:hAnsi="inherit"/>
          <w:spacing w:val="-1"/>
        </w:rPr>
        <w:t>.</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lists available branches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w:t>
      </w:r>
    </w:p>
    <w:p w:rsidR="00C7624F" w:rsidRPr="001F1705" w:rsidRDefault="00C7624F" w:rsidP="00C7624F">
      <w:pPr>
        <w:pStyle w:val="NormalWeb"/>
        <w:shd w:val="clear" w:color="auto" w:fill="FFFFFF"/>
        <w:rPr>
          <w:rFonts w:ascii="inherit" w:hAnsi="inherit"/>
          <w:spacing w:val="-1"/>
        </w:rPr>
      </w:pPr>
      <w:proofErr w:type="gramStart"/>
      <w:r w:rsidRPr="001F1705">
        <w:rPr>
          <w:rFonts w:ascii="inherit" w:hAnsi="inherit"/>
          <w:spacing w:val="-1"/>
        </w:rPr>
        <w:t>If you want to see all branches (including remote-tracking branches), use the </w:t>
      </w:r>
      <w:r w:rsidRPr="001F1705">
        <w:rPr>
          <w:rStyle w:val="HTMLCode"/>
          <w:sz w:val="24"/>
          <w:szCs w:val="24"/>
          <w:shd w:val="clear" w:color="auto" w:fill="F7F7F8"/>
        </w:rPr>
        <w:t>-a</w:t>
      </w:r>
      <w:r w:rsidRPr="001F1705">
        <w:rPr>
          <w:rFonts w:ascii="inherit" w:hAnsi="inherit"/>
          <w:spacing w:val="-1"/>
        </w:rPr>
        <w:t> for the </w:t>
      </w:r>
      <w:r w:rsidRPr="001F1705">
        <w:rPr>
          <w:rStyle w:val="HTMLCode"/>
          <w:sz w:val="24"/>
          <w:szCs w:val="24"/>
          <w:shd w:val="clear" w:color="auto" w:fill="F7F7F8"/>
        </w:rPr>
        <w:t>git branch</w:t>
      </w:r>
      <w:r w:rsidRPr="001F1705">
        <w:rPr>
          <w:rFonts w:ascii="inherit" w:hAnsi="inherit"/>
          <w:spacing w:val="-1"/>
        </w:rPr>
        <w:t> command.</w:t>
      </w:r>
      <w:proofErr w:type="gramEnd"/>
      <w:r w:rsidRPr="001F1705">
        <w:rPr>
          <w:rFonts w:ascii="inherit" w:hAnsi="inherit"/>
          <w:spacing w:val="-1"/>
        </w:rPr>
        <w:t xml:space="preserve"> See </w:t>
      </w:r>
      <w:hyperlink r:id="rId258" w:anchor="gitremotebranch_overview" w:history="1">
        <w:r w:rsidRPr="001F1705">
          <w:rPr>
            <w:rStyle w:val="Hyperlink"/>
            <w:rFonts w:ascii="inherit" w:hAnsi="inherit"/>
            <w:color w:val="2156A5"/>
            <w:spacing w:val="-1"/>
          </w:rPr>
          <w:t>Remote tracking branches</w:t>
        </w:r>
      </w:hyperlink>
      <w:r w:rsidRPr="001F1705">
        <w:rPr>
          <w:rFonts w:ascii="inherit" w:hAnsi="inherit"/>
          <w:spacing w:val="-1"/>
        </w:rPr>
        <w:t> for information about remote-tracking branches.</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lists all branches including the remote branches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-a</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-v</w:t>
      </w:r>
      <w:r w:rsidRPr="001F1705">
        <w:rPr>
          <w:rFonts w:ascii="inherit" w:hAnsi="inherit"/>
          <w:spacing w:val="-1"/>
        </w:rPr>
        <w:t> option lists more information about the branches.</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lastRenderedPageBreak/>
        <w:t>In order to list branches in a remote repository use the </w:t>
      </w:r>
      <w:r w:rsidRPr="001F1705">
        <w:rPr>
          <w:rStyle w:val="HTMLCode"/>
          <w:sz w:val="24"/>
          <w:szCs w:val="24"/>
          <w:shd w:val="clear" w:color="auto" w:fill="F7F7F8"/>
        </w:rPr>
        <w:t>git branch -r</w:t>
      </w:r>
      <w:r w:rsidRPr="001F1705">
        <w:rPr>
          <w:rFonts w:ascii="inherit" w:hAnsi="inherit"/>
          <w:spacing w:val="-1"/>
        </w:rPr>
        <w:t> command as demonstrated in the following example.</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lists branches in the remote repositories</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-r</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59" w:anchor="gitbranch_createnewbranch" w:history="1">
        <w:r w:rsidR="00C7624F" w:rsidRPr="001F1705">
          <w:rPr>
            <w:rStyle w:val="Hyperlink"/>
            <w:rFonts w:ascii="Arial" w:hAnsi="Arial" w:cs="Arial"/>
            <w:color w:val="28373C"/>
            <w:sz w:val="24"/>
            <w:szCs w:val="24"/>
            <w:u w:val="none"/>
          </w:rPr>
          <w:t>21.3. Create new branch</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create a new branch via the </w:t>
      </w:r>
      <w:r w:rsidRPr="001F1705">
        <w:rPr>
          <w:rStyle w:val="HTMLCode"/>
          <w:sz w:val="24"/>
          <w:szCs w:val="24"/>
          <w:shd w:val="clear" w:color="auto" w:fill="F7F7F8"/>
        </w:rPr>
        <w:t>git branch [newname]</w:t>
      </w:r>
      <w:r w:rsidRPr="001F1705">
        <w:rPr>
          <w:rFonts w:ascii="inherit" w:hAnsi="inherit"/>
          <w:spacing w:val="-1"/>
        </w:rPr>
        <w:t> command. This command allows to specify the commit (commit id, tag, remote or local branch) to which the branch pointer original points. If not specified, the commit to which the HEAD reference points is used to create the new branch.</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syntax</w:t>
      </w:r>
      <w:proofErr w:type="gramEnd"/>
      <w:r w:rsidRPr="001F1705">
        <w:rPr>
          <w:rStyle w:val="HTMLCode"/>
          <w:sz w:val="24"/>
          <w:szCs w:val="24"/>
        </w:rPr>
        <w:t>: git branch &lt;name&gt; &lt;hash&gt;</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&lt;hash&gt; in the above is optional</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testing</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0" w:anchor="gitbranch_checkout" w:history="1">
        <w:r w:rsidR="00C7624F" w:rsidRPr="001F1705">
          <w:rPr>
            <w:rStyle w:val="Hyperlink"/>
            <w:rFonts w:ascii="Arial" w:hAnsi="Arial" w:cs="Arial"/>
            <w:color w:val="28373C"/>
            <w:sz w:val="24"/>
            <w:szCs w:val="24"/>
            <w:u w:val="none"/>
          </w:rPr>
          <w:t>21.4. Checkout branch</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start working in a branch you have to </w:t>
      </w:r>
      <w:r w:rsidRPr="001F1705">
        <w:rPr>
          <w:rStyle w:val="Emphasis"/>
          <w:rFonts w:ascii="inherit" w:hAnsi="inherit"/>
          <w:spacing w:val="-1"/>
        </w:rPr>
        <w:t>checkout</w:t>
      </w:r>
      <w:r w:rsidRPr="001F1705">
        <w:rPr>
          <w:rFonts w:ascii="inherit" w:hAnsi="inherit"/>
          <w:spacing w:val="-1"/>
        </w:rPr>
        <w:t> the branch. If you </w:t>
      </w:r>
      <w:r w:rsidRPr="001F1705">
        <w:rPr>
          <w:rStyle w:val="Emphasis"/>
          <w:rFonts w:ascii="inherit" w:hAnsi="inherit"/>
          <w:spacing w:val="-1"/>
        </w:rPr>
        <w:t>checkout</w:t>
      </w:r>
      <w:r w:rsidRPr="001F1705">
        <w:rPr>
          <w:rFonts w:ascii="inherit" w:hAnsi="inherit"/>
          <w:spacing w:val="-1"/>
        </w:rPr>
        <w:t> a branch, the HEAD pointer moves to the last commit in this branch and the files in the working tree are set to the state of this commit.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following commands demonstrate how you switch to the branch called </w:t>
      </w:r>
      <w:r w:rsidRPr="001F1705">
        <w:rPr>
          <w:rStyle w:val="Emphasis"/>
          <w:rFonts w:ascii="inherit" w:hAnsi="inherit"/>
          <w:spacing w:val="-1"/>
        </w:rPr>
        <w:t>testing</w:t>
      </w:r>
      <w:r w:rsidRPr="001F1705">
        <w:rPr>
          <w:rFonts w:ascii="inherit" w:hAnsi="inherit"/>
          <w:spacing w:val="-1"/>
        </w:rPr>
        <w:t>, perform some changes in this branch and switch back to the branch called </w:t>
      </w:r>
      <w:r w:rsidRPr="001F1705">
        <w:rPr>
          <w:rStyle w:val="Emphasis"/>
          <w:rFonts w:ascii="inherit" w:hAnsi="inherit"/>
          <w:spacing w:val="-1"/>
        </w:rPr>
        <w:t>master</w:t>
      </w:r>
      <w:r w:rsidRPr="001F1705">
        <w:rPr>
          <w:rFonts w:ascii="inherit" w:hAnsi="inherit"/>
          <w:spacing w:val="-1"/>
        </w:rPr>
        <w:t>.</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your new branch</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testing</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do</w:t>
      </w:r>
      <w:proofErr w:type="gramEnd"/>
      <w:r w:rsidRPr="001F1705">
        <w:rPr>
          <w:rStyle w:val="HTMLCode"/>
          <w:sz w:val="24"/>
          <w:szCs w:val="24"/>
        </w:rPr>
        <w:t xml:space="preserve"> some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"Cool new feature in this branch" &gt; test01</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-a -m "new feature"</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the master branch</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check that the content of</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the test01 file is the old one</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cat</w:t>
      </w:r>
      <w:proofErr w:type="gramEnd"/>
      <w:r w:rsidRPr="001F1705">
        <w:rPr>
          <w:rStyle w:val="HTMLCode"/>
          <w:sz w:val="24"/>
          <w:szCs w:val="24"/>
        </w:rPr>
        <w:t xml:space="preserve"> test01</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create a branch and to switch to it at the same time you can use the </w:t>
      </w:r>
      <w:r w:rsidRPr="001F1705">
        <w:rPr>
          <w:rStyle w:val="HTMLCode"/>
          <w:sz w:val="24"/>
          <w:szCs w:val="24"/>
          <w:shd w:val="clear" w:color="auto" w:fill="F7F7F8"/>
        </w:rPr>
        <w:t>git checkout</w:t>
      </w:r>
      <w:r w:rsidRPr="001F1705">
        <w:rPr>
          <w:rFonts w:ascii="inherit" w:hAnsi="inherit"/>
          <w:spacing w:val="-1"/>
        </w:rPr>
        <w:t> command with the </w:t>
      </w:r>
      <w:r w:rsidRPr="001F1705">
        <w:rPr>
          <w:rStyle w:val="HTMLCode"/>
          <w:sz w:val="24"/>
          <w:szCs w:val="24"/>
          <w:shd w:val="clear" w:color="auto" w:fill="F7F7F8"/>
        </w:rPr>
        <w:t>-b</w:t>
      </w:r>
      <w:r w:rsidRPr="001F1705">
        <w:rPr>
          <w:rFonts w:ascii="inherit" w:hAnsi="inherit"/>
          <w:spacing w:val="-1"/>
        </w:rPr>
        <w:t> parameter.</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create branch and switch to it</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-b bugreport12</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creates a new branch based on the master branch</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without</w:t>
      </w:r>
      <w:proofErr w:type="gramEnd"/>
      <w:r w:rsidRPr="001F1705">
        <w:rPr>
          <w:rStyle w:val="HTMLCode"/>
          <w:sz w:val="24"/>
          <w:szCs w:val="24"/>
        </w:rPr>
        <w:t xml:space="preserve"> the last commit</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-b mybranch master~1</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1" w:anchor="git_rename_branch" w:history="1">
        <w:r w:rsidR="00C7624F" w:rsidRPr="001F1705">
          <w:rPr>
            <w:rStyle w:val="Hyperlink"/>
            <w:rFonts w:ascii="Arial" w:hAnsi="Arial" w:cs="Arial"/>
            <w:color w:val="28373C"/>
            <w:sz w:val="24"/>
            <w:szCs w:val="24"/>
            <w:u w:val="none"/>
          </w:rPr>
          <w:t>21.5. Rename a branch</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Renaming a branch can be done with the following command.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rename branch</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branch -m [old_name] [new_name]</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2" w:anchor="gitdeletebrach" w:history="1">
        <w:r w:rsidR="00C7624F" w:rsidRPr="001F1705">
          <w:rPr>
            <w:rStyle w:val="Hyperlink"/>
            <w:rFonts w:ascii="Arial" w:hAnsi="Arial" w:cs="Arial"/>
            <w:color w:val="28373C"/>
            <w:sz w:val="24"/>
            <w:szCs w:val="24"/>
            <w:u w:val="none"/>
          </w:rPr>
          <w:t>21.6. Delete a branch</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delete a branch which is not needed anymore, you can use the following command. You may get an error message that there are uncommited changes if you did the previous examples step by step. Use force delete (uppercase </w:t>
      </w:r>
      <w:r w:rsidRPr="001F1705">
        <w:rPr>
          <w:rStyle w:val="HTMLCode"/>
          <w:sz w:val="24"/>
          <w:szCs w:val="24"/>
          <w:shd w:val="clear" w:color="auto" w:fill="F7F7F8"/>
        </w:rPr>
        <w:t>-D</w:t>
      </w:r>
      <w:r w:rsidRPr="001F1705">
        <w:rPr>
          <w:rFonts w:ascii="inherit" w:hAnsi="inherit"/>
          <w:spacing w:val="-1"/>
        </w:rPr>
        <w:t>) to delete it anyway.</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delete</w:t>
      </w:r>
      <w:proofErr w:type="gramEnd"/>
      <w:r w:rsidRPr="001F1705">
        <w:rPr>
          <w:rStyle w:val="HTMLCode"/>
          <w:sz w:val="24"/>
          <w:szCs w:val="24"/>
        </w:rPr>
        <w:t xml:space="preserve"> branch testing</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branch -d testing</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force</w:t>
      </w:r>
      <w:proofErr w:type="gramEnd"/>
      <w:r w:rsidRPr="001F1705">
        <w:rPr>
          <w:rStyle w:val="HTMLCode"/>
          <w:sz w:val="24"/>
          <w:szCs w:val="24"/>
        </w:rPr>
        <w:t xml:space="preserve"> delete testing</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branch -D testing</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check if branch has been deleted</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3" w:anchor="gitpushbranch" w:history="1">
        <w:r w:rsidR="00C7624F" w:rsidRPr="001F1705">
          <w:rPr>
            <w:rStyle w:val="Hyperlink"/>
            <w:rFonts w:ascii="Arial" w:hAnsi="Arial" w:cs="Arial"/>
            <w:color w:val="28373C"/>
            <w:sz w:val="24"/>
            <w:szCs w:val="24"/>
            <w:u w:val="none"/>
          </w:rPr>
          <w:t>21.7. Push changes of a branch to a remote repository</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push the changes in a branch to a remote repository by specifying the target branch. This creates the target branch in the remote repository if it does not yet exist.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do not specify the remote repository, the </w:t>
      </w:r>
      <w:r w:rsidRPr="001F1705">
        <w:rPr>
          <w:rStyle w:val="HTMLCode"/>
          <w:sz w:val="24"/>
          <w:szCs w:val="24"/>
          <w:shd w:val="clear" w:color="auto" w:fill="F7F7F8"/>
        </w:rPr>
        <w:t>origin</w:t>
      </w:r>
      <w:r w:rsidRPr="001F1705">
        <w:rPr>
          <w:rFonts w:ascii="inherit" w:hAnsi="inherit"/>
          <w:spacing w:val="-1"/>
        </w:rPr>
        <w:t> is used as default</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current branch to a branch called "testing" to remote repository</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push origin testing</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switch to the testing branch</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testing</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some</w:t>
      </w:r>
      <w:proofErr w:type="gramEnd"/>
      <w:r w:rsidRPr="001F1705">
        <w:rPr>
          <w:rStyle w:val="HTMLCode"/>
          <w:sz w:val="24"/>
          <w:szCs w:val="24"/>
        </w:rPr>
        <w:t xml:space="preserv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"News for you" &gt; test01</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-a -m "new feature in branch"</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current HEAD to origin</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push</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make new branch</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branch anewbranch</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some</w:t>
      </w:r>
      <w:proofErr w:type="gramEnd"/>
      <w:r w:rsidRPr="001F1705">
        <w:rPr>
          <w:rStyle w:val="HTMLCode"/>
          <w:sz w:val="24"/>
          <w:szCs w:val="24"/>
        </w:rPr>
        <w:t xml:space="preserve"> changes</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"More news for you" &gt;&gt; test01</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-a -m "a new commit in a feature branch"</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anewbranch to the master in the origin</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push origin anewbranch:master</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get</w:t>
      </w:r>
      <w:proofErr w:type="gramEnd"/>
      <w:r w:rsidRPr="001F1705">
        <w:rPr>
          <w:rStyle w:val="HTMLCode"/>
          <w:sz w:val="24"/>
          <w:szCs w:val="24"/>
        </w:rPr>
        <w:t xml:space="preserve"> the changes into your local master</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pull</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This way you can decide which branches you want to push to other repositories and which should be local branches. You learn more about branches and remote repositories in </w:t>
      </w:r>
      <w:hyperlink r:id="rId264" w:anchor="gitremotebranch_overview" w:history="1">
        <w:r w:rsidRPr="001F1705">
          <w:rPr>
            <w:rStyle w:val="Hyperlink"/>
            <w:rFonts w:ascii="inherit" w:hAnsi="inherit"/>
            <w:color w:val="2156A5"/>
            <w:spacing w:val="-1"/>
          </w:rPr>
          <w:t>Remote tracking branches</w:t>
        </w:r>
      </w:hyperlink>
      <w:r w:rsidRPr="001F1705">
        <w:rPr>
          <w:rFonts w:ascii="inherit" w:hAnsi="inherit"/>
          <w:spacing w:val="-1"/>
        </w:rPr>
        <w: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5" w:anchor="gitbranch_untrackedfiles" w:history="1">
        <w:r w:rsidR="00C7624F" w:rsidRPr="001F1705">
          <w:rPr>
            <w:rStyle w:val="Hyperlink"/>
            <w:rFonts w:ascii="Arial" w:hAnsi="Arial" w:cs="Arial"/>
            <w:color w:val="28373C"/>
            <w:sz w:val="24"/>
            <w:szCs w:val="24"/>
            <w:u w:val="none"/>
          </w:rPr>
          <w:t>21.8. Switching branches with untracked files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Untracked files (never added to the staging area) are unrelated to any branch. They exist only in the working tree and are ignored by Git until they are committed to the Git repository. This allows you to create a branch for unstaged and uncommitted changes at any point in time.</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6" w:anchor="gitbranch_dirtyfiles" w:history="1">
        <w:r w:rsidR="00C7624F" w:rsidRPr="001F1705">
          <w:rPr>
            <w:rStyle w:val="Hyperlink"/>
            <w:rFonts w:ascii="Arial" w:hAnsi="Arial" w:cs="Arial"/>
            <w:color w:val="28373C"/>
            <w:sz w:val="24"/>
            <w:szCs w:val="24"/>
            <w:u w:val="none"/>
          </w:rPr>
          <w:t>21.9. Switching branches with uncommitted changes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Similar to untracked files you can switch branches with unstaged or staged modifications which are not yet committed.</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switch branches if the modifications do not conflict with the files from the branch.</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Git needs to modify a changed file during the checkout of a branch, the checkout fails with a "checkout conflict" error. This avoids that you lose changes in your files.</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In this case the changes must be committed, reverted or stashed (see </w:t>
      </w:r>
      <w:hyperlink r:id="rId267" w:anchor="stash_usage1" w:history="1">
        <w:proofErr w:type="gramStart"/>
        <w:r w:rsidRPr="001F1705">
          <w:rPr>
            <w:rStyle w:val="Hyperlink"/>
            <w:rFonts w:ascii="inherit" w:hAnsi="inherit"/>
            <w:color w:val="2156A5"/>
            <w:spacing w:val="-1"/>
          </w:rPr>
          <w:t>The</w:t>
        </w:r>
        <w:proofErr w:type="gramEnd"/>
        <w:r w:rsidRPr="001F1705">
          <w:rPr>
            <w:rStyle w:val="Hyperlink"/>
            <w:rFonts w:ascii="inherit" w:hAnsi="inherit"/>
            <w:color w:val="2156A5"/>
            <w:spacing w:val="-1"/>
          </w:rPr>
          <w:t xml:space="preserve"> git stash command</w:t>
        </w:r>
      </w:hyperlink>
      <w:r w:rsidRPr="001F1705">
        <w:rPr>
          <w:rFonts w:ascii="inherit" w:hAnsi="inherit"/>
          <w:spacing w:val="-1"/>
        </w:rPr>
        <w:t>). You can also always create a new branch based on the current HEAD.</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68" w:anchor="gitdiffbranches" w:history="1">
        <w:r w:rsidR="00C7624F" w:rsidRPr="001F1705">
          <w:rPr>
            <w:rStyle w:val="Hyperlink"/>
            <w:rFonts w:ascii="Arial" w:hAnsi="Arial" w:cs="Arial"/>
            <w:color w:val="28373C"/>
            <w:sz w:val="24"/>
            <w:szCs w:val="24"/>
            <w:u w:val="none"/>
          </w:rPr>
          <w:t>21.10. Differences between branches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see the difference between two branches you can use the following command.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shows the differences between</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current</w:t>
      </w:r>
      <w:proofErr w:type="gramEnd"/>
      <w:r w:rsidRPr="001F1705">
        <w:rPr>
          <w:rStyle w:val="HTMLCode"/>
          <w:sz w:val="24"/>
          <w:szCs w:val="24"/>
        </w:rPr>
        <w:t xml:space="preserve"> head of master and your_branch</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 master your_branch</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use commit ranges as described in </w:t>
      </w:r>
      <w:hyperlink r:id="rId269" w:anchor="commitreference_ranges_doubledot" w:history="1">
        <w:r w:rsidRPr="001F1705">
          <w:rPr>
            <w:rStyle w:val="Hyperlink"/>
            <w:rFonts w:ascii="inherit" w:hAnsi="inherit"/>
            <w:color w:val="2156A5"/>
            <w:spacing w:val="-1"/>
          </w:rPr>
          <w:t>Commit ranges with the double dot operator</w:t>
        </w:r>
      </w:hyperlink>
      <w:r w:rsidRPr="001F1705">
        <w:rPr>
          <w:rFonts w:ascii="inherit" w:hAnsi="inherit"/>
          <w:spacing w:val="-1"/>
        </w:rPr>
        <w:t> and </w:t>
      </w:r>
      <w:hyperlink r:id="rId270" w:anchor="commitreference_ranges_tripledot" w:history="1">
        <w:r w:rsidRPr="001F1705">
          <w:rPr>
            <w:rStyle w:val="Hyperlink"/>
            <w:rFonts w:ascii="inherit" w:hAnsi="inherit"/>
            <w:color w:val="2156A5"/>
            <w:spacing w:val="-1"/>
          </w:rPr>
          <w:t>Commit ranges with the triple dot operator</w:t>
        </w:r>
      </w:hyperlink>
      <w:r w:rsidRPr="001F1705">
        <w:rPr>
          <w:rFonts w:ascii="inherit" w:hAnsi="inherit"/>
          <w:spacing w:val="-1"/>
        </w:rPr>
        <w:t>. For example, if you compare a branch called </w:t>
      </w:r>
      <w:r w:rsidRPr="001F1705">
        <w:rPr>
          <w:rStyle w:val="Emphasis"/>
          <w:rFonts w:ascii="inherit" w:hAnsi="inherit"/>
          <w:spacing w:val="-1"/>
        </w:rPr>
        <w:t>your_branch</w:t>
      </w:r>
      <w:r w:rsidRPr="001F1705">
        <w:rPr>
          <w:rFonts w:ascii="inherit" w:hAnsi="inherit"/>
          <w:spacing w:val="-1"/>
        </w:rPr>
        <w:t> with the </w:t>
      </w:r>
      <w:r w:rsidRPr="001F1705">
        <w:rPr>
          <w:rStyle w:val="Emphasis"/>
          <w:rFonts w:ascii="inherit" w:hAnsi="inherit"/>
          <w:spacing w:val="-1"/>
        </w:rPr>
        <w:t>master</w:t>
      </w:r>
      <w:r w:rsidRPr="001F1705">
        <w:rPr>
          <w:rFonts w:ascii="inherit" w:hAnsi="inherit"/>
          <w:spacing w:val="-1"/>
        </w:rPr>
        <w:t> branch the following command shows the changes in </w:t>
      </w:r>
      <w:r w:rsidRPr="001F1705">
        <w:rPr>
          <w:rStyle w:val="Emphasis"/>
          <w:rFonts w:ascii="inherit" w:hAnsi="inherit"/>
          <w:spacing w:val="-1"/>
        </w:rPr>
        <w:t>your_branch</w:t>
      </w:r>
      <w:r w:rsidRPr="001F1705">
        <w:rPr>
          <w:rFonts w:ascii="inherit" w:hAnsi="inherit"/>
          <w:spacing w:val="-1"/>
        </w:rPr>
        <w:t>and </w:t>
      </w:r>
      <w:r w:rsidRPr="001F1705">
        <w:rPr>
          <w:rStyle w:val="Emphasis"/>
          <w:rFonts w:ascii="inherit" w:hAnsi="inherit"/>
          <w:spacing w:val="-1"/>
        </w:rPr>
        <w:t>master</w:t>
      </w:r>
      <w:r w:rsidRPr="001F1705">
        <w:rPr>
          <w:rFonts w:ascii="inherit" w:hAnsi="inherit"/>
          <w:spacing w:val="-1"/>
        </w:rPr>
        <w:t> since these branches diverged.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shows the differences in your</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branch</w:t>
      </w:r>
      <w:proofErr w:type="gramEnd"/>
      <w:r w:rsidRPr="001F1705">
        <w:rPr>
          <w:rStyle w:val="HTMLCode"/>
          <w:sz w:val="24"/>
          <w:szCs w:val="24"/>
        </w:rPr>
        <w:t xml:space="preserve"> based on the common</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ancestor</w:t>
      </w:r>
      <w:proofErr w:type="gramEnd"/>
      <w:r w:rsidRPr="001F1705">
        <w:rPr>
          <w:rStyle w:val="HTMLCode"/>
          <w:sz w:val="24"/>
          <w:szCs w:val="24"/>
        </w:rPr>
        <w:t xml:space="preserve"> for both branches</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 master...your_branch</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See </w:t>
      </w:r>
      <w:hyperlink r:id="rId271" w:anchor="gitdiffchapter" w:history="1">
        <w:proofErr w:type="gramStart"/>
        <w:r w:rsidRPr="001F1705">
          <w:rPr>
            <w:rStyle w:val="Hyperlink"/>
            <w:rFonts w:ascii="inherit" w:hAnsi="inherit"/>
            <w:color w:val="2156A5"/>
            <w:spacing w:val="-1"/>
          </w:rPr>
          <w:t>Viewing</w:t>
        </w:r>
        <w:proofErr w:type="gramEnd"/>
        <w:r w:rsidRPr="001F1705">
          <w:rPr>
            <w:rStyle w:val="Hyperlink"/>
            <w:rFonts w:ascii="inherit" w:hAnsi="inherit"/>
            <w:color w:val="2156A5"/>
            <w:spacing w:val="-1"/>
          </w:rPr>
          <w:t xml:space="preserve"> changes with git diff and git show</w:t>
        </w:r>
      </w:hyperlink>
      <w:r w:rsidRPr="001F1705">
        <w:rPr>
          <w:rFonts w:ascii="inherit" w:hAnsi="inherit"/>
          <w:spacing w:val="-1"/>
        </w:rPr>
        <w:t> for more examples of the </w:t>
      </w:r>
      <w:r w:rsidRPr="001F1705">
        <w:rPr>
          <w:rStyle w:val="HTMLCode"/>
          <w:sz w:val="24"/>
          <w:szCs w:val="24"/>
          <w:shd w:val="clear" w:color="auto" w:fill="F7F7F8"/>
        </w:rPr>
        <w:t>git diff</w:t>
      </w:r>
      <w:r w:rsidRPr="001F1705">
        <w:rPr>
          <w:rFonts w:ascii="inherit" w:hAnsi="inherit"/>
          <w:spacing w:val="-1"/>
        </w:rPr>
        <w:t> command.</w:t>
      </w:r>
    </w:p>
    <w:p w:rsidR="00C7624F" w:rsidRPr="001F1705" w:rsidRDefault="00F73D01" w:rsidP="00C7624F">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72" w:anchor="using-tags-in-git" w:history="1">
        <w:r w:rsidR="00C7624F" w:rsidRPr="001F1705">
          <w:rPr>
            <w:rStyle w:val="Hyperlink"/>
            <w:rFonts w:ascii="Arial" w:hAnsi="Arial" w:cs="Arial"/>
            <w:color w:val="28373C"/>
            <w:spacing w:val="-2"/>
            <w:sz w:val="24"/>
            <w:szCs w:val="24"/>
            <w:u w:val="none"/>
          </w:rPr>
          <w:t>22. Using tags in Git</w:t>
        </w:r>
      </w:hyperlink>
    </w:p>
    <w:p w:rsidR="00C7624F" w:rsidRPr="001F1705" w:rsidRDefault="00F73D01" w:rsidP="00C7624F">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73" w:anchor="using-tags" w:history="1">
        <w:r w:rsidR="00C7624F" w:rsidRPr="001F1705">
          <w:rPr>
            <w:rStyle w:val="Hyperlink"/>
            <w:rFonts w:ascii="Arial" w:hAnsi="Arial" w:cs="Arial"/>
            <w:color w:val="28373C"/>
            <w:spacing w:val="-2"/>
            <w:sz w:val="24"/>
            <w:szCs w:val="24"/>
            <w:u w:val="none"/>
          </w:rPr>
          <w:t>23. Using Tags</w:t>
        </w:r>
      </w:hyperlink>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74" w:anchor="tagging" w:history="1">
        <w:r w:rsidR="00C7624F" w:rsidRPr="001F1705">
          <w:rPr>
            <w:rStyle w:val="Hyperlink"/>
            <w:rFonts w:ascii="Arial" w:hAnsi="Arial" w:cs="Arial"/>
            <w:color w:val="28373C"/>
            <w:sz w:val="24"/>
            <w:szCs w:val="24"/>
            <w:u w:val="none"/>
          </w:rPr>
          <w:t>23.1. What are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Git has the option to </w:t>
      </w:r>
      <w:r w:rsidRPr="001F1705">
        <w:rPr>
          <w:rStyle w:val="Emphasis"/>
          <w:rFonts w:ascii="inherit" w:hAnsi="inherit"/>
          <w:spacing w:val="-1"/>
        </w:rPr>
        <w:t>tag</w:t>
      </w:r>
      <w:r w:rsidRPr="001F1705">
        <w:rPr>
          <w:rFonts w:ascii="inherit" w:hAnsi="inherit"/>
          <w:spacing w:val="-1"/>
        </w:rPr>
        <w:t> a commit in the repository history so that you find it easier at a later point in time. Most commonly, this is used to tag a certain version which has been released.</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tag a commit, you create an annotated or lightweight tag.</w:t>
      </w:r>
    </w:p>
    <w:p w:rsidR="00C7624F" w:rsidRPr="001F1705" w:rsidRDefault="00F73D01" w:rsidP="00C7624F">
      <w:pPr>
        <w:pStyle w:val="Heading4"/>
        <w:shd w:val="clear" w:color="auto" w:fill="FFFFFF"/>
        <w:spacing w:before="240" w:after="120"/>
        <w:rPr>
          <w:rFonts w:ascii="Arial" w:hAnsi="Arial" w:cs="Arial"/>
          <w:b w:val="0"/>
          <w:bCs w:val="0"/>
          <w:color w:val="BA3925"/>
          <w:sz w:val="24"/>
          <w:szCs w:val="24"/>
        </w:rPr>
      </w:pPr>
      <w:hyperlink r:id="rId275" w:anchor="tagging_lightweight_annotated" w:history="1">
        <w:r w:rsidR="00C7624F" w:rsidRPr="001F1705">
          <w:rPr>
            <w:rStyle w:val="Hyperlink"/>
            <w:rFonts w:ascii="Arial" w:hAnsi="Arial" w:cs="Arial"/>
            <w:color w:val="28373C"/>
            <w:sz w:val="24"/>
            <w:szCs w:val="24"/>
            <w:u w:val="none"/>
          </w:rPr>
          <w:t>23.1.1. Lightweight and annotated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Git supports two different types of tags, lightweight and annotated tags.</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A </w:t>
      </w:r>
      <w:r w:rsidRPr="001F1705">
        <w:rPr>
          <w:rStyle w:val="Emphasis"/>
          <w:rFonts w:ascii="inherit" w:hAnsi="inherit"/>
          <w:spacing w:val="-1"/>
        </w:rPr>
        <w:t>lightweight tag</w:t>
      </w:r>
      <w:r w:rsidRPr="001F1705">
        <w:rPr>
          <w:rFonts w:ascii="inherit" w:hAnsi="inherit"/>
          <w:spacing w:val="-1"/>
        </w:rPr>
        <w:t> is a pointer to a commit, without any additional information about the tag. An </w:t>
      </w:r>
      <w:r w:rsidRPr="001F1705">
        <w:rPr>
          <w:rStyle w:val="Emphasis"/>
          <w:rFonts w:ascii="inherit" w:hAnsi="inherit"/>
          <w:spacing w:val="-1"/>
        </w:rPr>
        <w:t>annotated tag</w:t>
      </w:r>
      <w:r w:rsidRPr="001F1705">
        <w:rPr>
          <w:rFonts w:ascii="inherit" w:hAnsi="inherit"/>
          <w:spacing w:val="-1"/>
        </w:rPr>
        <w:t> contains additional information about the tag, e.g., the name and email of the person who created the tag, a tagging message and the date of the tagging. Annotated tags can also be signed and verified with </w:t>
      </w:r>
      <w:r w:rsidRPr="001F1705">
        <w:rPr>
          <w:rStyle w:val="Emphasis"/>
          <w:rFonts w:ascii="inherit" w:hAnsi="inherit"/>
          <w:spacing w:val="-1"/>
        </w:rPr>
        <w:t>GNU Privacy Guard (GPG)</w:t>
      </w:r>
      <w:r w:rsidRPr="001F1705">
        <w:rPr>
          <w:rFonts w:ascii="inherit" w:hAnsi="inherit"/>
          <w:spacing w:val="-1"/>
        </w:rPr>
        <w:t>.</w:t>
      </w:r>
    </w:p>
    <w:p w:rsidR="00C7624F" w:rsidRPr="001F1705" w:rsidRDefault="00F73D01" w:rsidP="00C7624F">
      <w:pPr>
        <w:pStyle w:val="Heading4"/>
        <w:shd w:val="clear" w:color="auto" w:fill="FFFFFF"/>
        <w:spacing w:before="240" w:after="120"/>
        <w:rPr>
          <w:rFonts w:ascii="Arial" w:hAnsi="Arial" w:cs="Arial"/>
          <w:b w:val="0"/>
          <w:bCs w:val="0"/>
          <w:color w:val="BA3925"/>
          <w:sz w:val="24"/>
          <w:szCs w:val="24"/>
        </w:rPr>
      </w:pPr>
      <w:hyperlink r:id="rId276" w:anchor="tagging_namingconventions" w:history="1">
        <w:r w:rsidR="00C7624F" w:rsidRPr="001F1705">
          <w:rPr>
            <w:rStyle w:val="Hyperlink"/>
            <w:rFonts w:ascii="Arial" w:hAnsi="Arial" w:cs="Arial"/>
            <w:color w:val="28373C"/>
            <w:sz w:val="24"/>
            <w:szCs w:val="24"/>
            <w:u w:val="none"/>
          </w:rPr>
          <w:t>23.1.2. Naming conventions for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Tags are frequently used to tag the state of a release of the Git repository. In this case they are typically called </w:t>
      </w:r>
      <w:r w:rsidRPr="001F1705">
        <w:rPr>
          <w:rStyle w:val="Emphasis"/>
          <w:rFonts w:ascii="inherit" w:hAnsi="inherit"/>
          <w:spacing w:val="-1"/>
        </w:rPr>
        <w:t>release tags</w:t>
      </w:r>
      <w:r w:rsidRPr="001F1705">
        <w:rPr>
          <w:rFonts w:ascii="inherit" w:hAnsi="inherit"/>
          <w:spacing w:val="-1"/>
        </w:rPr>
        <w:t>.</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Convention is that release tags are labeled based on the [major]</w:t>
      </w:r>
      <w:proofErr w:type="gramStart"/>
      <w:r w:rsidRPr="001F1705">
        <w:rPr>
          <w:rFonts w:ascii="inherit" w:hAnsi="inherit"/>
          <w:spacing w:val="-1"/>
        </w:rPr>
        <w:t>.[</w:t>
      </w:r>
      <w:proofErr w:type="gramEnd"/>
      <w:r w:rsidRPr="001F1705">
        <w:rPr>
          <w:rFonts w:ascii="inherit" w:hAnsi="inherit"/>
          <w:spacing w:val="-1"/>
        </w:rPr>
        <w:t>minor].[patch] naming scheme, for example "1.0.0". Several projects also use the "v" prefix.</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idea is that the </w:t>
      </w:r>
      <w:r w:rsidRPr="001F1705">
        <w:rPr>
          <w:rStyle w:val="Emphasis"/>
          <w:rFonts w:ascii="inherit" w:hAnsi="inherit"/>
          <w:spacing w:val="-1"/>
        </w:rPr>
        <w:t>patch</w:t>
      </w:r>
      <w:r w:rsidRPr="001F1705">
        <w:rPr>
          <w:rFonts w:ascii="inherit" w:hAnsi="inherit"/>
          <w:spacing w:val="-1"/>
        </w:rPr>
        <w:t> version is incremented if (only) backwards compatible bug fixes are introduced, the </w:t>
      </w:r>
      <w:r w:rsidRPr="001F1705">
        <w:rPr>
          <w:rStyle w:val="Emphasis"/>
          <w:rFonts w:ascii="inherit" w:hAnsi="inherit"/>
          <w:spacing w:val="-1"/>
        </w:rPr>
        <w:t>minor</w:t>
      </w:r>
      <w:r w:rsidRPr="001F1705">
        <w:rPr>
          <w:rFonts w:ascii="inherit" w:hAnsi="inherit"/>
          <w:spacing w:val="-1"/>
        </w:rPr>
        <w:t> version is incremented if new, backwards compatible functionality is introduced to the public API and the </w:t>
      </w:r>
      <w:r w:rsidRPr="001F1705">
        <w:rPr>
          <w:rStyle w:val="Emphasis"/>
          <w:rFonts w:ascii="inherit" w:hAnsi="inherit"/>
          <w:spacing w:val="-1"/>
        </w:rPr>
        <w:t>major</w:t>
      </w:r>
      <w:r w:rsidRPr="001F1705">
        <w:rPr>
          <w:rFonts w:ascii="inherit" w:hAnsi="inherit"/>
          <w:spacing w:val="-1"/>
        </w:rPr>
        <w:t> version is incremented if any backwards incompatible changes are introduced to the public API.</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For the detailed discussion on naming conventions please see the following URL: </w:t>
      </w:r>
      <w:hyperlink r:id="rId277" w:history="1">
        <w:r w:rsidRPr="001F1705">
          <w:rPr>
            <w:rStyle w:val="Hyperlink"/>
            <w:rFonts w:ascii="inherit" w:hAnsi="inherit"/>
            <w:color w:val="2156A5"/>
            <w:spacing w:val="-1"/>
          </w:rPr>
          <w:t>Semantic versioning</w:t>
        </w:r>
      </w:hyperlink>
      <w:r w:rsidRPr="001F1705">
        <w:rPr>
          <w:rFonts w:ascii="inherit" w:hAnsi="inherit"/>
          <w:spacing w:val="-1"/>
        </w:rPr>
        <w: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78" w:anchor="tagging_list" w:history="1">
        <w:r w:rsidR="00C7624F" w:rsidRPr="001F1705">
          <w:rPr>
            <w:rStyle w:val="Hyperlink"/>
            <w:rFonts w:ascii="Arial" w:hAnsi="Arial" w:cs="Arial"/>
            <w:color w:val="28373C"/>
            <w:sz w:val="24"/>
            <w:szCs w:val="24"/>
            <w:u w:val="none"/>
          </w:rPr>
          <w:t>23.2. List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list the available tags via the following command:</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tag</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79" w:anchor="tag_searchbypattern" w:history="1">
        <w:r w:rsidR="00C7624F" w:rsidRPr="001F1705">
          <w:rPr>
            <w:rStyle w:val="Hyperlink"/>
            <w:rFonts w:ascii="Arial" w:hAnsi="Arial" w:cs="Arial"/>
            <w:color w:val="28373C"/>
            <w:sz w:val="24"/>
            <w:szCs w:val="24"/>
            <w:u w:val="none"/>
          </w:rPr>
          <w:t>23.3. Search by pattern for a tag</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use the </w:t>
      </w:r>
      <w:r w:rsidRPr="001F1705">
        <w:rPr>
          <w:rStyle w:val="HTMLCode"/>
          <w:sz w:val="24"/>
          <w:szCs w:val="24"/>
          <w:shd w:val="clear" w:color="auto" w:fill="F7F7F8"/>
        </w:rPr>
        <w:t>-l</w:t>
      </w:r>
      <w:r w:rsidRPr="001F1705">
        <w:rPr>
          <w:rFonts w:ascii="inherit" w:hAnsi="inherit"/>
          <w:spacing w:val="-1"/>
        </w:rPr>
        <w:t> parameter in the </w:t>
      </w:r>
      <w:r w:rsidRPr="001F1705">
        <w:rPr>
          <w:rStyle w:val="HTMLCode"/>
          <w:sz w:val="24"/>
          <w:szCs w:val="24"/>
          <w:shd w:val="clear" w:color="auto" w:fill="F7F7F8"/>
        </w:rPr>
        <w:t>git tag</w:t>
      </w:r>
      <w:r w:rsidRPr="001F1705">
        <w:rPr>
          <w:rFonts w:ascii="inherit" w:hAnsi="inherit"/>
          <w:spacing w:val="-1"/>
        </w:rPr>
        <w:t> command to search for a pattern in the tag.</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tag -l &lt;pattern&gt;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80" w:anchor="tagging_createlightweight" w:history="1">
        <w:r w:rsidR="00C7624F" w:rsidRPr="001F1705">
          <w:rPr>
            <w:rStyle w:val="Hyperlink"/>
            <w:rFonts w:ascii="Arial" w:hAnsi="Arial" w:cs="Arial"/>
            <w:color w:val="28373C"/>
            <w:sz w:val="24"/>
            <w:szCs w:val="24"/>
            <w:u w:val="none"/>
          </w:rPr>
          <w:t>23.4. Creating lightweight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To create a lightweight tag don’t use the </w:t>
      </w:r>
      <w:r w:rsidRPr="001F1705">
        <w:rPr>
          <w:rStyle w:val="HTMLCode"/>
          <w:sz w:val="24"/>
          <w:szCs w:val="24"/>
          <w:shd w:val="clear" w:color="auto" w:fill="F7F7F8"/>
        </w:rPr>
        <w:t>-m</w:t>
      </w:r>
      <w:r w:rsidRPr="001F1705">
        <w:rPr>
          <w:rFonts w:ascii="inherit" w:hAnsi="inherit"/>
          <w:spacing w:val="-1"/>
        </w:rPr>
        <w:t>, </w:t>
      </w:r>
      <w:r w:rsidRPr="001F1705">
        <w:rPr>
          <w:rStyle w:val="HTMLCode"/>
          <w:sz w:val="24"/>
          <w:szCs w:val="24"/>
          <w:shd w:val="clear" w:color="auto" w:fill="F7F7F8"/>
        </w:rPr>
        <w:t>-</w:t>
      </w:r>
      <w:proofErr w:type="gramStart"/>
      <w:r w:rsidRPr="001F1705">
        <w:rPr>
          <w:rStyle w:val="HTMLCode"/>
          <w:sz w:val="24"/>
          <w:szCs w:val="24"/>
          <w:shd w:val="clear" w:color="auto" w:fill="F7F7F8"/>
        </w:rPr>
        <w:t>a</w:t>
      </w:r>
      <w:r w:rsidRPr="001F1705">
        <w:rPr>
          <w:rFonts w:ascii="inherit" w:hAnsi="inherit"/>
          <w:spacing w:val="-1"/>
        </w:rPr>
        <w:t> or</w:t>
      </w:r>
      <w:proofErr w:type="gramEnd"/>
      <w:r w:rsidRPr="001F1705">
        <w:rPr>
          <w:rFonts w:ascii="inherit" w:hAnsi="inherit"/>
          <w:spacing w:val="-1"/>
        </w:rPr>
        <w:t> </w:t>
      </w:r>
      <w:r w:rsidRPr="001F1705">
        <w:rPr>
          <w:rStyle w:val="HTMLCode"/>
          <w:sz w:val="24"/>
          <w:szCs w:val="24"/>
          <w:shd w:val="clear" w:color="auto" w:fill="F7F7F8"/>
        </w:rPr>
        <w:t>-s</w:t>
      </w:r>
      <w:r w:rsidRPr="001F1705">
        <w:rPr>
          <w:rFonts w:ascii="inherit" w:hAnsi="inherit"/>
          <w:spacing w:val="-1"/>
        </w:rPr>
        <w:t> option.</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The term </w:t>
      </w:r>
      <w:r w:rsidRPr="001F1705">
        <w:rPr>
          <w:rStyle w:val="Emphasis"/>
          <w:rFonts w:ascii="inherit" w:hAnsi="inherit"/>
          <w:spacing w:val="-1"/>
        </w:rPr>
        <w:t>build</w:t>
      </w:r>
      <w:r w:rsidRPr="001F1705">
        <w:rPr>
          <w:rFonts w:ascii="inherit" w:hAnsi="inherit"/>
          <w:spacing w:val="-1"/>
        </w:rPr>
        <w:t> describes the conversion of your source code into another state, e.g., converting Java sources to an executable </w:t>
      </w:r>
      <w:r w:rsidRPr="001F1705">
        <w:rPr>
          <w:rStyle w:val="HTMLCode"/>
          <w:sz w:val="24"/>
          <w:szCs w:val="24"/>
          <w:shd w:val="clear" w:color="auto" w:fill="F7F7F8"/>
        </w:rPr>
        <w:t>JAR</w:t>
      </w:r>
      <w:r w:rsidRPr="001F1705">
        <w:rPr>
          <w:rFonts w:ascii="inherit" w:hAnsi="inherit"/>
          <w:spacing w:val="-1"/>
        </w:rPr>
        <w:t> file. Lightweight tags in Git are often used to identify the input for a build. Frequently this does not require additional information other than a build identifier or the timestamp.</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create lightweight tag</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tag 1.7.1</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tag</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show 1.7.1</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81" w:anchor="tagging_createannoted" w:history="1">
        <w:r w:rsidR="00C7624F" w:rsidRPr="001F1705">
          <w:rPr>
            <w:rStyle w:val="Hyperlink"/>
            <w:rFonts w:ascii="Arial" w:hAnsi="Arial" w:cs="Arial"/>
            <w:color w:val="28373C"/>
            <w:sz w:val="24"/>
            <w:szCs w:val="24"/>
            <w:u w:val="none"/>
          </w:rPr>
          <w:t>23.5. Creating annotated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create a new annotated tag via the </w:t>
      </w:r>
      <w:r w:rsidRPr="001F1705">
        <w:rPr>
          <w:rStyle w:val="HTMLCode"/>
          <w:sz w:val="24"/>
          <w:szCs w:val="24"/>
          <w:shd w:val="clear" w:color="auto" w:fill="F7F7F8"/>
        </w:rPr>
        <w:t>git tag -a</w:t>
      </w:r>
      <w:r w:rsidRPr="001F1705">
        <w:rPr>
          <w:rFonts w:ascii="inherit" w:hAnsi="inherit"/>
          <w:spacing w:val="-1"/>
        </w:rPr>
        <w:t> command. An annotated tag can also be created using the </w:t>
      </w:r>
      <w:r w:rsidRPr="001F1705">
        <w:rPr>
          <w:rStyle w:val="HTMLCode"/>
          <w:sz w:val="24"/>
          <w:szCs w:val="24"/>
          <w:shd w:val="clear" w:color="auto" w:fill="F7F7F8"/>
        </w:rPr>
        <w:t>-m</w:t>
      </w:r>
      <w:r w:rsidRPr="001F1705">
        <w:rPr>
          <w:rFonts w:ascii="inherit" w:hAnsi="inherit"/>
          <w:spacing w:val="-1"/>
        </w:rPr>
        <w:t> parameter, which is used to specify the description of the tag. The following command tags the current active HEAD.</w:t>
      </w: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lastRenderedPageBreak/>
        <w:t># create tag</w:t>
      </w:r>
    </w:p>
    <w:p w:rsidR="00C7624F" w:rsidRPr="001F1705" w:rsidRDefault="00C7624F" w:rsidP="00C7624F">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tag 1.6.1 -m 'Release 1.6.1'</w:t>
      </w:r>
    </w:p>
    <w:p w:rsidR="00C7624F" w:rsidRPr="001F1705" w:rsidRDefault="00C7624F" w:rsidP="00C7624F">
      <w:pPr>
        <w:pStyle w:val="HTMLPreformatted"/>
        <w:shd w:val="clear" w:color="auto" w:fill="F7F7F8"/>
        <w:rPr>
          <w:rStyle w:val="HTMLCode"/>
          <w:sz w:val="24"/>
          <w:szCs w:val="24"/>
        </w:rPr>
      </w:pPr>
    </w:p>
    <w:p w:rsidR="00C7624F" w:rsidRPr="001F1705" w:rsidRDefault="00C7624F" w:rsidP="00C7624F">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show</w:t>
      </w:r>
      <w:proofErr w:type="gramEnd"/>
      <w:r w:rsidRPr="001F1705">
        <w:rPr>
          <w:rStyle w:val="HTMLCode"/>
          <w:sz w:val="24"/>
          <w:szCs w:val="24"/>
        </w:rPr>
        <w:t xml:space="preserve"> the tag</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show 1.6.1</w:t>
      </w:r>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also create tags for a certain commit id.</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tag 1.5.1 -m 'version 1.5' [commit id]</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82" w:anchor="tagging_signedtags" w:history="1">
        <w:r w:rsidR="00C7624F" w:rsidRPr="001F1705">
          <w:rPr>
            <w:rStyle w:val="Hyperlink"/>
            <w:rFonts w:ascii="Arial" w:hAnsi="Arial" w:cs="Arial"/>
            <w:color w:val="28373C"/>
            <w:sz w:val="24"/>
            <w:szCs w:val="24"/>
            <w:u w:val="none"/>
          </w:rPr>
          <w:t>23.6. Creating signed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You can use the option </w:t>
      </w:r>
      <w:r w:rsidRPr="001F1705">
        <w:rPr>
          <w:rStyle w:val="HTMLCode"/>
          <w:sz w:val="24"/>
          <w:szCs w:val="24"/>
          <w:shd w:val="clear" w:color="auto" w:fill="F7F7F8"/>
        </w:rPr>
        <w:t>-s</w:t>
      </w:r>
      <w:r w:rsidRPr="001F1705">
        <w:rPr>
          <w:rFonts w:ascii="inherit" w:hAnsi="inherit"/>
          <w:spacing w:val="-1"/>
        </w:rPr>
        <w:t> to create a signed tag. These tags are signed with </w:t>
      </w:r>
      <w:r w:rsidRPr="001F1705">
        <w:rPr>
          <w:rStyle w:val="Emphasis"/>
          <w:rFonts w:ascii="inherit" w:hAnsi="inherit"/>
          <w:spacing w:val="-1"/>
        </w:rPr>
        <w:t>GNU Privacy Guard (GPG)</w:t>
      </w:r>
      <w:r w:rsidRPr="001F1705">
        <w:rPr>
          <w:rFonts w:ascii="inherit" w:hAnsi="inherit"/>
          <w:spacing w:val="-1"/>
        </w:rPr>
        <w:t> and can also be verified with GPG. For details on this please see the following URL: </w:t>
      </w:r>
      <w:hyperlink r:id="rId283" w:history="1">
        <w:r w:rsidRPr="001F1705">
          <w:rPr>
            <w:rStyle w:val="Hyperlink"/>
            <w:rFonts w:ascii="inherit" w:hAnsi="inherit"/>
            <w:color w:val="2156A5"/>
            <w:spacing w:val="-1"/>
          </w:rPr>
          <w:t>Git tag manpage</w:t>
        </w:r>
      </w:hyperlink>
      <w:r w:rsidRPr="001F1705">
        <w:rPr>
          <w:rFonts w:ascii="inherit" w:hAnsi="inherit"/>
          <w:spacing w:val="-1"/>
        </w:rPr>
        <w:t>.</w:t>
      </w:r>
    </w:p>
    <w:p w:rsidR="00C7624F" w:rsidRPr="001F1705" w:rsidRDefault="00F73D01" w:rsidP="00C7624F">
      <w:pPr>
        <w:pStyle w:val="Heading3"/>
        <w:shd w:val="clear" w:color="auto" w:fill="FFFFFF"/>
        <w:spacing w:before="0" w:after="120"/>
        <w:rPr>
          <w:rFonts w:ascii="Arial" w:hAnsi="Arial" w:cs="Arial"/>
          <w:b w:val="0"/>
          <w:bCs w:val="0"/>
          <w:color w:val="BA3925"/>
          <w:sz w:val="24"/>
          <w:szCs w:val="24"/>
        </w:rPr>
      </w:pPr>
      <w:hyperlink r:id="rId284" w:anchor="tagging_checkout" w:history="1">
        <w:r w:rsidR="00C7624F" w:rsidRPr="001F1705">
          <w:rPr>
            <w:rStyle w:val="Hyperlink"/>
            <w:rFonts w:ascii="Arial" w:hAnsi="Arial" w:cs="Arial"/>
            <w:color w:val="A53221"/>
            <w:sz w:val="24"/>
            <w:szCs w:val="24"/>
            <w:u w:val="none"/>
          </w:rPr>
          <w:t>23.7. Checkout tags</w:t>
        </w:r>
      </w:hyperlink>
    </w:p>
    <w:p w:rsidR="00C7624F" w:rsidRPr="001F1705" w:rsidRDefault="00C7624F" w:rsidP="00C7624F">
      <w:pPr>
        <w:pStyle w:val="NormalWeb"/>
        <w:shd w:val="clear" w:color="auto" w:fill="FFFFFF"/>
        <w:rPr>
          <w:rFonts w:ascii="inherit" w:hAnsi="inherit"/>
          <w:spacing w:val="-1"/>
        </w:rPr>
      </w:pPr>
      <w:r w:rsidRPr="001F1705">
        <w:rPr>
          <w:rFonts w:ascii="inherit" w:hAnsi="inherit"/>
          <w:spacing w:val="-1"/>
        </w:rPr>
        <w:t>If you want to use the code associated with the tag, use:</w:t>
      </w:r>
    </w:p>
    <w:p w:rsidR="00C7624F" w:rsidRPr="001F1705" w:rsidRDefault="00C7624F" w:rsidP="00C7624F">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&lt;tag_name&gt;</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85" w:anchor="tagging_pushtags" w:history="1">
        <w:r w:rsidR="009F0A31" w:rsidRPr="001F1705">
          <w:rPr>
            <w:rStyle w:val="Hyperlink"/>
            <w:rFonts w:ascii="Arial" w:hAnsi="Arial" w:cs="Arial"/>
            <w:color w:val="28373C"/>
            <w:sz w:val="24"/>
            <w:szCs w:val="24"/>
            <w:u w:val="none"/>
          </w:rPr>
          <w:t>23.8. Push tags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By default the </w:t>
      </w:r>
      <w:r w:rsidRPr="001F1705">
        <w:rPr>
          <w:rStyle w:val="HTMLCode"/>
          <w:sz w:val="24"/>
          <w:szCs w:val="24"/>
          <w:shd w:val="clear" w:color="auto" w:fill="F7F7F8"/>
        </w:rPr>
        <w:t>git push</w:t>
      </w:r>
      <w:r w:rsidRPr="001F1705">
        <w:rPr>
          <w:rFonts w:ascii="inherit" w:hAnsi="inherit"/>
          <w:spacing w:val="-1"/>
        </w:rPr>
        <w:t> command does not transfer tags to remote repositories. You explicitly have to push the tag with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a tag or branch called tagname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push origin [tagname]</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explicitly push a tag and not a branch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push origin tag &lt;tagname&gt;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all tags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 --tags</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86" w:anchor="tagging_delete" w:history="1">
        <w:r w:rsidR="009F0A31" w:rsidRPr="001F1705">
          <w:rPr>
            <w:rStyle w:val="Hyperlink"/>
            <w:rFonts w:ascii="Arial" w:hAnsi="Arial" w:cs="Arial"/>
            <w:color w:val="28373C"/>
            <w:sz w:val="24"/>
            <w:szCs w:val="24"/>
            <w:u w:val="none"/>
          </w:rPr>
          <w:t>23.9. Delete tags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delete tags with the </w:t>
      </w:r>
      <w:r w:rsidRPr="001F1705">
        <w:rPr>
          <w:rStyle w:val="HTMLCode"/>
          <w:sz w:val="24"/>
          <w:szCs w:val="24"/>
          <w:shd w:val="clear" w:color="auto" w:fill="F7F7F8"/>
        </w:rPr>
        <w:t>-d</w:t>
      </w:r>
      <w:r w:rsidRPr="001F1705">
        <w:rPr>
          <w:rFonts w:ascii="inherit" w:hAnsi="inherit"/>
          <w:spacing w:val="-1"/>
        </w:rPr>
        <w:t xml:space="preserve"> parameter. This deletes the tag from your local repository. By default Git does not push tag deletions to a remote </w:t>
      </w:r>
      <w:proofErr w:type="gramStart"/>
      <w:r w:rsidRPr="001F1705">
        <w:rPr>
          <w:rFonts w:ascii="inherit" w:hAnsi="inherit"/>
          <w:spacing w:val="-1"/>
        </w:rPr>
        <w:t>repository,</w:t>
      </w:r>
      <w:proofErr w:type="gramEnd"/>
      <w:r w:rsidRPr="001F1705">
        <w:rPr>
          <w:rFonts w:ascii="inherit" w:hAnsi="inherit"/>
          <w:spacing w:val="-1"/>
        </w:rPr>
        <w:t xml:space="preserve"> you have to trigger that explicitly.</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commands demonstrate how to push a tag deletion.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delete</w:t>
      </w:r>
      <w:proofErr w:type="gramEnd"/>
      <w:r w:rsidRPr="001F1705">
        <w:rPr>
          <w:rStyle w:val="HTMLCode"/>
          <w:sz w:val="24"/>
          <w:szCs w:val="24"/>
        </w:rPr>
        <w:t xml:space="preserve"> tag locally</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tag -d 1.7.0</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delete</w:t>
      </w:r>
      <w:proofErr w:type="gramEnd"/>
      <w:r w:rsidRPr="001F1705">
        <w:rPr>
          <w:rStyle w:val="HTMLCode"/>
          <w:sz w:val="24"/>
          <w:szCs w:val="24"/>
        </w:rPr>
        <w:t xml:space="preserve"> tag in remote repository</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called origin</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 origin :refs/tags/1.7.0</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87" w:anchor="analyzechanges" w:history="1">
        <w:r w:rsidR="009F0A31" w:rsidRPr="001F1705">
          <w:rPr>
            <w:rStyle w:val="Hyperlink"/>
            <w:rFonts w:ascii="Arial" w:hAnsi="Arial" w:cs="Arial"/>
            <w:color w:val="28373C"/>
            <w:spacing w:val="-2"/>
            <w:sz w:val="24"/>
            <w:szCs w:val="24"/>
            <w:u w:val="none"/>
          </w:rPr>
          <w:t>24. Comparing changes</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88" w:anchor="gitstatus" w:history="1">
        <w:r w:rsidR="009F0A31" w:rsidRPr="001F1705">
          <w:rPr>
            <w:rStyle w:val="Hyperlink"/>
            <w:rFonts w:ascii="Arial" w:hAnsi="Arial" w:cs="Arial"/>
            <w:color w:val="28373C"/>
            <w:sz w:val="24"/>
            <w:szCs w:val="24"/>
            <w:u w:val="none"/>
          </w:rPr>
          <w:t>24.1. Listing changed files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status</w:t>
      </w:r>
      <w:r w:rsidRPr="001F1705">
        <w:rPr>
          <w:rFonts w:ascii="inherit" w:hAnsi="inherit"/>
          <w:spacing w:val="-1"/>
        </w:rPr>
        <w:t> command shows the current status of your repository and possible actions which you can perform.</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 xml:space="preserve">It shows which files have changed, which are staged and which </w:t>
      </w:r>
      <w:proofErr w:type="gramStart"/>
      <w:r w:rsidRPr="001F1705">
        <w:rPr>
          <w:rFonts w:ascii="inherit" w:hAnsi="inherit"/>
          <w:spacing w:val="-1"/>
        </w:rPr>
        <w:t>are not part</w:t>
      </w:r>
      <w:proofErr w:type="gramEnd"/>
      <w:r w:rsidRPr="001F1705">
        <w:rPr>
          <w:rFonts w:ascii="inherit" w:hAnsi="inherit"/>
          <w:spacing w:val="-1"/>
        </w:rPr>
        <w:t xml:space="preserve"> of the staging area. It also shows which files have merge conflicts and gives an indication what the user can do with these changes, e.g., add them to the staging area or remove them, etc.</w:t>
      </w:r>
    </w:p>
    <w:p w:rsidR="009F0A31" w:rsidRPr="001F1705" w:rsidRDefault="009F0A31" w:rsidP="00746CE2">
      <w:pPr>
        <w:ind w:left="-1080" w:firstLine="1080"/>
        <w:rPr>
          <w:spacing w:val="-1"/>
          <w:sz w:val="24"/>
          <w:szCs w:val="24"/>
          <w:shd w:val="clear" w:color="auto" w:fill="FFFFFF"/>
        </w:rPr>
      </w:pPr>
      <w:proofErr w:type="gramStart"/>
      <w:r w:rsidRPr="001F1705">
        <w:rPr>
          <w:rStyle w:val="HTMLCode"/>
          <w:rFonts w:eastAsiaTheme="minorHAnsi"/>
          <w:sz w:val="24"/>
          <w:szCs w:val="24"/>
          <w:shd w:val="clear" w:color="auto" w:fill="F7F7F8"/>
        </w:rPr>
        <w:t>git</w:t>
      </w:r>
      <w:proofErr w:type="gramEnd"/>
      <w:r w:rsidRPr="001F1705">
        <w:rPr>
          <w:rStyle w:val="HTMLCode"/>
          <w:rFonts w:eastAsiaTheme="minorHAnsi"/>
          <w:sz w:val="24"/>
          <w:szCs w:val="24"/>
          <w:shd w:val="clear" w:color="auto" w:fill="F7F7F8"/>
        </w:rPr>
        <w:t xml:space="preserve"> status -u</w:t>
      </w:r>
      <w:r w:rsidRPr="001F1705">
        <w:rPr>
          <w:spacing w:val="-1"/>
          <w:sz w:val="24"/>
          <w:szCs w:val="24"/>
          <w:shd w:val="clear" w:color="auto" w:fill="FFFFFF"/>
        </w:rPr>
        <w:t xml:space="preserve"> shows all untracked files. Otherwise, if you have a new directory with severals files, only </w:t>
      </w:r>
    </w:p>
    <w:p w:rsidR="00C7624F" w:rsidRPr="001F1705" w:rsidRDefault="009F0A31" w:rsidP="00746CE2">
      <w:pPr>
        <w:ind w:left="-1080" w:firstLine="1080"/>
        <w:rPr>
          <w:spacing w:val="-1"/>
          <w:sz w:val="24"/>
          <w:szCs w:val="24"/>
          <w:shd w:val="clear" w:color="auto" w:fill="FFFFFF"/>
        </w:rPr>
      </w:pPr>
      <w:proofErr w:type="gramStart"/>
      <w:r w:rsidRPr="001F1705">
        <w:rPr>
          <w:spacing w:val="-1"/>
          <w:sz w:val="24"/>
          <w:szCs w:val="24"/>
          <w:shd w:val="clear" w:color="auto" w:fill="FFFFFF"/>
        </w:rPr>
        <w:t>the</w:t>
      </w:r>
      <w:proofErr w:type="gramEnd"/>
      <w:r w:rsidRPr="001F1705">
        <w:rPr>
          <w:spacing w:val="-1"/>
          <w:sz w:val="24"/>
          <w:szCs w:val="24"/>
          <w:shd w:val="clear" w:color="auto" w:fill="FFFFFF"/>
        </w:rPr>
        <w:t xml:space="preserve"> directory is shown</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89" w:anchor="gitstatus_example" w:history="1">
        <w:r w:rsidR="009F0A31" w:rsidRPr="001F1705">
          <w:rPr>
            <w:rStyle w:val="Hyperlink"/>
            <w:rFonts w:ascii="Arial" w:hAnsi="Arial" w:cs="Arial"/>
            <w:color w:val="28373C"/>
            <w:sz w:val="24"/>
            <w:szCs w:val="24"/>
            <w:u w:val="none"/>
          </w:rPr>
          <w:t>24.2. Example: Using git status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commands create some changes in your Git repository.</w:t>
      </w:r>
    </w:p>
    <w:p w:rsidR="009F0A31" w:rsidRPr="001F1705" w:rsidRDefault="009F0A31" w:rsidP="009F0A31">
      <w:pPr>
        <w:shd w:val="clear" w:color="auto" w:fill="FFFFFF"/>
        <w:rPr>
          <w:rFonts w:ascii="Times New Roman" w:hAnsi="Times New Roman"/>
          <w:i/>
          <w:iCs/>
          <w:color w:val="7A2518"/>
          <w:sz w:val="24"/>
          <w:szCs w:val="24"/>
        </w:rPr>
      </w:pPr>
      <w:r w:rsidRPr="001F1705">
        <w:rPr>
          <w:i/>
          <w:iCs/>
          <w:color w:val="7A2518"/>
          <w:sz w:val="24"/>
          <w:szCs w:val="24"/>
        </w:rPr>
        <w:t>Make some changes in your working tree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assumes that the </w:t>
      </w:r>
      <w:proofErr w:type="gramStart"/>
      <w:r w:rsidRPr="001F1705">
        <w:rPr>
          <w:rStyle w:val="HTMLCode"/>
          <w:sz w:val="24"/>
          <w:szCs w:val="24"/>
        </w:rPr>
        <w:t>test01  and</w:t>
      </w:r>
      <w:proofErr w:type="gramEnd"/>
      <w:r w:rsidRPr="001F1705">
        <w:rPr>
          <w:rStyle w:val="HTMLCode"/>
          <w:sz w:val="24"/>
          <w:szCs w:val="24"/>
        </w:rPr>
        <w:t xml:space="preserve"> test02 files exist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and</w:t>
      </w:r>
      <w:proofErr w:type="gramEnd"/>
      <w:r w:rsidRPr="001F1705">
        <w:rPr>
          <w:rStyle w:val="HTMLCode"/>
          <w:sz w:val="24"/>
          <w:szCs w:val="24"/>
        </w:rPr>
        <w:t xml:space="preserve"> have been committed in the past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"This is a new change to the file" &gt; test01</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"and this is another new change" &gt; test02</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a new file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ls</w:t>
      </w:r>
      <w:proofErr w:type="gramEnd"/>
      <w:r w:rsidRPr="001F1705">
        <w:rPr>
          <w:rStyle w:val="HTMLCode"/>
          <w:sz w:val="24"/>
          <w:szCs w:val="24"/>
        </w:rPr>
        <w:t xml:space="preserve"> &gt; newfileanalyzis.txt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Now use the status command.</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status</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output of the command looks like the following listing.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On</w:t>
      </w:r>
      <w:proofErr w:type="gramEnd"/>
      <w:r w:rsidRPr="001F1705">
        <w:rPr>
          <w:rStyle w:val="HTMLCode"/>
          <w:sz w:val="24"/>
          <w:szCs w:val="24"/>
        </w:rPr>
        <w:t xml:space="preserve"> branch master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Your</w:t>
      </w:r>
      <w:proofErr w:type="gramEnd"/>
      <w:r w:rsidRPr="001F1705">
        <w:rPr>
          <w:rStyle w:val="HTMLCode"/>
          <w:sz w:val="24"/>
          <w:szCs w:val="24"/>
        </w:rPr>
        <w:t xml:space="preserve"> branch is ahead of 'origin/master' by 1 commit.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(use "git push" to publish your local commits)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Changes not staged for commit: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(use "git add &lt;file&gt;..." to update what will be committed)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(use "git checkout -- &lt;file&gt;..." to discard changes in working directory)</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modified:   test01</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modified:   test02</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Untracked</w:t>
      </w:r>
      <w:proofErr w:type="gramEnd"/>
      <w:r w:rsidRPr="001F1705">
        <w:rPr>
          <w:rStyle w:val="HTMLCode"/>
          <w:sz w:val="24"/>
          <w:szCs w:val="24"/>
        </w:rPr>
        <w:t xml:space="preserve"> files: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(use "git add &lt;file&gt;..." to include in what will be committed)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newfileanalyzis.txt</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no</w:t>
      </w:r>
      <w:proofErr w:type="gramEnd"/>
      <w:r w:rsidRPr="001F1705">
        <w:rPr>
          <w:rStyle w:val="HTMLCode"/>
          <w:sz w:val="24"/>
          <w:szCs w:val="24"/>
        </w:rPr>
        <w:t xml:space="preserve"> changes added to commit (use "git add" and/or "git commit -a")</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0" w:anchor="gitdiff_using" w:history="1">
        <w:r w:rsidR="009F0A31" w:rsidRPr="001F1705">
          <w:rPr>
            <w:rStyle w:val="Hyperlink"/>
            <w:rFonts w:ascii="Arial" w:hAnsi="Arial" w:cs="Arial"/>
            <w:color w:val="28373C"/>
            <w:sz w:val="24"/>
            <w:szCs w:val="24"/>
            <w:u w:val="none"/>
          </w:rPr>
          <w:t>24.3. Using git diff</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diff</w:t>
      </w:r>
      <w:r w:rsidRPr="001F1705">
        <w:rPr>
          <w:rFonts w:ascii="inherit" w:hAnsi="inherit"/>
          <w:spacing w:val="-1"/>
        </w:rPr>
        <w:t> command allows you to compare changes between commits, the staging area and working tree, etc. Via an optional third parameter you can specify a path to filter the displayed changes path can be a file or directory </w:t>
      </w:r>
      <w:r w:rsidRPr="001F1705">
        <w:rPr>
          <w:rStyle w:val="HTMLCode"/>
          <w:sz w:val="24"/>
          <w:szCs w:val="24"/>
          <w:shd w:val="clear" w:color="auto" w:fill="F7F7F8"/>
        </w:rPr>
        <w:t>git diff [path]</w:t>
      </w:r>
      <w:r w:rsidRPr="001F1705">
        <w:rPr>
          <w:rFonts w:ascii="inherit" w:hAnsi="inherit"/>
          <w:spacing w:val="-1"/>
        </w:rPr>
        <w: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 xml:space="preserve">The following example </w:t>
      </w:r>
      <w:proofErr w:type="gramStart"/>
      <w:r w:rsidRPr="001F1705">
        <w:rPr>
          <w:rFonts w:ascii="inherit" w:hAnsi="inherit"/>
          <w:spacing w:val="-1"/>
        </w:rPr>
        <w:t>code demonstrate</w:t>
      </w:r>
      <w:proofErr w:type="gramEnd"/>
      <w:r w:rsidRPr="001F1705">
        <w:rPr>
          <w:rFonts w:ascii="inherit" w:hAnsi="inherit"/>
          <w:spacing w:val="-1"/>
        </w:rPr>
        <w:t xml:space="preserve"> the usage of the </w:t>
      </w:r>
      <w:r w:rsidRPr="001F1705">
        <w:rPr>
          <w:rStyle w:val="HTMLCode"/>
          <w:sz w:val="24"/>
          <w:szCs w:val="24"/>
          <w:shd w:val="clear" w:color="auto" w:fill="F7F7F8"/>
        </w:rPr>
        <w:t>git diff</w:t>
      </w:r>
      <w:r w:rsidRPr="001F1705">
        <w:rPr>
          <w:rFonts w:ascii="inherit" w:hAnsi="inherit"/>
          <w:spacing w:val="-1"/>
        </w:rPr>
        <w:t> command.</w:t>
      </w:r>
    </w:p>
    <w:p w:rsidR="009F0A31" w:rsidRPr="001F1705" w:rsidRDefault="009F0A31" w:rsidP="009F0A31">
      <w:pPr>
        <w:shd w:val="clear" w:color="auto" w:fill="FFFFFF"/>
        <w:rPr>
          <w:rFonts w:ascii="Times New Roman" w:hAnsi="Times New Roman"/>
          <w:i/>
          <w:iCs/>
          <w:color w:val="7A2518"/>
          <w:sz w:val="24"/>
          <w:szCs w:val="24"/>
        </w:rPr>
      </w:pPr>
      <w:r w:rsidRPr="001F1705">
        <w:rPr>
          <w:i/>
          <w:iCs/>
          <w:color w:val="7A2518"/>
          <w:sz w:val="24"/>
          <w:szCs w:val="24"/>
        </w:rPr>
        <w:t>Make some changes in your working tree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"This is a change" &gt; test01</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echo</w:t>
      </w:r>
      <w:proofErr w:type="gramEnd"/>
      <w:r w:rsidRPr="001F1705">
        <w:rPr>
          <w:rStyle w:val="HTMLCode"/>
          <w:sz w:val="24"/>
          <w:szCs w:val="24"/>
        </w:rPr>
        <w:t xml:space="preserve"> "and this is another change" &gt; test02</w:t>
      </w:r>
    </w:p>
    <w:p w:rsidR="009F0A31" w:rsidRPr="001F1705" w:rsidRDefault="009F0A31" w:rsidP="009F0A31">
      <w:pPr>
        <w:shd w:val="clear" w:color="auto" w:fill="FFFFFF"/>
        <w:rPr>
          <w:i/>
          <w:iCs/>
          <w:color w:val="7A2518"/>
          <w:sz w:val="24"/>
          <w:szCs w:val="24"/>
        </w:rPr>
      </w:pPr>
      <w:r w:rsidRPr="001F1705">
        <w:rPr>
          <w:i/>
          <w:iCs/>
          <w:color w:val="7A2518"/>
          <w:sz w:val="24"/>
          <w:szCs w:val="24"/>
        </w:rPr>
        <w:t>Use the git diff command</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diff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diff --cached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diff COMMMIT_REF1 COMMMIT_REF2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 -- [file_reference] </w:t>
      </w:r>
    </w:p>
    <w:tbl>
      <w:tblPr>
        <w:tblW w:w="0" w:type="auto"/>
        <w:tblCellMar>
          <w:top w:w="15" w:type="dxa"/>
          <w:left w:w="15" w:type="dxa"/>
          <w:bottom w:w="15" w:type="dxa"/>
          <w:right w:w="15" w:type="dxa"/>
        </w:tblCellMar>
        <w:tblLook w:val="04A0"/>
      </w:tblPr>
      <w:tblGrid>
        <w:gridCol w:w="366"/>
        <w:gridCol w:w="10232"/>
      </w:tblGrid>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shows the changes introduced in the working tree compared with the staging area</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shows the differences between the staging area and the last commit</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shows the differences introduced between two commits references</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shows the differences introduced in the working tree compared with the staging area for [file_reference]</w:t>
            </w:r>
          </w:p>
        </w:tc>
      </w:tr>
    </w:tbl>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91" w:anchor="analyzechanges" w:history="1">
        <w:r w:rsidR="009F0A31" w:rsidRPr="001F1705">
          <w:rPr>
            <w:rStyle w:val="Hyperlink"/>
            <w:rFonts w:ascii="Arial" w:hAnsi="Arial" w:cs="Arial"/>
            <w:color w:val="28373C"/>
            <w:spacing w:val="-2"/>
            <w:sz w:val="24"/>
            <w:szCs w:val="24"/>
          </w:rPr>
          <w:t>25. Analyzing the commit history with git log</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2" w:anchor="analyzechanges_log" w:history="1">
        <w:r w:rsidR="009F0A31" w:rsidRPr="001F1705">
          <w:rPr>
            <w:rStyle w:val="Hyperlink"/>
            <w:rFonts w:ascii="Arial" w:hAnsi="Arial" w:cs="Arial"/>
            <w:color w:val="28373C"/>
            <w:sz w:val="24"/>
            <w:szCs w:val="24"/>
          </w:rPr>
          <w:t>25.1. Using git log</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log</w:t>
      </w:r>
      <w:r w:rsidRPr="001F1705">
        <w:rPr>
          <w:rFonts w:ascii="inherit" w:hAnsi="inherit"/>
          <w:spacing w:val="-1"/>
        </w:rPr>
        <w:t> command shows the history of the Git repository. If no commit reference is specified it starts from the commit referred to by the HEAD pointer.</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HEAD~10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COMMIT_REF </w:t>
      </w:r>
    </w:p>
    <w:tbl>
      <w:tblPr>
        <w:tblW w:w="0" w:type="auto"/>
        <w:tblCellMar>
          <w:top w:w="15" w:type="dxa"/>
          <w:left w:w="15" w:type="dxa"/>
          <w:bottom w:w="15" w:type="dxa"/>
          <w:right w:w="15" w:type="dxa"/>
        </w:tblCellMar>
        <w:tblLook w:val="04A0"/>
      </w:tblPr>
      <w:tblGrid>
        <w:gridCol w:w="366"/>
        <w:gridCol w:w="6789"/>
      </w:tblGrid>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shows the history of commits starting from the HEAD~10 commit</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shows the history of commits starting from the COMMIT_REF commit</w:t>
            </w:r>
          </w:p>
        </w:tc>
      </w:tr>
    </w:tbl>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3" w:anchor="git_log_options" w:history="1">
        <w:r w:rsidR="009F0A31" w:rsidRPr="001F1705">
          <w:rPr>
            <w:rStyle w:val="Hyperlink"/>
            <w:rFonts w:ascii="Arial" w:hAnsi="Arial" w:cs="Arial"/>
            <w:color w:val="28373C"/>
            <w:sz w:val="24"/>
            <w:szCs w:val="24"/>
          </w:rPr>
          <w:t>25.2. Helpful parameters for git log</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gives an overview of useful parameters for the </w:t>
      </w:r>
      <w:r w:rsidRPr="001F1705">
        <w:rPr>
          <w:rStyle w:val="HTMLCode"/>
          <w:sz w:val="24"/>
          <w:szCs w:val="24"/>
          <w:shd w:val="clear" w:color="auto" w:fill="F7F7F8"/>
        </w:rPr>
        <w:t>git log</w:t>
      </w:r>
      <w:r w:rsidRPr="001F1705">
        <w:rPr>
          <w:rFonts w:ascii="inherit" w:hAnsi="inherit"/>
          <w:spacing w:val="-1"/>
        </w:rPr>
        <w:t> command.</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--oneline  </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--abbrev-commit </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--graph --oneline </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--decorate </w:t>
      </w:r>
    </w:p>
    <w:tbl>
      <w:tblPr>
        <w:tblW w:w="0" w:type="auto"/>
        <w:tblCellMar>
          <w:top w:w="15" w:type="dxa"/>
          <w:left w:w="15" w:type="dxa"/>
          <w:bottom w:w="15" w:type="dxa"/>
          <w:right w:w="15" w:type="dxa"/>
        </w:tblCellMar>
        <w:tblLook w:val="04A0"/>
      </w:tblPr>
      <w:tblGrid>
        <w:gridCol w:w="366"/>
        <w:gridCol w:w="11334"/>
      </w:tblGrid>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rStyle w:val="HTMLCode"/>
                <w:rFonts w:eastAsiaTheme="minorHAnsi"/>
                <w:sz w:val="24"/>
                <w:szCs w:val="24"/>
                <w:shd w:val="clear" w:color="auto" w:fill="F7F7F8"/>
              </w:rPr>
              <w:t>--</w:t>
            </w:r>
            <w:proofErr w:type="gramStart"/>
            <w:r w:rsidRPr="001F1705">
              <w:rPr>
                <w:rStyle w:val="HTMLCode"/>
                <w:rFonts w:eastAsiaTheme="minorHAnsi"/>
                <w:sz w:val="24"/>
                <w:szCs w:val="24"/>
                <w:shd w:val="clear" w:color="auto" w:fill="F7F7F8"/>
              </w:rPr>
              <w:t>oneline</w:t>
            </w:r>
            <w:proofErr w:type="gramEnd"/>
            <w:r w:rsidRPr="001F1705">
              <w:rPr>
                <w:sz w:val="24"/>
                <w:szCs w:val="24"/>
              </w:rPr>
              <w:t> - fits the output of the </w:t>
            </w:r>
            <w:r w:rsidRPr="001F1705">
              <w:rPr>
                <w:rStyle w:val="HTMLCode"/>
                <w:rFonts w:eastAsiaTheme="minorHAnsi"/>
                <w:sz w:val="24"/>
                <w:szCs w:val="24"/>
                <w:shd w:val="clear" w:color="auto" w:fill="F7F7F8"/>
              </w:rPr>
              <w:t>git log</w:t>
            </w:r>
            <w:r w:rsidRPr="001F1705">
              <w:rPr>
                <w:sz w:val="24"/>
                <w:szCs w:val="24"/>
              </w:rPr>
              <w:t> command in one line. </w:t>
            </w:r>
            <w:r w:rsidRPr="001F1705">
              <w:rPr>
                <w:rStyle w:val="HTMLCode"/>
                <w:rFonts w:eastAsiaTheme="minorHAnsi"/>
                <w:sz w:val="24"/>
                <w:szCs w:val="24"/>
                <w:shd w:val="clear" w:color="auto" w:fill="F7F7F8"/>
              </w:rPr>
              <w:t>--online</w:t>
            </w:r>
            <w:r w:rsidRPr="001F1705">
              <w:rPr>
                <w:sz w:val="24"/>
                <w:szCs w:val="24"/>
              </w:rPr>
              <w:t> is a shorthand for "--pretty=oneline --abbrev-commit"</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rStyle w:val="HTMLCode"/>
                <w:rFonts w:eastAsiaTheme="minorHAnsi"/>
                <w:sz w:val="24"/>
                <w:szCs w:val="24"/>
                <w:shd w:val="clear" w:color="auto" w:fill="F7F7F8"/>
              </w:rPr>
              <w:t>--abbrev-commit</w:t>
            </w:r>
            <w:r w:rsidRPr="001F1705">
              <w:rPr>
                <w:sz w:val="24"/>
                <w:szCs w:val="24"/>
              </w:rPr>
              <w:t> - the log command uses shorter versions of the SHA-1 identifier for a commit object but keeps the SHA-1 unique. This parameter uses 7 characters by default, but you can specify other numbers, e.g., </w:t>
            </w:r>
            <w:r w:rsidRPr="001F1705">
              <w:rPr>
                <w:rStyle w:val="HTMLCode"/>
                <w:rFonts w:eastAsiaTheme="minorHAnsi"/>
                <w:sz w:val="24"/>
                <w:szCs w:val="24"/>
                <w:shd w:val="clear" w:color="auto" w:fill="F7F7F8"/>
              </w:rPr>
              <w:t>--abbrev-commit --abbrev=4</w:t>
            </w:r>
            <w:r w:rsidRPr="001F1705">
              <w:rPr>
                <w:sz w:val="24"/>
                <w:szCs w:val="24"/>
              </w:rPr>
              <w:t>.</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proofErr w:type="gramStart"/>
            <w:r w:rsidRPr="001F1705">
              <w:rPr>
                <w:rStyle w:val="HTMLCode"/>
                <w:rFonts w:eastAsiaTheme="minorHAnsi"/>
                <w:sz w:val="24"/>
                <w:szCs w:val="24"/>
                <w:shd w:val="clear" w:color="auto" w:fill="F7F7F8"/>
              </w:rPr>
              <w:t>graph</w:t>
            </w:r>
            <w:proofErr w:type="gramEnd"/>
            <w:r w:rsidRPr="001F1705">
              <w:rPr>
                <w:sz w:val="24"/>
                <w:szCs w:val="24"/>
              </w:rPr>
              <w:t> - draws a text-based graphical representation of the branches and the merge history of the Git repository.</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decorate - adds symbolic pointers to the log output</w:t>
            </w:r>
          </w:p>
        </w:tc>
      </w:tr>
    </w:tbl>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For more options on the </w:t>
      </w:r>
      <w:r w:rsidRPr="001F1705">
        <w:rPr>
          <w:rStyle w:val="HTMLCode"/>
          <w:sz w:val="24"/>
          <w:szCs w:val="24"/>
          <w:shd w:val="clear" w:color="auto" w:fill="F7F7F8"/>
        </w:rPr>
        <w:t>git log</w:t>
      </w:r>
      <w:r w:rsidRPr="001F1705">
        <w:rPr>
          <w:rFonts w:ascii="inherit" w:hAnsi="inherit"/>
          <w:spacing w:val="-1"/>
        </w:rPr>
        <w:t> command see the </w:t>
      </w:r>
      <w:hyperlink r:id="rId294" w:history="1">
        <w:r w:rsidRPr="001F1705">
          <w:rPr>
            <w:rStyle w:val="Hyperlink"/>
            <w:rFonts w:ascii="inherit" w:hAnsi="inherit"/>
            <w:color w:val="2156A5"/>
            <w:spacing w:val="-1"/>
          </w:rPr>
          <w:t>Git log manpage</w:t>
        </w:r>
      </w:hyperlink>
      <w:r w:rsidRPr="001F1705">
        <w:rPr>
          <w:rFonts w:ascii="inherit" w:hAnsi="inherit"/>
          <w:spacing w:val="-1"/>
        </w:rPr>
        <w:t>.</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5" w:anchor="analyzechangesg_changesinafile" w:history="1">
        <w:r w:rsidR="009F0A31" w:rsidRPr="001F1705">
          <w:rPr>
            <w:rStyle w:val="Hyperlink"/>
            <w:rFonts w:ascii="Arial" w:hAnsi="Arial" w:cs="Arial"/>
            <w:color w:val="28373C"/>
            <w:sz w:val="24"/>
            <w:szCs w:val="24"/>
          </w:rPr>
          <w:t>25.3. View the change history of a file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see changes in a file you can use the </w:t>
      </w:r>
      <w:r w:rsidRPr="001F1705">
        <w:rPr>
          <w:rStyle w:val="HTMLCode"/>
          <w:sz w:val="24"/>
          <w:szCs w:val="24"/>
          <w:shd w:val="clear" w:color="auto" w:fill="F7F7F8"/>
        </w:rPr>
        <w:t>-p</w:t>
      </w:r>
      <w:r w:rsidRPr="001F1705">
        <w:rPr>
          <w:rFonts w:ascii="inherit" w:hAnsi="inherit"/>
          <w:spacing w:val="-1"/>
        </w:rPr>
        <w:t> option in the </w:t>
      </w:r>
      <w:r w:rsidRPr="001F1705">
        <w:rPr>
          <w:rStyle w:val="HTMLCode"/>
          <w:sz w:val="24"/>
          <w:szCs w:val="24"/>
          <w:shd w:val="clear" w:color="auto" w:fill="F7F7F8"/>
        </w:rPr>
        <w:t>git log</w:t>
      </w:r>
      <w:r w:rsidRPr="001F1705">
        <w:rPr>
          <w:rFonts w:ascii="inherit" w:hAnsi="inherit"/>
          <w:spacing w:val="-1"/>
        </w:rPr>
        <w:t> command.</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 [file_reference]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-p -- [file_reference]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--follow -p -- [file_reference] </w:t>
      </w:r>
    </w:p>
    <w:tbl>
      <w:tblPr>
        <w:tblW w:w="0" w:type="auto"/>
        <w:tblCellMar>
          <w:top w:w="15" w:type="dxa"/>
          <w:left w:w="15" w:type="dxa"/>
          <w:bottom w:w="15" w:type="dxa"/>
          <w:right w:w="15" w:type="dxa"/>
        </w:tblCellMar>
        <w:tblLook w:val="04A0"/>
      </w:tblPr>
      <w:tblGrid>
        <w:gridCol w:w="366"/>
        <w:gridCol w:w="6466"/>
      </w:tblGrid>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 shows the list of commits for this file</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 the </w:t>
            </w:r>
            <w:r w:rsidRPr="001F1705">
              <w:rPr>
                <w:rStyle w:val="HTMLCode"/>
                <w:rFonts w:eastAsiaTheme="minorHAnsi"/>
                <w:sz w:val="24"/>
                <w:szCs w:val="24"/>
                <w:shd w:val="clear" w:color="auto" w:fill="F7F7F8"/>
              </w:rPr>
              <w:t>-p</w:t>
            </w:r>
            <w:r w:rsidRPr="001F1705">
              <w:rPr>
                <w:sz w:val="24"/>
                <w:szCs w:val="24"/>
              </w:rPr>
              <w:t> parameter triggers that the diffs of each commit is shown</w:t>
            </w:r>
          </w:p>
        </w:tc>
      </w:tr>
      <w:tr w:rsidR="009F0A31" w:rsidRPr="001F1705" w:rsidTr="009F0A31">
        <w:tc>
          <w:tcPr>
            <w:tcW w:w="0" w:type="auto"/>
            <w:tcMar>
              <w:top w:w="0" w:type="dxa"/>
              <w:left w:w="180" w:type="dxa"/>
              <w:bottom w:w="0" w:type="dxa"/>
              <w:right w:w="180" w:type="dxa"/>
            </w:tcMar>
            <w:vAlign w:val="center"/>
            <w:hideMark/>
          </w:tcPr>
          <w:p w:rsidR="009F0A31" w:rsidRPr="001F1705" w:rsidRDefault="009F0A31">
            <w:pPr>
              <w:rPr>
                <w:sz w:val="24"/>
                <w:szCs w:val="24"/>
              </w:rPr>
            </w:pPr>
          </w:p>
        </w:tc>
        <w:tc>
          <w:tcPr>
            <w:tcW w:w="0" w:type="auto"/>
            <w:tcMar>
              <w:top w:w="60" w:type="dxa"/>
              <w:left w:w="0" w:type="dxa"/>
              <w:bottom w:w="60" w:type="dxa"/>
              <w:right w:w="0" w:type="dxa"/>
            </w:tcMar>
            <w:vAlign w:val="center"/>
            <w:hideMark/>
          </w:tcPr>
          <w:p w:rsidR="009F0A31" w:rsidRPr="001F1705" w:rsidRDefault="009F0A31">
            <w:pPr>
              <w:rPr>
                <w:sz w:val="24"/>
                <w:szCs w:val="24"/>
              </w:rPr>
            </w:pPr>
            <w:r w:rsidRPr="001F1705">
              <w:rPr>
                <w:sz w:val="24"/>
                <w:szCs w:val="24"/>
              </w:rPr>
              <w:t>- </w:t>
            </w:r>
            <w:r w:rsidRPr="001F1705">
              <w:rPr>
                <w:rStyle w:val="HTMLCode"/>
                <w:rFonts w:eastAsiaTheme="minorHAnsi"/>
                <w:sz w:val="24"/>
                <w:szCs w:val="24"/>
                <w:shd w:val="clear" w:color="auto" w:fill="F7F7F8"/>
              </w:rPr>
              <w:t>--follow</w:t>
            </w:r>
            <w:r w:rsidRPr="001F1705">
              <w:rPr>
                <w:sz w:val="24"/>
                <w:szCs w:val="24"/>
              </w:rPr>
              <w:t> allow include renames in the log output</w:t>
            </w:r>
          </w:p>
        </w:tc>
      </w:tr>
    </w:tbl>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6" w:anchor="analyzechanges_output" w:history="1">
        <w:r w:rsidR="009F0A31" w:rsidRPr="001F1705">
          <w:rPr>
            <w:rStyle w:val="Hyperlink"/>
            <w:rFonts w:ascii="Arial" w:hAnsi="Arial" w:cs="Arial"/>
            <w:color w:val="28373C"/>
            <w:sz w:val="24"/>
            <w:szCs w:val="24"/>
          </w:rPr>
          <w:t>25.4. Configuring output format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use the </w:t>
      </w:r>
      <w:r w:rsidRPr="001F1705">
        <w:rPr>
          <w:rStyle w:val="HTMLCode"/>
          <w:sz w:val="24"/>
          <w:szCs w:val="24"/>
          <w:shd w:val="clear" w:color="auto" w:fill="F7F7F8"/>
        </w:rPr>
        <w:t>--pretty</w:t>
      </w:r>
      <w:r w:rsidRPr="001F1705">
        <w:rPr>
          <w:rFonts w:ascii="inherit" w:hAnsi="inherit"/>
          <w:spacing w:val="-1"/>
        </w:rPr>
        <w:t> parameter to configure the output.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command</w:t>
      </w:r>
      <w:proofErr w:type="gramEnd"/>
      <w:r w:rsidRPr="001F1705">
        <w:rPr>
          <w:rStyle w:val="HTMLCode"/>
          <w:sz w:val="24"/>
          <w:szCs w:val="24"/>
        </w:rPr>
        <w:t xml:space="preserve"> must be issued in one line, do not enter the line break</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--pretty=format:'%Cred%h%Creset %d%Creset %s %Cgreen(%cr)</w:t>
      </w:r>
    </w:p>
    <w:p w:rsidR="009F0A31" w:rsidRPr="001F1705" w:rsidRDefault="009F0A31" w:rsidP="009F0A31">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C(</w:t>
      </w:r>
      <w:proofErr w:type="gramEnd"/>
      <w:r w:rsidRPr="001F1705">
        <w:rPr>
          <w:rStyle w:val="HTMLCode"/>
          <w:sz w:val="24"/>
          <w:szCs w:val="24"/>
        </w:rPr>
        <w:t>bold blue)&lt;%an&gt;%Creset' --abbrev-commit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This command creates the output.</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7" w:anchor="analyzechanges_grep" w:history="1">
        <w:r w:rsidR="009F0A31" w:rsidRPr="001F1705">
          <w:rPr>
            <w:rStyle w:val="Hyperlink"/>
            <w:rFonts w:ascii="Arial" w:hAnsi="Arial" w:cs="Arial"/>
            <w:color w:val="28373C"/>
            <w:sz w:val="24"/>
            <w:szCs w:val="24"/>
            <w:u w:val="none"/>
          </w:rPr>
          <w:t>25.5. Filtering based on the commit message via regular expressions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filter the output of the </w:t>
      </w:r>
      <w:r w:rsidRPr="001F1705">
        <w:rPr>
          <w:rStyle w:val="HTMLCode"/>
          <w:sz w:val="24"/>
          <w:szCs w:val="24"/>
          <w:shd w:val="clear" w:color="auto" w:fill="F7F7F8"/>
        </w:rPr>
        <w:t>git log</w:t>
      </w:r>
      <w:r w:rsidRPr="001F1705">
        <w:rPr>
          <w:rFonts w:ascii="inherit" w:hAnsi="inherit"/>
          <w:spacing w:val="-1"/>
        </w:rPr>
        <w:t> command to commits whose commit message, or reflog entry, respectively, matches the specified regular expression pattern with the </w:t>
      </w:r>
      <w:r w:rsidRPr="001F1705">
        <w:rPr>
          <w:rStyle w:val="HTMLCode"/>
          <w:sz w:val="24"/>
          <w:szCs w:val="24"/>
          <w:shd w:val="clear" w:color="auto" w:fill="F7F7F8"/>
        </w:rPr>
        <w:t>--grep=&lt;pattern&gt;</w:t>
      </w:r>
      <w:r w:rsidRPr="001F1705">
        <w:rPr>
          <w:rFonts w:ascii="inherit" w:hAnsi="inherit"/>
          <w:spacing w:val="-1"/>
        </w:rPr>
        <w:t> and </w:t>
      </w:r>
      <w:r w:rsidRPr="001F1705">
        <w:rPr>
          <w:rStyle w:val="HTMLCode"/>
          <w:sz w:val="24"/>
          <w:szCs w:val="24"/>
          <w:shd w:val="clear" w:color="auto" w:fill="F7F7F8"/>
        </w:rPr>
        <w:t>--grep-reflog=&lt;pattern&gt;</w:t>
      </w:r>
      <w:r w:rsidRPr="001F1705">
        <w:rPr>
          <w:rFonts w:ascii="inherit" w:hAnsi="inherit"/>
          <w:spacing w:val="-1"/>
        </w:rPr>
        <w:t> option.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For example the following command instructs the log command to list all commits which contain the word "workspace" in their commit message.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--oneline --grep="workspace"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There is also the </w:t>
      </w:r>
      <w:r w:rsidRPr="001F1705">
        <w:rPr>
          <w:rStyle w:val="HTMLCode"/>
          <w:sz w:val="24"/>
          <w:szCs w:val="24"/>
          <w:shd w:val="clear" w:color="auto" w:fill="F7F7F8"/>
        </w:rPr>
        <w:t>--invert-grep=&lt;pattern&gt;</w:t>
      </w:r>
      <w:r w:rsidRPr="001F1705">
        <w:rPr>
          <w:rFonts w:ascii="inherit" w:hAnsi="inherit"/>
          <w:spacing w:val="-1"/>
        </w:rPr>
        <w:t> option. When this option is used, git log lists the commits that don’t match the specified pattern.</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298" w:anchor="analyzechanges_user" w:history="1">
        <w:r w:rsidR="009F0A31" w:rsidRPr="001F1705">
          <w:rPr>
            <w:rStyle w:val="Hyperlink"/>
            <w:rFonts w:ascii="Arial" w:hAnsi="Arial" w:cs="Arial"/>
            <w:color w:val="28373C"/>
            <w:sz w:val="24"/>
            <w:szCs w:val="24"/>
          </w:rPr>
          <w:t>25.6. Filtering the log output based on author or committer</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use the </w:t>
      </w:r>
      <w:r w:rsidRPr="001F1705">
        <w:rPr>
          <w:rStyle w:val="HTMLCode"/>
          <w:sz w:val="24"/>
          <w:szCs w:val="24"/>
          <w:shd w:val="clear" w:color="auto" w:fill="F7F7F8"/>
        </w:rPr>
        <w:t>--author=&lt;pattern&gt;</w:t>
      </w:r>
      <w:r w:rsidRPr="001F1705">
        <w:rPr>
          <w:rFonts w:ascii="inherit" w:hAnsi="inherit"/>
          <w:spacing w:val="-1"/>
        </w:rPr>
        <w:t> or </w:t>
      </w:r>
      <w:r w:rsidRPr="001F1705">
        <w:rPr>
          <w:rStyle w:val="HTMLCode"/>
          <w:sz w:val="24"/>
          <w:szCs w:val="24"/>
          <w:shd w:val="clear" w:color="auto" w:fill="F7F7F8"/>
        </w:rPr>
        <w:t>--committer=&lt;pattern&gt;</w:t>
      </w:r>
      <w:r w:rsidRPr="001F1705">
        <w:rPr>
          <w:rFonts w:ascii="inherit" w:hAnsi="inherit"/>
          <w:spacing w:val="-1"/>
        </w:rPr>
        <w:t xml:space="preserve"> to filter the log output by author or committer. You do not need to use the full name, if a substring </w:t>
      </w:r>
      <w:proofErr w:type="gramStart"/>
      <w:r w:rsidRPr="001F1705">
        <w:rPr>
          <w:rFonts w:ascii="inherit" w:hAnsi="inherit"/>
          <w:spacing w:val="-1"/>
        </w:rPr>
        <w:t>matches,</w:t>
      </w:r>
      <w:proofErr w:type="gramEnd"/>
      <w:r w:rsidRPr="001F1705">
        <w:rPr>
          <w:rFonts w:ascii="inherit" w:hAnsi="inherit"/>
          <w:spacing w:val="-1"/>
        </w:rPr>
        <w:t xml:space="preserve"> the commit is included in the log output.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 lists all commits with an author name containing the word "Vogel".</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--author="Vogel"</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299" w:anchor="gitdiffchapter" w:history="1">
        <w:r w:rsidR="009F0A31" w:rsidRPr="001F1705">
          <w:rPr>
            <w:rStyle w:val="Hyperlink"/>
            <w:rFonts w:ascii="Arial" w:hAnsi="Arial" w:cs="Arial"/>
            <w:color w:val="A53221"/>
            <w:spacing w:val="-2"/>
            <w:sz w:val="24"/>
            <w:szCs w:val="24"/>
            <w:u w:val="none"/>
          </w:rPr>
          <w:t>26. Viewing changes with git diff and git show</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00" w:anchor="analyzechanges_showcommitchanges" w:history="1">
        <w:r w:rsidR="009F0A31" w:rsidRPr="001F1705">
          <w:rPr>
            <w:rStyle w:val="Hyperlink"/>
            <w:rFonts w:ascii="Arial" w:hAnsi="Arial" w:cs="Arial"/>
            <w:color w:val="28373C"/>
            <w:sz w:val="24"/>
            <w:szCs w:val="24"/>
            <w:u w:val="none"/>
          </w:rPr>
          <w:t>26.1. See the differences introduced by a commit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see the changes introduced by a commit use the following command.</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show &lt;commit_id&gt;</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01" w:anchor="gitdiff_comparetwocommits" w:history="1">
        <w:r w:rsidR="009F0A31" w:rsidRPr="001F1705">
          <w:rPr>
            <w:rStyle w:val="Hyperlink"/>
            <w:rFonts w:ascii="Arial" w:hAnsi="Arial" w:cs="Arial"/>
            <w:color w:val="28373C"/>
            <w:sz w:val="24"/>
            <w:szCs w:val="24"/>
            <w:u w:val="none"/>
          </w:rPr>
          <w:t>26.2. See the difference between two commits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see the differences introduced between two commits you use the </w:t>
      </w:r>
      <w:r w:rsidRPr="001F1705">
        <w:rPr>
          <w:rStyle w:val="HTMLCode"/>
          <w:sz w:val="24"/>
          <w:szCs w:val="24"/>
          <w:shd w:val="clear" w:color="auto" w:fill="F7F7F8"/>
        </w:rPr>
        <w:t>git diff</w:t>
      </w:r>
      <w:r w:rsidRPr="001F1705">
        <w:rPr>
          <w:rFonts w:ascii="inherit" w:hAnsi="inherit"/>
          <w:spacing w:val="-1"/>
        </w:rPr>
        <w:t> command specifying the commits. For example, the following command shows the differences introduced in the last commit.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directly between two commits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diff HEAD~1 HEAD</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using commit ranges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  HEAD~1..HEAD</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02" w:anchor="analyzechanges_file" w:history="1">
        <w:r w:rsidR="009F0A31" w:rsidRPr="001F1705">
          <w:rPr>
            <w:rStyle w:val="Hyperlink"/>
            <w:rFonts w:ascii="Arial" w:hAnsi="Arial" w:cs="Arial"/>
            <w:color w:val="28373C"/>
            <w:sz w:val="24"/>
            <w:szCs w:val="24"/>
            <w:u w:val="none"/>
          </w:rPr>
          <w:t>26.3. See the files changed by a commit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see the files which have been changed in a commit use the </w:t>
      </w:r>
      <w:r w:rsidRPr="001F1705">
        <w:rPr>
          <w:rStyle w:val="HTMLCode"/>
          <w:sz w:val="24"/>
          <w:szCs w:val="24"/>
          <w:shd w:val="clear" w:color="auto" w:fill="F7F7F8"/>
        </w:rPr>
        <w:t>git diff-tree</w:t>
      </w:r>
      <w:r w:rsidRPr="001F1705">
        <w:rPr>
          <w:rFonts w:ascii="inherit" w:hAnsi="inherit"/>
          <w:spacing w:val="-1"/>
        </w:rPr>
        <w:t> command. The </w:t>
      </w:r>
      <w:r w:rsidRPr="001F1705">
        <w:rPr>
          <w:rStyle w:val="HTMLCode"/>
          <w:sz w:val="24"/>
          <w:szCs w:val="24"/>
          <w:shd w:val="clear" w:color="auto" w:fill="F7F7F8"/>
        </w:rPr>
        <w:t>name-only</w:t>
      </w:r>
      <w:r w:rsidRPr="001F1705">
        <w:rPr>
          <w:rFonts w:ascii="inherit" w:hAnsi="inherit"/>
          <w:spacing w:val="-1"/>
        </w:rPr>
        <w:t> tells the command to show only the names of the files.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diff-tree --name-only -r &lt;commit_id&gt;</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03" w:anchor="using-the-git-blame-command" w:history="1">
        <w:r w:rsidR="009F0A31" w:rsidRPr="001F1705">
          <w:rPr>
            <w:rStyle w:val="Hyperlink"/>
            <w:rFonts w:ascii="Arial" w:hAnsi="Arial" w:cs="Arial"/>
            <w:color w:val="28373C"/>
            <w:spacing w:val="-2"/>
            <w:sz w:val="24"/>
            <w:szCs w:val="24"/>
            <w:u w:val="none"/>
          </w:rPr>
          <w:t>27. Using the Git blame command</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04" w:anchor="git_blame_def" w:history="1">
        <w:r w:rsidR="009F0A31" w:rsidRPr="001F1705">
          <w:rPr>
            <w:rStyle w:val="Hyperlink"/>
            <w:rFonts w:ascii="Arial" w:hAnsi="Arial" w:cs="Arial"/>
            <w:color w:val="28373C"/>
            <w:sz w:val="24"/>
            <w:szCs w:val="24"/>
            <w:u w:val="none"/>
          </w:rPr>
          <w:t>27.1. Analyzing line changes with git blame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Using the Git log command and filtering the history is a useful tool for inspecting the project history. However, if you look at a particular file and find a bug in a particular line of code you would like to instantly know </w:t>
      </w:r>
      <w:proofErr w:type="gramStart"/>
      <w:r w:rsidRPr="001F1705">
        <w:rPr>
          <w:rFonts w:ascii="inherit" w:hAnsi="inherit"/>
          <w:spacing w:val="-1"/>
        </w:rPr>
        <w:t>who was the last person who changed this line of code</w:t>
      </w:r>
      <w:proofErr w:type="gramEnd"/>
      <w:r w:rsidRPr="001F1705">
        <w:rPr>
          <w:rFonts w:ascii="inherit" w:hAnsi="inherit"/>
          <w:spacing w:val="-1"/>
        </w:rPr>
        <w:t xml:space="preserve">. Additionally, you would like to know why the developer did that i.e. </w:t>
      </w:r>
      <w:proofErr w:type="gramStart"/>
      <w:r w:rsidRPr="001F1705">
        <w:rPr>
          <w:rFonts w:ascii="inherit" w:hAnsi="inherit"/>
          <w:spacing w:val="-1"/>
        </w:rPr>
        <w:t>locate</w:t>
      </w:r>
      <w:proofErr w:type="gramEnd"/>
      <w:r w:rsidRPr="001F1705">
        <w:rPr>
          <w:rFonts w:ascii="inherit" w:hAnsi="inherit"/>
          <w:spacing w:val="-1"/>
        </w:rPr>
        <w:t xml:space="preserve"> the commit in which the change was done.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In Git, this feature is called </w:t>
      </w:r>
      <w:r w:rsidRPr="001F1705">
        <w:rPr>
          <w:rStyle w:val="Emphasis"/>
          <w:rFonts w:ascii="inherit" w:eastAsiaTheme="majorEastAsia" w:hAnsi="inherit"/>
          <w:spacing w:val="-1"/>
        </w:rPr>
        <w:t>git blame</w:t>
      </w:r>
      <w:r w:rsidRPr="001F1705">
        <w:rPr>
          <w:rFonts w:ascii="inherit" w:hAnsi="inherit"/>
          <w:spacing w:val="-1"/>
        </w:rPr>
        <w:t> or </w:t>
      </w:r>
      <w:r w:rsidRPr="001F1705">
        <w:rPr>
          <w:rStyle w:val="Emphasis"/>
          <w:rFonts w:ascii="inherit" w:eastAsiaTheme="majorEastAsia" w:hAnsi="inherit"/>
          <w:spacing w:val="-1"/>
        </w:rPr>
        <w:t>git annotate</w:t>
      </w:r>
      <w:r w:rsidRPr="001F1705">
        <w:rPr>
          <w:rFonts w:ascii="inherit" w:hAnsi="inherit"/>
          <w:spacing w:val="-1"/>
        </w:rPr>
        <w:t>. The </w:t>
      </w:r>
      <w:r w:rsidRPr="001F1705">
        <w:rPr>
          <w:rStyle w:val="HTMLCode"/>
          <w:sz w:val="24"/>
          <w:szCs w:val="24"/>
          <w:shd w:val="clear" w:color="auto" w:fill="F7F7F8"/>
        </w:rPr>
        <w:t>git blame</w:t>
      </w:r>
      <w:r w:rsidRPr="001F1705">
        <w:rPr>
          <w:rFonts w:ascii="inherit" w:hAnsi="inherit"/>
          <w:spacing w:val="-1"/>
        </w:rPr>
        <w:t> command allows you to see which commit and author modified a file on a per line base. That is very useful to identify the person or the commit which introduced a change.</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05" w:anchor="git_blame_example" w:history="1">
        <w:r w:rsidR="009F0A31" w:rsidRPr="001F1705">
          <w:rPr>
            <w:rStyle w:val="Hyperlink"/>
            <w:rFonts w:ascii="Arial" w:hAnsi="Arial" w:cs="Arial"/>
            <w:color w:val="28373C"/>
            <w:sz w:val="24"/>
            <w:szCs w:val="24"/>
            <w:u w:val="none"/>
          </w:rPr>
          <w:t>27.2. Example: git blame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code snippet demonstrates the usage of the </w:t>
      </w:r>
      <w:r w:rsidRPr="001F1705">
        <w:rPr>
          <w:rStyle w:val="HTMLCode"/>
          <w:sz w:val="24"/>
          <w:szCs w:val="24"/>
          <w:shd w:val="clear" w:color="auto" w:fill="F7F7F8"/>
        </w:rPr>
        <w:t>git blame</w:t>
      </w:r>
      <w:r w:rsidRPr="001F1705">
        <w:rPr>
          <w:rFonts w:ascii="inherit" w:hAnsi="inherit"/>
          <w:spacing w:val="-1"/>
        </w:rPr>
        <w:t>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git</w:t>
      </w:r>
      <w:proofErr w:type="gramEnd"/>
      <w:r w:rsidRPr="001F1705">
        <w:rPr>
          <w:rStyle w:val="HTMLCode"/>
          <w:sz w:val="24"/>
          <w:szCs w:val="24"/>
        </w:rPr>
        <w:t xml:space="preserve"> blame shows the author and commit per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line</w:t>
      </w:r>
      <w:proofErr w:type="gramEnd"/>
      <w:r w:rsidRPr="001F1705">
        <w:rPr>
          <w:rStyle w:val="HTMLCode"/>
          <w:sz w:val="24"/>
          <w:szCs w:val="24"/>
        </w:rPr>
        <w:t xml:space="preserve"> of a file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blame [filename]</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the</w:t>
      </w:r>
      <w:proofErr w:type="gramEnd"/>
      <w:r w:rsidRPr="001F1705">
        <w:rPr>
          <w:rStyle w:val="HTMLCode"/>
          <w:sz w:val="24"/>
          <w:szCs w:val="24"/>
        </w:rPr>
        <w:t xml:space="preserve"> -L option allows limiting the selection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for</w:t>
      </w:r>
      <w:proofErr w:type="gramEnd"/>
      <w:r w:rsidRPr="001F1705">
        <w:rPr>
          <w:rStyle w:val="HTMLCode"/>
          <w:sz w:val="24"/>
          <w:szCs w:val="24"/>
        </w:rPr>
        <w:t xml:space="preserve"> example by line number</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only show line 1 and 2 in git blame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blame -L 1,2 [filename]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blame</w:t>
      </w:r>
      <w:r w:rsidRPr="001F1705">
        <w:rPr>
          <w:rFonts w:ascii="inherit" w:hAnsi="inherit"/>
          <w:spacing w:val="-1"/>
        </w:rPr>
        <w:t> command can also ignore whitespace changes with the </w:t>
      </w:r>
      <w:r w:rsidRPr="001F1705">
        <w:rPr>
          <w:rStyle w:val="HTMLCode"/>
          <w:sz w:val="24"/>
          <w:szCs w:val="24"/>
          <w:shd w:val="clear" w:color="auto" w:fill="F7F7F8"/>
        </w:rPr>
        <w:t>-w</w:t>
      </w:r>
      <w:r w:rsidRPr="001F1705">
        <w:rPr>
          <w:rFonts w:ascii="inherit" w:hAnsi="inherit"/>
          <w:spacing w:val="-1"/>
        </w:rPr>
        <w:t> parameter.</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06" w:anchor="gitk" w:history="1">
        <w:r w:rsidR="009F0A31" w:rsidRPr="001F1705">
          <w:rPr>
            <w:rStyle w:val="Hyperlink"/>
            <w:rFonts w:ascii="Arial" w:hAnsi="Arial" w:cs="Arial"/>
            <w:color w:val="28373C"/>
            <w:spacing w:val="-2"/>
            <w:sz w:val="24"/>
            <w:szCs w:val="24"/>
            <w:u w:val="none"/>
          </w:rPr>
          <w:t>28. Commit history of a repository or certain files</w:t>
        </w:r>
      </w:hyperlink>
    </w:p>
    <w:p w:rsidR="009F0A31" w:rsidRPr="001F1705" w:rsidRDefault="00F73D01" w:rsidP="009F0A31">
      <w:pPr>
        <w:pStyle w:val="NormalWeb"/>
        <w:shd w:val="clear" w:color="auto" w:fill="FFFFFF"/>
        <w:rPr>
          <w:rFonts w:ascii="inherit" w:hAnsi="inherit"/>
          <w:spacing w:val="-1"/>
        </w:rPr>
      </w:pPr>
      <w:hyperlink r:id="rId307" w:history="1">
        <w:r w:rsidR="009F0A31" w:rsidRPr="001F1705">
          <w:rPr>
            <w:rStyle w:val="Hyperlink"/>
            <w:rFonts w:ascii="inherit" w:hAnsi="inherit"/>
            <w:color w:val="2156A5"/>
            <w:spacing w:val="-1"/>
          </w:rPr>
          <w:t>Gitk</w:t>
        </w:r>
      </w:hyperlink>
      <w:r w:rsidR="009F0A31" w:rsidRPr="001F1705">
        <w:rPr>
          <w:rFonts w:ascii="inherit" w:hAnsi="inherit"/>
          <w:spacing w:val="-1"/>
        </w:rPr>
        <w:t> can be used to visualize the history of a repository of certain files.</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In some cases simply using </w:t>
      </w:r>
      <w:r w:rsidRPr="001F1705">
        <w:rPr>
          <w:rStyle w:val="HTMLCode"/>
          <w:sz w:val="24"/>
          <w:szCs w:val="24"/>
          <w:shd w:val="clear" w:color="auto" w:fill="F7F7F8"/>
        </w:rPr>
        <w:t>git blame</w:t>
      </w:r>
      <w:r w:rsidRPr="001F1705">
        <w:rPr>
          <w:rFonts w:ascii="inherit" w:hAnsi="inherit"/>
          <w:spacing w:val="-1"/>
        </w:rPr>
        <w:t> is not sufficient in order to see all details of certain changes. You can navigate to the file location in the target git repository and use the </w:t>
      </w:r>
      <w:r w:rsidRPr="001F1705">
        <w:rPr>
          <w:rStyle w:val="HTMLCode"/>
          <w:sz w:val="24"/>
          <w:szCs w:val="24"/>
          <w:shd w:val="clear" w:color="auto" w:fill="F7F7F8"/>
        </w:rPr>
        <w:t>gitk [filename]</w:t>
      </w:r>
      <w:r w:rsidRPr="001F1705">
        <w:rPr>
          <w:rFonts w:ascii="inherit" w:hAnsi="inherit"/>
          <w:spacing w:val="-1"/>
        </w:rPr>
        <w:t> command to see all commits of a file in a clear UI.</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In this screenshot we can see all commits of the </w:t>
      </w:r>
      <w:r w:rsidRPr="001F1705">
        <w:rPr>
          <w:rStyle w:val="HTMLCode"/>
          <w:sz w:val="24"/>
          <w:szCs w:val="24"/>
          <w:shd w:val="clear" w:color="auto" w:fill="F7F7F8"/>
        </w:rPr>
        <w:t>ShowViewHandler.java</w:t>
      </w:r>
      <w:r w:rsidRPr="001F1705">
        <w:rPr>
          <w:rFonts w:ascii="inherit" w:hAnsi="inherit"/>
          <w:spacing w:val="-1"/>
        </w:rPr>
        <w:t> by using the </w:t>
      </w:r>
      <w:r w:rsidRPr="001F1705">
        <w:rPr>
          <w:rStyle w:val="HTMLCode"/>
          <w:sz w:val="24"/>
          <w:szCs w:val="24"/>
          <w:shd w:val="clear" w:color="auto" w:fill="F7F7F8"/>
        </w:rPr>
        <w:t>gitk ShowViewHandler.java</w:t>
      </w:r>
      <w:r w:rsidRPr="001F1705">
        <w:rPr>
          <w:rFonts w:ascii="inherit" w:hAnsi="inherit"/>
          <w:spacing w:val="-1"/>
        </w:rPr>
        <w:t> command:</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08" w:anchor="gitshortlog" w:history="1">
        <w:r w:rsidR="009F0A31" w:rsidRPr="001F1705">
          <w:rPr>
            <w:rStyle w:val="Hyperlink"/>
            <w:rFonts w:ascii="Arial" w:hAnsi="Arial" w:cs="Arial"/>
            <w:color w:val="28373C"/>
            <w:spacing w:val="-2"/>
            <w:sz w:val="24"/>
            <w:szCs w:val="24"/>
            <w:u w:val="none"/>
          </w:rPr>
          <w:t xml:space="preserve">29. </w:t>
        </w:r>
        <w:proofErr w:type="gramStart"/>
        <w:r w:rsidR="009F0A31" w:rsidRPr="001F1705">
          <w:rPr>
            <w:rStyle w:val="Hyperlink"/>
            <w:rFonts w:ascii="Arial" w:hAnsi="Arial" w:cs="Arial"/>
            <w:color w:val="28373C"/>
            <w:spacing w:val="-2"/>
            <w:sz w:val="24"/>
            <w:szCs w:val="24"/>
            <w:u w:val="none"/>
          </w:rPr>
          <w:t>git</w:t>
        </w:r>
        <w:proofErr w:type="gramEnd"/>
        <w:r w:rsidR="009F0A31" w:rsidRPr="001F1705">
          <w:rPr>
            <w:rStyle w:val="Hyperlink"/>
            <w:rFonts w:ascii="Arial" w:hAnsi="Arial" w:cs="Arial"/>
            <w:color w:val="28373C"/>
            <w:spacing w:val="-2"/>
            <w:sz w:val="24"/>
            <w:szCs w:val="24"/>
            <w:u w:val="none"/>
          </w:rPr>
          <w:t xml:space="preserve"> shortlog for release announcements</w:t>
        </w:r>
      </w:hyperlink>
    </w:p>
    <w:p w:rsidR="009F0A31" w:rsidRPr="001F1705" w:rsidRDefault="009F0A31" w:rsidP="009F0A31">
      <w:pPr>
        <w:pStyle w:val="NormalWeb"/>
        <w:shd w:val="clear" w:color="auto" w:fill="FFFFFF"/>
        <w:rPr>
          <w:rFonts w:ascii="inherit" w:hAnsi="inherit"/>
          <w:spacing w:val="-1"/>
        </w:rPr>
      </w:pPr>
      <w:proofErr w:type="gramStart"/>
      <w:r w:rsidRPr="001F1705">
        <w:rPr>
          <w:rFonts w:ascii="inherit" w:hAnsi="inherit"/>
          <w:spacing w:val="-1"/>
        </w:rPr>
        <w:t>git</w:t>
      </w:r>
      <w:proofErr w:type="gramEnd"/>
      <w:r w:rsidRPr="001F1705">
        <w:rPr>
          <w:rFonts w:ascii="inherit" w:hAnsi="inherit"/>
          <w:spacing w:val="-1"/>
        </w:rPr>
        <w:t xml:space="preserve"> shortlog The </w:t>
      </w:r>
      <w:r w:rsidRPr="001F1705">
        <w:rPr>
          <w:rStyle w:val="HTMLCode"/>
          <w:sz w:val="24"/>
          <w:szCs w:val="24"/>
          <w:shd w:val="clear" w:color="auto" w:fill="F7F7F8"/>
        </w:rPr>
        <w:t>git shortlog</w:t>
      </w:r>
      <w:r w:rsidRPr="001F1705">
        <w:rPr>
          <w:rFonts w:ascii="inherit" w:hAnsi="inherit"/>
          <w:spacing w:val="-1"/>
        </w:rPr>
        <w:t> command summarizes the </w:t>
      </w:r>
      <w:r w:rsidRPr="001F1705">
        <w:rPr>
          <w:rStyle w:val="HTMLCode"/>
          <w:sz w:val="24"/>
          <w:szCs w:val="24"/>
          <w:shd w:val="clear" w:color="auto" w:fill="F7F7F8"/>
        </w:rPr>
        <w:t>git log</w:t>
      </w:r>
      <w:r w:rsidRPr="001F1705">
        <w:rPr>
          <w:rFonts w:ascii="inherit" w:hAnsi="inherit"/>
          <w:spacing w:val="-1"/>
        </w:rPr>
        <w:t> output. It groups all commits by author and includes the first line of the commit message.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-s</w:t>
      </w:r>
      <w:r w:rsidRPr="001F1705">
        <w:rPr>
          <w:rFonts w:ascii="inherit" w:hAnsi="inherit"/>
          <w:spacing w:val="-1"/>
        </w:rPr>
        <w:t> option suppresses the commit message and provides a commit count. The </w:t>
      </w:r>
      <w:r w:rsidRPr="001F1705">
        <w:rPr>
          <w:rStyle w:val="HTMLCode"/>
          <w:sz w:val="24"/>
          <w:szCs w:val="24"/>
          <w:shd w:val="clear" w:color="auto" w:fill="F7F7F8"/>
        </w:rPr>
        <w:t>-n</w:t>
      </w:r>
      <w:r w:rsidRPr="001F1705">
        <w:rPr>
          <w:rFonts w:ascii="inherit" w:hAnsi="inherit"/>
          <w:spacing w:val="-1"/>
        </w:rPr>
        <w:t> option sorts the output based on the number of commits by author.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gives a summary of the changes by author</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shortlog</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compressed summary</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 summary, provides a commit count summary only</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-n sorted by number instead of name of the author</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shortlog -sn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This command also allows you to see the commits done by a certain author or committer.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lastRenderedPageBreak/>
        <w:t xml:space="preserve"># </w:t>
      </w:r>
      <w:proofErr w:type="gramStart"/>
      <w:r w:rsidRPr="001F1705">
        <w:rPr>
          <w:rStyle w:val="HTMLCode"/>
          <w:sz w:val="24"/>
          <w:szCs w:val="24"/>
        </w:rPr>
        <w:t>see</w:t>
      </w:r>
      <w:proofErr w:type="gramEnd"/>
      <w:r w:rsidRPr="001F1705">
        <w:rPr>
          <w:rStyle w:val="HTMLCode"/>
          <w:sz w:val="24"/>
          <w:szCs w:val="24"/>
        </w:rPr>
        <w:t xml:space="preserve"> the commits by the author "Lars Vogel"</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shortlog --author="Lars Vogel"</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commits by the author "Lars Vogel"</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restricted by the last years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shortlog --author="Lars Vogel" --since=2years</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number of commits by the author "Lars Vogel"</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shortlog -s --author="Lars Vogel" --since=2years</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09" w:anchor="stash_usage" w:history="1">
        <w:r w:rsidR="009F0A31" w:rsidRPr="001F1705">
          <w:rPr>
            <w:rStyle w:val="Hyperlink"/>
            <w:rFonts w:ascii="Arial" w:hAnsi="Arial" w:cs="Arial"/>
            <w:color w:val="28373C"/>
            <w:spacing w:val="-2"/>
            <w:sz w:val="24"/>
            <w:szCs w:val="24"/>
            <w:u w:val="none"/>
          </w:rPr>
          <w:t>30. Stashing changes in Git</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0" w:anchor="stash_usage1" w:history="1">
        <w:r w:rsidR="009F0A31" w:rsidRPr="001F1705">
          <w:rPr>
            <w:rStyle w:val="Hyperlink"/>
            <w:rFonts w:ascii="Arial" w:hAnsi="Arial" w:cs="Arial"/>
            <w:color w:val="28373C"/>
            <w:sz w:val="24"/>
            <w:szCs w:val="24"/>
            <w:u w:val="none"/>
          </w:rPr>
          <w:t>30.1. The git stash command</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Git provides the </w:t>
      </w:r>
      <w:r w:rsidRPr="001F1705">
        <w:rPr>
          <w:rStyle w:val="HTMLCode"/>
          <w:sz w:val="24"/>
          <w:szCs w:val="24"/>
          <w:shd w:val="clear" w:color="auto" w:fill="F7F7F8"/>
        </w:rPr>
        <w:t>git stash</w:t>
      </w:r>
      <w:r w:rsidRPr="001F1705">
        <w:rPr>
          <w:rFonts w:ascii="inherit" w:hAnsi="inherit"/>
          <w:spacing w:val="-1"/>
        </w:rPr>
        <w:t> command which allows you to record the current state of the working directory and the staging area and to revert to the last committed revision.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This allows you to pull in the latest changes or to develop an urgent fix. Afterwards you can restore the stashed changes, which will reapply the changes to the current version of the source code.</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1" w:anchor="stash_usage2" w:history="1">
        <w:r w:rsidR="009F0A31" w:rsidRPr="001F1705">
          <w:rPr>
            <w:rStyle w:val="Hyperlink"/>
            <w:rFonts w:ascii="Arial" w:hAnsi="Arial" w:cs="Arial"/>
            <w:color w:val="28373C"/>
            <w:sz w:val="24"/>
            <w:szCs w:val="24"/>
            <w:u w:val="none"/>
          </w:rPr>
          <w:t>30.2. When to use git stash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In general using the stash command should be the exception in using Git. Typically, you would create new branches for new features and switch between branches. You can also commit frequently in your local Git repository and use interactive rebase to combine these commits later before pushing them to another Git repository.</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Even if you prefer not to use branches, you can avoid using the </w:t>
      </w:r>
      <w:r w:rsidRPr="001F1705">
        <w:rPr>
          <w:rStyle w:val="HTMLCode"/>
          <w:sz w:val="24"/>
          <w:szCs w:val="24"/>
          <w:shd w:val="clear" w:color="auto" w:fill="F7F7F8"/>
        </w:rPr>
        <w:t>git stash</w:t>
      </w:r>
      <w:r w:rsidRPr="001F1705">
        <w:rPr>
          <w:rFonts w:ascii="inherit" w:hAnsi="inherit"/>
          <w:spacing w:val="-1"/>
        </w:rPr>
        <w:t> command. In this case you commit the changes you want to put aside and amend the commit with the next commit. If you use the approach of creating a commit, you typically put a marker in the commit message to mark it as a draft, e.g., "[DRAFT] implement feature x".</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2" w:anchor="stash_example" w:history="1">
        <w:r w:rsidR="009F0A31" w:rsidRPr="001F1705">
          <w:rPr>
            <w:rStyle w:val="Hyperlink"/>
            <w:rFonts w:ascii="Arial" w:hAnsi="Arial" w:cs="Arial"/>
            <w:color w:val="28373C"/>
            <w:sz w:val="24"/>
            <w:szCs w:val="24"/>
            <w:u w:val="none"/>
          </w:rPr>
          <w:t>30.3. Example: Using the git stash command</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commands will save a stash and reapply them after some changes.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a stash with uncommitted changes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stash</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do changes to the source, e.g., by pulling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changes from a remote repo</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afterwards, </w:t>
      </w:r>
      <w:proofErr w:type="gramStart"/>
      <w:r w:rsidRPr="001F1705">
        <w:rPr>
          <w:rStyle w:val="HTMLCode"/>
          <w:sz w:val="24"/>
          <w:szCs w:val="24"/>
        </w:rPr>
        <w:t>re-apply</w:t>
      </w:r>
      <w:proofErr w:type="gramEnd"/>
      <w:r w:rsidRPr="001F1705">
        <w:rPr>
          <w:rStyle w:val="HTMLCode"/>
          <w:sz w:val="24"/>
          <w:szCs w:val="24"/>
        </w:rPr>
        <w:t xml:space="preserve"> the stashed changes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and</w:t>
      </w:r>
      <w:proofErr w:type="gramEnd"/>
      <w:r w:rsidRPr="001F1705">
        <w:rPr>
          <w:rStyle w:val="HTMLCode"/>
          <w:sz w:val="24"/>
          <w:szCs w:val="24"/>
        </w:rPr>
        <w:t xml:space="preserve"> delete the stash from the list of stashes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stash pop</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It is also possible to keep a list of stashes.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a stash with uncommitted changes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stash save</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list of available stashes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stash list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lastRenderedPageBreak/>
        <w:t xml:space="preserve"># </w:t>
      </w:r>
      <w:proofErr w:type="gramStart"/>
      <w:r w:rsidRPr="001F1705">
        <w:rPr>
          <w:rStyle w:val="HTMLCode"/>
          <w:sz w:val="24"/>
          <w:szCs w:val="24"/>
        </w:rPr>
        <w:t>result</w:t>
      </w:r>
      <w:proofErr w:type="gramEnd"/>
      <w:r w:rsidRPr="001F1705">
        <w:rPr>
          <w:rStyle w:val="HTMLCode"/>
          <w:sz w:val="24"/>
          <w:szCs w:val="24"/>
        </w:rPr>
        <w:t xml:space="preserve"> might be something like: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stash</w:t>
      </w:r>
      <w:proofErr w:type="gramEnd"/>
      <w:r w:rsidRPr="001F1705">
        <w:rPr>
          <w:rStyle w:val="HTMLCode"/>
          <w:sz w:val="24"/>
          <w:szCs w:val="24"/>
        </w:rPr>
        <w:t>@{0}: WIP on master: 273e4a0 Resize issue in Dialog</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stash</w:t>
      </w:r>
      <w:proofErr w:type="gramEnd"/>
      <w:r w:rsidRPr="001F1705">
        <w:rPr>
          <w:rStyle w:val="HTMLCode"/>
          <w:sz w:val="24"/>
          <w:szCs w:val="24"/>
        </w:rPr>
        <w:t>@{1}: WIP on master: 273e4b0 Silly typo in Classname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stash</w:t>
      </w:r>
      <w:proofErr w:type="gramEnd"/>
      <w:r w:rsidRPr="001F1705">
        <w:rPr>
          <w:rStyle w:val="HTMLCode"/>
          <w:sz w:val="24"/>
          <w:szCs w:val="24"/>
        </w:rPr>
        <w:t>@{2}: WIP on master: 273e4c0 Silly typo in Javadoc</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you</w:t>
      </w:r>
      <w:proofErr w:type="gramEnd"/>
      <w:r w:rsidRPr="001F1705">
        <w:rPr>
          <w:rStyle w:val="HTMLCode"/>
          <w:sz w:val="24"/>
          <w:szCs w:val="24"/>
        </w:rPr>
        <w:t xml:space="preserve"> can use the ID to apply a stash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stash apply stash@{0}</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or</w:t>
      </w:r>
      <w:proofErr w:type="gramEnd"/>
      <w:r w:rsidRPr="001F1705">
        <w:rPr>
          <w:rStyle w:val="HTMLCode"/>
          <w:sz w:val="24"/>
          <w:szCs w:val="24"/>
        </w:rPr>
        <w:t xml:space="preserve"> apply the latest stash and delete it afterwards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stash pop</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you</w:t>
      </w:r>
      <w:proofErr w:type="gramEnd"/>
      <w:r w:rsidRPr="001F1705">
        <w:rPr>
          <w:rStyle w:val="HTMLCode"/>
          <w:sz w:val="24"/>
          <w:szCs w:val="24"/>
        </w:rPr>
        <w:t xml:space="preserve"> can also remove a stashed change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without</w:t>
      </w:r>
      <w:proofErr w:type="gramEnd"/>
      <w:r w:rsidRPr="001F1705">
        <w:rPr>
          <w:rStyle w:val="HTMLCode"/>
          <w:sz w:val="24"/>
          <w:szCs w:val="24"/>
        </w:rPr>
        <w:t xml:space="preserve"> applying it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stash drop stash@{0}</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or</w:t>
      </w:r>
      <w:proofErr w:type="gramEnd"/>
      <w:r w:rsidRPr="001F1705">
        <w:rPr>
          <w:rStyle w:val="HTMLCode"/>
          <w:sz w:val="24"/>
          <w:szCs w:val="24"/>
        </w:rPr>
        <w:t xml:space="preserve"> delete all stashes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stash clear</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3" w:anchor="stash_branchexample" w:history="1">
        <w:r w:rsidR="009F0A31" w:rsidRPr="001F1705">
          <w:rPr>
            <w:rStyle w:val="Hyperlink"/>
            <w:rFonts w:ascii="Arial" w:hAnsi="Arial" w:cs="Arial"/>
            <w:color w:val="28373C"/>
            <w:sz w:val="24"/>
            <w:szCs w:val="24"/>
            <w:u w:val="none"/>
          </w:rPr>
          <w:t>30.4. Create a branch from a stash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also create a branch for your stash if you want to continue to work on the stashed changes in a branch. This can be done with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a new branch from your stack 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switch</w:t>
      </w:r>
      <w:proofErr w:type="gramEnd"/>
      <w:r w:rsidRPr="001F1705">
        <w:rPr>
          <w:rStyle w:val="HTMLCode"/>
          <w:sz w:val="24"/>
          <w:szCs w:val="24"/>
        </w:rPr>
        <w:t xml:space="preserve"> to it</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stash branch newbranchforstash</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14" w:anchor="gitclean" w:history="1">
        <w:r w:rsidR="009F0A31" w:rsidRPr="001F1705">
          <w:rPr>
            <w:rStyle w:val="Hyperlink"/>
            <w:rFonts w:ascii="Arial" w:hAnsi="Arial" w:cs="Arial"/>
            <w:color w:val="28373C"/>
            <w:spacing w:val="-2"/>
            <w:sz w:val="24"/>
            <w:szCs w:val="24"/>
            <w:u w:val="none"/>
          </w:rPr>
          <w:t>31. Remove untracked files with git clean</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5" w:anchor="gitclean_command" w:history="1">
        <w:r w:rsidR="009F0A31" w:rsidRPr="001F1705">
          <w:rPr>
            <w:rStyle w:val="Hyperlink"/>
            <w:rFonts w:ascii="Arial" w:hAnsi="Arial" w:cs="Arial"/>
            <w:color w:val="28373C"/>
            <w:sz w:val="24"/>
            <w:szCs w:val="24"/>
            <w:u w:val="none"/>
          </w:rPr>
          <w:t>31.1. Removing untracked files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have untracked files in your working tree which you want to remove, you can use the </w:t>
      </w:r>
      <w:r w:rsidRPr="001F1705">
        <w:rPr>
          <w:rStyle w:val="HTMLCode"/>
          <w:sz w:val="24"/>
          <w:szCs w:val="24"/>
          <w:shd w:val="clear" w:color="auto" w:fill="F7F7F8"/>
        </w:rPr>
        <w:t>git clean</w:t>
      </w:r>
      <w:r w:rsidRPr="001F1705">
        <w:rPr>
          <w:rFonts w:ascii="inherit" w:hAnsi="inherit"/>
          <w:spacing w:val="-1"/>
        </w:rPr>
        <w:t> command.</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6" w:anchor="gitclean_example" w:history="1">
        <w:r w:rsidR="009F0A31" w:rsidRPr="001F1705">
          <w:rPr>
            <w:rStyle w:val="Hyperlink"/>
            <w:rFonts w:ascii="Arial" w:hAnsi="Arial" w:cs="Arial"/>
            <w:color w:val="28373C"/>
            <w:sz w:val="24"/>
            <w:szCs w:val="24"/>
            <w:u w:val="none"/>
          </w:rPr>
          <w:t>31.2. Example: Using git clean</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commands demonstrate the usage of the </w:t>
      </w:r>
      <w:r w:rsidRPr="001F1705">
        <w:rPr>
          <w:rStyle w:val="HTMLCode"/>
          <w:sz w:val="24"/>
          <w:szCs w:val="24"/>
          <w:shd w:val="clear" w:color="auto" w:fill="F7F7F8"/>
        </w:rPr>
        <w:t>git clean</w:t>
      </w:r>
      <w:r w:rsidRPr="001F1705">
        <w:rPr>
          <w:rFonts w:ascii="inherit" w:hAnsi="inherit"/>
          <w:spacing w:val="-1"/>
        </w:rPr>
        <w:t>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a new file with content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"this is trash to be deleted" &gt; test04</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a dry-run to see what would happen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-n is the same as --dry-run</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clean -n</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delete, -f is required if</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variable</w:t>
      </w:r>
      <w:proofErr w:type="gramEnd"/>
      <w:r w:rsidRPr="001F1705">
        <w:rPr>
          <w:rStyle w:val="HTMLCode"/>
          <w:sz w:val="24"/>
          <w:szCs w:val="24"/>
        </w:rPr>
        <w:t xml:space="preserve"> clean.requireForce is not set to false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clean -f</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-d flag to delete new directories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-x to delete hidden files, e.g., ".example"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clean -fdx</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17" w:anchor="undochanges" w:history="1">
        <w:r w:rsidR="009F0A31" w:rsidRPr="001F1705">
          <w:rPr>
            <w:rStyle w:val="Hyperlink"/>
            <w:rFonts w:ascii="Arial" w:hAnsi="Arial" w:cs="Arial"/>
            <w:color w:val="28373C"/>
            <w:spacing w:val="-2"/>
            <w:sz w:val="24"/>
            <w:szCs w:val="24"/>
            <w:u w:val="none"/>
          </w:rPr>
          <w:t>32. Revert uncommitted changes in tracked files</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8" w:anchor="undochanges_usecase" w:history="1">
        <w:r w:rsidR="009F0A31" w:rsidRPr="001F1705">
          <w:rPr>
            <w:rStyle w:val="Hyperlink"/>
            <w:rFonts w:ascii="Arial" w:hAnsi="Arial" w:cs="Arial"/>
            <w:color w:val="28373C"/>
            <w:sz w:val="24"/>
            <w:szCs w:val="24"/>
            <w:u w:val="none"/>
          </w:rPr>
          <w:t>32.1. Use cases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have a tracked file in Git, you can always recreate the file content based on the staging area or based on a previous commit. You can also remove staged changes from the staging area to avoid that these changes are included in the next commit. This chapter explain you how you can do this.</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19" w:anchor="undochanges_reset" w:history="1">
        <w:r w:rsidR="009F0A31" w:rsidRPr="001F1705">
          <w:rPr>
            <w:rStyle w:val="Hyperlink"/>
            <w:rFonts w:ascii="Arial" w:hAnsi="Arial" w:cs="Arial"/>
            <w:color w:val="28373C"/>
            <w:sz w:val="24"/>
            <w:szCs w:val="24"/>
            <w:u w:val="none"/>
          </w:rPr>
          <w:t>32.2. Remove staged changes from the staging area</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Staging area, remove staged changes </w:t>
      </w:r>
      <w:proofErr w:type="gramStart"/>
      <w:r w:rsidRPr="001F1705">
        <w:rPr>
          <w:rFonts w:ascii="inherit" w:hAnsi="inherit"/>
          <w:spacing w:val="-1"/>
        </w:rPr>
        <w:t>You</w:t>
      </w:r>
      <w:proofErr w:type="gramEnd"/>
      <w:r w:rsidRPr="001F1705">
        <w:rPr>
          <w:rFonts w:ascii="inherit" w:hAnsi="inherit"/>
          <w:spacing w:val="-1"/>
        </w:rPr>
        <w:t xml:space="preserve"> can use the </w:t>
      </w:r>
      <w:r w:rsidRPr="001F1705">
        <w:rPr>
          <w:rStyle w:val="HTMLCode"/>
          <w:sz w:val="24"/>
          <w:szCs w:val="24"/>
          <w:shd w:val="clear" w:color="auto" w:fill="F7F7F8"/>
        </w:rPr>
        <w:t>git reset [paths]</w:t>
      </w:r>
      <w:r w:rsidRPr="001F1705">
        <w:rPr>
          <w:rFonts w:ascii="inherit" w:hAnsi="inherit"/>
          <w:spacing w:val="-1"/>
        </w:rPr>
        <w:t> command to remove staged changes from the staging area. This means that </w:t>
      </w:r>
      <w:r w:rsidRPr="001F1705">
        <w:rPr>
          <w:rStyle w:val="HTMLCode"/>
          <w:sz w:val="24"/>
          <w:szCs w:val="24"/>
          <w:shd w:val="clear" w:color="auto" w:fill="F7F7F8"/>
        </w:rPr>
        <w:t>git reset [paths]</w:t>
      </w:r>
      <w:r w:rsidRPr="001F1705">
        <w:rPr>
          <w:rFonts w:ascii="inherit" w:hAnsi="inherit"/>
          <w:spacing w:val="-1"/>
        </w:rPr>
        <w:t> is the opposite of </w:t>
      </w:r>
      <w:r w:rsidRPr="001F1705">
        <w:rPr>
          <w:rStyle w:val="HTMLCode"/>
          <w:sz w:val="24"/>
          <w:szCs w:val="24"/>
          <w:shd w:val="clear" w:color="auto" w:fill="F7F7F8"/>
        </w:rPr>
        <w:t>git add [paths]</w:t>
      </w:r>
      <w:r w:rsidRPr="001F1705">
        <w:rPr>
          <w:rFonts w:ascii="inherit" w:hAnsi="inherit"/>
          <w:spacing w:val="-1"/>
        </w:rPr>
        <w:t>. It avoids that the changes are included in the next commit. The changes are still available in the working tree, e.g., you will not lose your changes and can stage and commit them at a later point.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In the following example you create a new file and change an existing file. Both changes are staged.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do</w:t>
      </w:r>
      <w:proofErr w:type="gramEnd"/>
      <w:r w:rsidRPr="001F1705">
        <w:rPr>
          <w:rStyle w:val="HTMLCode"/>
          <w:sz w:val="24"/>
          <w:szCs w:val="24"/>
        </w:rPr>
        <w:t xml:space="preserve"> changes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unwantedstaged.txt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"more.." &gt;&gt; test02</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add changes to staging area</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unwantedstaged.txt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test02</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status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status</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output of </w:t>
      </w:r>
      <w:r w:rsidRPr="001F1705">
        <w:rPr>
          <w:rStyle w:val="HTMLCode"/>
          <w:sz w:val="24"/>
          <w:szCs w:val="24"/>
          <w:shd w:val="clear" w:color="auto" w:fill="F7F7F8"/>
        </w:rPr>
        <w:t>git status</w:t>
      </w:r>
      <w:r w:rsidRPr="001F1705">
        <w:rPr>
          <w:rFonts w:ascii="inherit" w:hAnsi="inherit"/>
          <w:spacing w:val="-1"/>
        </w:rPr>
        <w:t> command should look similar to the following.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On branch master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Changes to be committed: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reset HEAD &lt;file&gt;..." to unstage)</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modified</w:t>
      </w:r>
      <w:proofErr w:type="gramEnd"/>
      <w:r w:rsidRPr="001F1705">
        <w:rPr>
          <w:rStyle w:val="HTMLCode"/>
          <w:sz w:val="24"/>
          <w:szCs w:val="24"/>
        </w:rPr>
        <w:t>:   test02</w:t>
      </w:r>
    </w:p>
    <w:p w:rsidR="009F0A31" w:rsidRPr="001F1705" w:rsidRDefault="009F0A31" w:rsidP="009F0A31">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new</w:t>
      </w:r>
      <w:proofErr w:type="gramEnd"/>
      <w:r w:rsidRPr="001F1705">
        <w:rPr>
          <w:rStyle w:val="HTMLCode"/>
          <w:sz w:val="24"/>
          <w:szCs w:val="24"/>
        </w:rPr>
        <w:t xml:space="preserve"> file:   unwantedstaged.txt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Remove the changes from the staging area with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remove</w:t>
      </w:r>
      <w:proofErr w:type="gramEnd"/>
      <w:r w:rsidRPr="001F1705">
        <w:rPr>
          <w:rStyle w:val="HTMLCode"/>
          <w:sz w:val="24"/>
          <w:szCs w:val="24"/>
        </w:rPr>
        <w:t xml:space="preserve"> test02 from the staging area</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reset test02</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remove</w:t>
      </w:r>
      <w:proofErr w:type="gramEnd"/>
      <w:r w:rsidRPr="001F1705">
        <w:rPr>
          <w:rStyle w:val="HTMLCode"/>
          <w:sz w:val="24"/>
          <w:szCs w:val="24"/>
        </w:rPr>
        <w:t xml:space="preserve"> unwantedstaged.txt from the staging area</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reset unwantedstaged.txt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Use the </w:t>
      </w:r>
      <w:r w:rsidRPr="001F1705">
        <w:rPr>
          <w:rStyle w:val="HTMLCode"/>
          <w:sz w:val="24"/>
          <w:szCs w:val="24"/>
          <w:shd w:val="clear" w:color="auto" w:fill="F7F7F8"/>
        </w:rPr>
        <w:t>git status</w:t>
      </w:r>
      <w:r w:rsidRPr="001F1705">
        <w:rPr>
          <w:rFonts w:ascii="inherit" w:hAnsi="inherit"/>
          <w:spacing w:val="-1"/>
        </w:rPr>
        <w:t> command to see the result.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On branch master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Changes not staged for commit: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add &lt;file&gt;..." to update what will be committed)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checkout -- &lt;file&gt;..." to discard changes in working directory)</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lastRenderedPageBreak/>
        <w:t xml:space="preserve">    </w:t>
      </w:r>
      <w:proofErr w:type="gramStart"/>
      <w:r w:rsidRPr="001F1705">
        <w:rPr>
          <w:rStyle w:val="HTMLCode"/>
          <w:sz w:val="24"/>
          <w:szCs w:val="24"/>
        </w:rPr>
        <w:t>modified</w:t>
      </w:r>
      <w:proofErr w:type="gramEnd"/>
      <w:r w:rsidRPr="001F1705">
        <w:rPr>
          <w:rStyle w:val="HTMLCode"/>
          <w:sz w:val="24"/>
          <w:szCs w:val="24"/>
        </w:rPr>
        <w:t>:   test02</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Untracked files: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"git add &lt;file&gt;..." to include in what will be committed)</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unwantedstaged.txt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no</w:t>
      </w:r>
      <w:proofErr w:type="gramEnd"/>
      <w:r w:rsidRPr="001F1705">
        <w:rPr>
          <w:rStyle w:val="HTMLCode"/>
          <w:sz w:val="24"/>
          <w:szCs w:val="24"/>
        </w:rPr>
        <w:t xml:space="preserve"> changes added to commit (use "git add" and/or "git commit -a")</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reset</w:t>
      </w:r>
      <w:r w:rsidRPr="001F1705">
        <w:rPr>
          <w:rFonts w:ascii="inherit" w:hAnsi="inherit"/>
          <w:spacing w:val="-1"/>
        </w:rPr>
        <w:t> behaves differently depending on the options you provide. To learn more about the </w:t>
      </w:r>
      <w:r w:rsidRPr="001F1705">
        <w:rPr>
          <w:rStyle w:val="HTMLCode"/>
          <w:sz w:val="24"/>
          <w:szCs w:val="24"/>
          <w:shd w:val="clear" w:color="auto" w:fill="F7F7F8"/>
        </w:rPr>
        <w:t>git reset</w:t>
      </w:r>
      <w:r w:rsidRPr="001F1705">
        <w:rPr>
          <w:rFonts w:ascii="inherit" w:hAnsi="inherit"/>
          <w:spacing w:val="-1"/>
        </w:rPr>
        <w:t> command see </w:t>
      </w:r>
      <w:hyperlink r:id="rId320" w:anchor="gitreset" w:history="1">
        <w:r w:rsidRPr="001F1705">
          <w:rPr>
            <w:rStyle w:val="Hyperlink"/>
            <w:rFonts w:ascii="inherit" w:hAnsi="inherit"/>
            <w:color w:val="2156A5"/>
            <w:spacing w:val="-1"/>
          </w:rPr>
          <w:t>[gitreset]</w:t>
        </w:r>
      </w:hyperlink>
      <w:r w:rsidRPr="001F1705">
        <w:rPr>
          <w:rFonts w:ascii="inherit" w:hAnsi="inherit"/>
          <w:spacing w:val="-1"/>
        </w:rPr>
        <w:t>.</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21" w:anchor="undochanges_checkout" w:history="1">
        <w:r w:rsidR="009F0A31" w:rsidRPr="001F1705">
          <w:rPr>
            <w:rStyle w:val="Hyperlink"/>
            <w:rFonts w:ascii="Arial" w:hAnsi="Arial" w:cs="Arial"/>
            <w:color w:val="28373C"/>
            <w:sz w:val="24"/>
            <w:szCs w:val="24"/>
            <w:u w:val="none"/>
          </w:rPr>
          <w:t>32.3. Remove changes in the working tree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Changes in the working tree which are not staged can be undone with </w:t>
      </w:r>
      <w:r w:rsidRPr="001F1705">
        <w:rPr>
          <w:rStyle w:val="HTMLCode"/>
          <w:sz w:val="24"/>
          <w:szCs w:val="24"/>
          <w:shd w:val="clear" w:color="auto" w:fill="F7F7F8"/>
        </w:rPr>
        <w:t>git checkout</w:t>
      </w:r>
      <w:r w:rsidRPr="001F1705">
        <w:rPr>
          <w:rFonts w:ascii="inherit" w:hAnsi="inherit"/>
          <w:spacing w:val="-1"/>
        </w:rPr>
        <w:t>command. This command resets the file in the working tree to the latest staged version. If there are no staged changes, the latest committed version is used for the restore operation.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delete</w:t>
      </w:r>
      <w:proofErr w:type="gramEnd"/>
      <w:r w:rsidRPr="001F1705">
        <w:rPr>
          <w:rStyle w:val="HTMLCode"/>
          <w:sz w:val="24"/>
          <w:szCs w:val="24"/>
        </w:rPr>
        <w:t xml:space="preserve"> a file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rm</w:t>
      </w:r>
      <w:proofErr w:type="gramEnd"/>
      <w:r w:rsidRPr="001F1705">
        <w:rPr>
          <w:rStyle w:val="HTMLCode"/>
          <w:sz w:val="24"/>
          <w:szCs w:val="24"/>
        </w:rPr>
        <w:t xml:space="preserve"> test01</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revert the deletion</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 test01</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note</w:t>
      </w:r>
      <w:proofErr w:type="gramEnd"/>
      <w:r w:rsidRPr="001F1705">
        <w:rPr>
          <w:rStyle w:val="HTMLCode"/>
          <w:sz w:val="24"/>
          <w:szCs w:val="24"/>
        </w:rPr>
        <w:t xml:space="preserve"> git checkout test01 also works but using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two - ensures that Git understands that test01</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is a path and not a parameter</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change</w:t>
      </w:r>
      <w:proofErr w:type="gramEnd"/>
      <w:r w:rsidRPr="001F1705">
        <w:rPr>
          <w:rStyle w:val="HTMLCode"/>
          <w:sz w:val="24"/>
          <w:szCs w:val="24"/>
        </w:rPr>
        <w:t xml:space="preserve"> a file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"override" &gt; test01</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restore</w:t>
      </w:r>
      <w:proofErr w:type="gramEnd"/>
      <w:r w:rsidRPr="001F1705">
        <w:rPr>
          <w:rStyle w:val="HTMLCode"/>
          <w:sz w:val="24"/>
          <w:szCs w:val="24"/>
        </w:rPr>
        <w:t xml:space="preserve"> the file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 test01</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For example, you can restore the content of a directory called </w:t>
      </w:r>
      <w:r w:rsidRPr="001F1705">
        <w:rPr>
          <w:rStyle w:val="HTMLCode"/>
          <w:sz w:val="24"/>
          <w:szCs w:val="24"/>
          <w:shd w:val="clear" w:color="auto" w:fill="F7F7F8"/>
        </w:rPr>
        <w:t>data</w:t>
      </w:r>
      <w:r w:rsidRPr="001F1705">
        <w:rPr>
          <w:rFonts w:ascii="inherit" w:hAnsi="inherit"/>
          <w:spacing w:val="-1"/>
        </w:rPr>
        <w:t> with the following command.</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 data</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22" w:anchor="undochanges_directorydeletion" w:history="1">
        <w:r w:rsidR="009F0A31" w:rsidRPr="001F1705">
          <w:rPr>
            <w:rStyle w:val="Hyperlink"/>
            <w:rFonts w:ascii="Arial" w:hAnsi="Arial" w:cs="Arial"/>
            <w:color w:val="28373C"/>
            <w:sz w:val="24"/>
            <w:szCs w:val="24"/>
          </w:rPr>
          <w:t>32.4. Remove changes in the working tree and the staging area</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want to undo a staged but uncommitted change, you use the </w:t>
      </w:r>
      <w:r w:rsidRPr="001F1705">
        <w:rPr>
          <w:rStyle w:val="HTMLCode"/>
          <w:sz w:val="24"/>
          <w:szCs w:val="24"/>
          <w:shd w:val="clear" w:color="auto" w:fill="F7F7F8"/>
        </w:rPr>
        <w:t>git checkout [commit-pointer] [paths]</w:t>
      </w:r>
      <w:r w:rsidRPr="001F1705">
        <w:rPr>
          <w:rFonts w:ascii="inherit" w:hAnsi="inherit"/>
          <w:spacing w:val="-1"/>
        </w:rPr>
        <w:t> command. This version of the command resets the working tree and the staged area.</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demonstrates the usage of this to restore a delete directory.</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a demo directory</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mkdir</w:t>
      </w:r>
      <w:proofErr w:type="gramEnd"/>
      <w:r w:rsidRPr="001F1705">
        <w:rPr>
          <w:rStyle w:val="HTMLCode"/>
          <w:sz w:val="24"/>
          <w:szCs w:val="24"/>
        </w:rPr>
        <w:t xml:space="preserve"> checkoutheaddemo</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checkoutheaddemo/myfile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-m "Adds new directory"</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lastRenderedPageBreak/>
        <w:t xml:space="preserve"># now </w:t>
      </w:r>
      <w:proofErr w:type="gramStart"/>
      <w:r w:rsidRPr="001F1705">
        <w:rPr>
          <w:rStyle w:val="HTMLCode"/>
          <w:sz w:val="24"/>
          <w:szCs w:val="24"/>
        </w:rPr>
        <w:t>delete</w:t>
      </w:r>
      <w:proofErr w:type="gramEnd"/>
      <w:r w:rsidRPr="001F1705">
        <w:rPr>
          <w:rStyle w:val="HTMLCode"/>
          <w:sz w:val="24"/>
          <w:szCs w:val="24"/>
        </w:rPr>
        <w:t xml:space="preserve"> the directory and add the change to</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the</w:t>
      </w:r>
      <w:proofErr w:type="gramEnd"/>
      <w:r w:rsidRPr="001F1705">
        <w:rPr>
          <w:rStyle w:val="HTMLCode"/>
          <w:sz w:val="24"/>
          <w:szCs w:val="24"/>
        </w:rPr>
        <w:t xml:space="preserve"> staging area</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rm</w:t>
      </w:r>
      <w:proofErr w:type="gramEnd"/>
      <w:r w:rsidRPr="001F1705">
        <w:rPr>
          <w:rStyle w:val="HTMLCode"/>
          <w:sz w:val="24"/>
          <w:szCs w:val="24"/>
        </w:rPr>
        <w:t xml:space="preserve"> -rf checkoutheaddemo</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Use git </w:t>
      </w:r>
      <w:proofErr w:type="gramStart"/>
      <w:r w:rsidRPr="001F1705">
        <w:rPr>
          <w:rStyle w:val="HTMLCode"/>
          <w:sz w:val="24"/>
          <w:szCs w:val="24"/>
        </w:rPr>
        <w:t>add .</w:t>
      </w:r>
      <w:proofErr w:type="gramEnd"/>
      <w:r w:rsidRPr="001F1705">
        <w:rPr>
          <w:rStyle w:val="HTMLCode"/>
          <w:sz w:val="24"/>
          <w:szCs w:val="24"/>
        </w:rPr>
        <w:t xml:space="preserve"> -A for Git version &lt; 2.0</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restore</w:t>
      </w:r>
      <w:proofErr w:type="gramEnd"/>
      <w:r w:rsidRPr="001F1705">
        <w:rPr>
          <w:rStyle w:val="HTMLCode"/>
          <w:sz w:val="24"/>
          <w:szCs w:val="24"/>
        </w:rPr>
        <w:t xml:space="preserve"> the working tree and reset the staging area</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HEAD -- your_dir_to_restore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additional commit pointer parameter instructs the </w:t>
      </w:r>
      <w:r w:rsidRPr="001F1705">
        <w:rPr>
          <w:rStyle w:val="HTMLCode"/>
          <w:sz w:val="24"/>
          <w:szCs w:val="24"/>
          <w:shd w:val="clear" w:color="auto" w:fill="F7F7F8"/>
        </w:rPr>
        <w:t>git checkout</w:t>
      </w:r>
      <w:r w:rsidRPr="001F1705">
        <w:rPr>
          <w:rFonts w:ascii="inherit" w:hAnsi="inherit"/>
          <w:spacing w:val="-1"/>
        </w:rPr>
        <w:t> command to reset the working tree and to also remove the staged changes.</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23" w:anchor="undochanges_indexexisting" w:history="1">
        <w:r w:rsidR="009F0A31" w:rsidRPr="001F1705">
          <w:rPr>
            <w:rStyle w:val="Hyperlink"/>
            <w:rFonts w:ascii="Arial" w:hAnsi="Arial" w:cs="Arial"/>
            <w:color w:val="28373C"/>
            <w:sz w:val="24"/>
            <w:szCs w:val="24"/>
          </w:rPr>
          <w:t>32.5. Remove staging area based on last commit change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When you have added the changes of a file to the staging area, you can also </w:t>
      </w:r>
      <w:proofErr w:type="gramStart"/>
      <w:r w:rsidRPr="001F1705">
        <w:rPr>
          <w:rFonts w:ascii="inherit" w:hAnsi="inherit"/>
          <w:spacing w:val="-1"/>
        </w:rPr>
        <w:t>revert</w:t>
      </w:r>
      <w:proofErr w:type="gramEnd"/>
      <w:r w:rsidRPr="001F1705">
        <w:rPr>
          <w:rFonts w:ascii="inherit" w:hAnsi="inherit"/>
          <w:spacing w:val="-1"/>
        </w:rPr>
        <w:t xml:space="preserve"> the changes in the staging area base on the last commit.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some</w:t>
      </w:r>
      <w:proofErr w:type="gramEnd"/>
      <w:r w:rsidRPr="001F1705">
        <w:rPr>
          <w:rStyle w:val="HTMLCode"/>
          <w:sz w:val="24"/>
          <w:szCs w:val="24"/>
        </w:rPr>
        <w:t xml:space="preserve"> nonsense change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"change which should be removed later" &gt; test01</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add the file to the staging area</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test01</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restores the file based on HEAD in the staging area</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reset HEAD test01</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24" w:anchor="resetcommitsdef" w:history="1">
        <w:r w:rsidR="009F0A31" w:rsidRPr="001F1705">
          <w:rPr>
            <w:rStyle w:val="Hyperlink"/>
            <w:rFonts w:ascii="Arial" w:hAnsi="Arial" w:cs="Arial"/>
            <w:color w:val="28373C"/>
            <w:spacing w:val="-2"/>
            <w:sz w:val="24"/>
            <w:szCs w:val="24"/>
          </w:rPr>
          <w:t>33. Using Git reset</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25" w:anchor="movebranchpointer" w:history="1">
        <w:r w:rsidR="009F0A31" w:rsidRPr="001F1705">
          <w:rPr>
            <w:rStyle w:val="Hyperlink"/>
            <w:rFonts w:ascii="Arial" w:hAnsi="Arial" w:cs="Arial"/>
            <w:color w:val="28373C"/>
            <w:sz w:val="24"/>
            <w:szCs w:val="24"/>
          </w:rPr>
          <w:t>33.1. Moving the HEAD and branch pointer</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Sometimes you want to change the commmit your branch pointer is pointing to. The </w:t>
      </w:r>
      <w:r w:rsidRPr="001F1705">
        <w:rPr>
          <w:rStyle w:val="HTMLCode"/>
          <w:sz w:val="24"/>
          <w:szCs w:val="24"/>
          <w:shd w:val="clear" w:color="auto" w:fill="F7F7F8"/>
        </w:rPr>
        <w:t>git reset</w:t>
      </w:r>
      <w:r w:rsidRPr="001F1705">
        <w:rPr>
          <w:rFonts w:ascii="inherit" w:hAnsi="inherit"/>
          <w:spacing w:val="-1"/>
        </w:rPr>
        <w:t>command allows you to manually set the current HEAD pointer (and its associated branch) to a specified commit. This is for example useful to undo a particular change or to build up a different commit history.</w:t>
      </w:r>
    </w:p>
    <w:p w:rsidR="009F0A31" w:rsidRPr="001F1705" w:rsidRDefault="009F0A31" w:rsidP="00746CE2">
      <w:pPr>
        <w:ind w:left="-1080" w:firstLine="1080"/>
        <w:rPr>
          <w:sz w:val="24"/>
          <w:szCs w:val="24"/>
        </w:rPr>
      </w:pPr>
      <w:r w:rsidRPr="001F1705">
        <w:rPr>
          <w:noProof/>
          <w:sz w:val="24"/>
          <w:szCs w:val="24"/>
        </w:rPr>
        <w:drawing>
          <wp:inline distT="0" distB="0" distL="0" distR="0">
            <wp:extent cx="6134100" cy="282892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26"/>
                    <a:srcRect/>
                    <a:stretch>
                      <a:fillRect/>
                    </a:stretch>
                  </pic:blipFill>
                  <pic:spPr bwMode="auto">
                    <a:xfrm>
                      <a:off x="0" y="0"/>
                      <a:ext cx="6140490" cy="2831872"/>
                    </a:xfrm>
                    <a:prstGeom prst="rect">
                      <a:avLst/>
                    </a:prstGeom>
                    <a:noFill/>
                    <a:ln w="9525">
                      <a:noFill/>
                      <a:miter lim="800000"/>
                      <a:headEnd/>
                      <a:tailEnd/>
                    </a:ln>
                  </pic:spPr>
                </pic:pic>
              </a:graphicData>
            </a:graphic>
          </wp:inline>
        </w:drawing>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All commits which were originally pointed to by the HEAD pointer and the commit pointed to by HEAD after the reset, are </w:t>
      </w:r>
      <w:r w:rsidRPr="001F1705">
        <w:rPr>
          <w:rStyle w:val="Emphasis"/>
          <w:rFonts w:ascii="inherit" w:hAnsi="inherit"/>
          <w:spacing w:val="-1"/>
        </w:rPr>
        <w:t>reseted</w:t>
      </w:r>
      <w:r w:rsidRPr="001F1705">
        <w:rPr>
          <w:rFonts w:ascii="inherit" w:hAnsi="inherit"/>
          <w:spacing w:val="-1"/>
        </w:rPr>
        <w:t>, e.g., not directly visible anymore from the current HEAD and branch pointer.</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Via parameters you can decide what you happen to the changes in the working tree and changes which were included in the commits between the original commit and the commit now referred to by the HEAD pointer. As a reminder, the working tree contains the files and the staging area contains the changes which are marked to be included in the next commit. Depending on the specified parameters the </w:t>
      </w:r>
      <w:r w:rsidRPr="001F1705">
        <w:rPr>
          <w:rStyle w:val="HTMLCode"/>
          <w:sz w:val="24"/>
          <w:szCs w:val="24"/>
          <w:shd w:val="clear" w:color="auto" w:fill="F7F7F8"/>
        </w:rPr>
        <w:t>git reset</w:t>
      </w:r>
      <w:r w:rsidRPr="001F1705">
        <w:rPr>
          <w:rFonts w:ascii="inherit" w:hAnsi="inherit"/>
          <w:spacing w:val="-1"/>
        </w:rPr>
        <w:t> command performs the following:</w:t>
      </w:r>
    </w:p>
    <w:p w:rsidR="009F0A31" w:rsidRPr="001F1705" w:rsidRDefault="009F0A31" w:rsidP="009F0A31">
      <w:pPr>
        <w:pStyle w:val="NormalWeb"/>
        <w:numPr>
          <w:ilvl w:val="0"/>
          <w:numId w:val="4"/>
        </w:numPr>
        <w:shd w:val="clear" w:color="auto" w:fill="FFFFFF"/>
        <w:spacing w:before="0" w:beforeAutospacing="0" w:after="150" w:afterAutospacing="0"/>
        <w:ind w:left="420"/>
        <w:rPr>
          <w:rFonts w:ascii="inherit" w:hAnsi="inherit"/>
          <w:spacing w:val="-1"/>
        </w:rPr>
      </w:pPr>
      <w:r w:rsidRPr="001F1705">
        <w:rPr>
          <w:rFonts w:ascii="inherit" w:hAnsi="inherit"/>
          <w:spacing w:val="-1"/>
        </w:rPr>
        <w:t>If you specify the </w:t>
      </w:r>
      <w:r w:rsidRPr="001F1705">
        <w:rPr>
          <w:rStyle w:val="HTMLCode"/>
          <w:sz w:val="24"/>
          <w:szCs w:val="24"/>
          <w:shd w:val="clear" w:color="auto" w:fill="F7F7F8"/>
        </w:rPr>
        <w:t>--soft</w:t>
      </w:r>
      <w:r w:rsidRPr="001F1705">
        <w:rPr>
          <w:rFonts w:ascii="inherit" w:hAnsi="inherit"/>
          <w:spacing w:val="-1"/>
        </w:rPr>
        <w:t> parameter, the </w:t>
      </w:r>
      <w:r w:rsidRPr="001F1705">
        <w:rPr>
          <w:rStyle w:val="HTMLCode"/>
          <w:sz w:val="24"/>
          <w:szCs w:val="24"/>
          <w:shd w:val="clear" w:color="auto" w:fill="F7F7F8"/>
        </w:rPr>
        <w:t>git reset</w:t>
      </w:r>
      <w:r w:rsidRPr="001F1705">
        <w:rPr>
          <w:rFonts w:ascii="inherit" w:hAnsi="inherit"/>
          <w:spacing w:val="-1"/>
        </w:rPr>
        <w:t> command moves the HEAD pointer. Changes in the working tree will be left unchanged and all changes which were commited included in commits which are reseted are staged.</w:t>
      </w:r>
    </w:p>
    <w:p w:rsidR="009F0A31" w:rsidRPr="001F1705" w:rsidRDefault="009F0A31" w:rsidP="009F0A31">
      <w:pPr>
        <w:pStyle w:val="NormalWeb"/>
        <w:numPr>
          <w:ilvl w:val="0"/>
          <w:numId w:val="4"/>
        </w:numPr>
        <w:shd w:val="clear" w:color="auto" w:fill="FFFFFF"/>
        <w:spacing w:before="0" w:beforeAutospacing="0" w:after="150" w:afterAutospacing="0"/>
        <w:ind w:left="420"/>
        <w:rPr>
          <w:rFonts w:ascii="inherit" w:hAnsi="inherit"/>
          <w:spacing w:val="-1"/>
        </w:rPr>
      </w:pPr>
      <w:r w:rsidRPr="001F1705">
        <w:rPr>
          <w:rFonts w:ascii="inherit" w:hAnsi="inherit"/>
          <w:spacing w:val="-1"/>
        </w:rPr>
        <w:t>If you specify the </w:t>
      </w:r>
      <w:r w:rsidRPr="001F1705">
        <w:rPr>
          <w:rStyle w:val="HTMLCode"/>
          <w:sz w:val="24"/>
          <w:szCs w:val="24"/>
          <w:shd w:val="clear" w:color="auto" w:fill="F7F7F8"/>
        </w:rPr>
        <w:t>--mixed</w:t>
      </w:r>
      <w:r w:rsidRPr="001F1705">
        <w:rPr>
          <w:rFonts w:ascii="inherit" w:hAnsi="inherit"/>
          <w:spacing w:val="-1"/>
        </w:rPr>
        <w:t> parameter (the default), the </w:t>
      </w:r>
      <w:r w:rsidRPr="001F1705">
        <w:rPr>
          <w:rStyle w:val="HTMLCode"/>
          <w:sz w:val="24"/>
          <w:szCs w:val="24"/>
          <w:shd w:val="clear" w:color="auto" w:fill="F7F7F8"/>
        </w:rPr>
        <w:t>git reset</w:t>
      </w:r>
      <w:r w:rsidRPr="001F1705">
        <w:rPr>
          <w:rFonts w:ascii="inherit" w:hAnsi="inherit"/>
          <w:spacing w:val="-1"/>
        </w:rPr>
        <w:t> command moves the HEAD pointer and resets the staging area to the new HEAD. Any file change between the original commit and the one you reset to shows up as modifications (or untracked files) in your working tree. Use this option to remove commits but keep all the work you have done. You can do additional changes, stage changes and commit again. This way you can build up a different commit history.</w:t>
      </w:r>
    </w:p>
    <w:p w:rsidR="009F0A31" w:rsidRPr="001F1705" w:rsidRDefault="009F0A31" w:rsidP="009F0A31">
      <w:pPr>
        <w:pStyle w:val="NormalWeb"/>
        <w:numPr>
          <w:ilvl w:val="0"/>
          <w:numId w:val="4"/>
        </w:numPr>
        <w:shd w:val="clear" w:color="auto" w:fill="FFFFFF"/>
        <w:spacing w:before="0" w:beforeAutospacing="0" w:after="150" w:afterAutospacing="0"/>
        <w:ind w:left="420"/>
        <w:rPr>
          <w:rFonts w:ascii="inherit" w:hAnsi="inherit"/>
          <w:spacing w:val="-1"/>
        </w:rPr>
      </w:pPr>
      <w:r w:rsidRPr="001F1705">
        <w:rPr>
          <w:rFonts w:ascii="inherit" w:hAnsi="inherit"/>
          <w:spacing w:val="-1"/>
        </w:rPr>
        <w:t>If you specify the </w:t>
      </w:r>
      <w:r w:rsidRPr="001F1705">
        <w:rPr>
          <w:rStyle w:val="HTMLCode"/>
          <w:sz w:val="24"/>
          <w:szCs w:val="24"/>
          <w:shd w:val="clear" w:color="auto" w:fill="F7F7F8"/>
        </w:rPr>
        <w:t>--hard</w:t>
      </w:r>
      <w:r w:rsidRPr="001F1705">
        <w:rPr>
          <w:rFonts w:ascii="inherit" w:hAnsi="inherit"/>
          <w:spacing w:val="-1"/>
        </w:rPr>
        <w:t> parameter, the </w:t>
      </w:r>
      <w:r w:rsidRPr="001F1705">
        <w:rPr>
          <w:rStyle w:val="HTMLCode"/>
          <w:sz w:val="24"/>
          <w:szCs w:val="24"/>
          <w:shd w:val="clear" w:color="auto" w:fill="F7F7F8"/>
        </w:rPr>
        <w:t>git reset</w:t>
      </w:r>
      <w:r w:rsidRPr="001F1705">
        <w:rPr>
          <w:rFonts w:ascii="inherit" w:hAnsi="inherit"/>
          <w:spacing w:val="-1"/>
        </w:rPr>
        <w:t> command moves the HEAD pointer and resets the staging area and the working tree to the new HEAD. This effectively removes the changes you have done between the original commit and the one you reset to.</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Via parameters you can define if the staging area and the working tree </w:t>
      </w:r>
      <w:proofErr w:type="gramStart"/>
      <w:r w:rsidRPr="001F1705">
        <w:rPr>
          <w:rFonts w:ascii="inherit" w:hAnsi="inherit"/>
          <w:spacing w:val="-1"/>
        </w:rPr>
        <w:t>is</w:t>
      </w:r>
      <w:proofErr w:type="gramEnd"/>
      <w:r w:rsidRPr="001F1705">
        <w:rPr>
          <w:rFonts w:ascii="inherit" w:hAnsi="inherit"/>
          <w:spacing w:val="-1"/>
        </w:rPr>
        <w:t xml:space="preserve"> updated. These parameters are listed in the following table.</w:t>
      </w:r>
    </w:p>
    <w:tbl>
      <w:tblPr>
        <w:tblW w:w="11625" w:type="dxa"/>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tblPr>
      <w:tblGrid>
        <w:gridCol w:w="3159"/>
        <w:gridCol w:w="3052"/>
        <w:gridCol w:w="2778"/>
        <w:gridCol w:w="2636"/>
      </w:tblGrid>
      <w:tr w:rsidR="009F0A31" w:rsidRPr="001F1705" w:rsidTr="009F0A31">
        <w:trPr>
          <w:tblCellSpacing w:w="15" w:type="dxa"/>
        </w:trPr>
        <w:tc>
          <w:tcPr>
            <w:tcW w:w="0" w:type="auto"/>
            <w:gridSpan w:val="4"/>
            <w:tcBorders>
              <w:top w:val="nil"/>
              <w:left w:val="nil"/>
              <w:bottom w:val="nil"/>
              <w:right w:val="nil"/>
            </w:tcBorders>
            <w:shd w:val="clear" w:color="auto" w:fill="FFFFFF"/>
            <w:tcMar>
              <w:top w:w="135" w:type="dxa"/>
              <w:left w:w="150" w:type="dxa"/>
              <w:bottom w:w="135" w:type="dxa"/>
              <w:right w:w="150" w:type="dxa"/>
            </w:tcMar>
            <w:vAlign w:val="center"/>
            <w:hideMark/>
          </w:tcPr>
          <w:p w:rsidR="009F0A31" w:rsidRPr="001F1705" w:rsidRDefault="009F0A31">
            <w:pPr>
              <w:spacing w:after="60"/>
              <w:rPr>
                <w:i/>
                <w:iCs/>
                <w:color w:val="7A2518"/>
                <w:sz w:val="24"/>
                <w:szCs w:val="24"/>
              </w:rPr>
            </w:pPr>
            <w:r w:rsidRPr="001F1705">
              <w:rPr>
                <w:i/>
                <w:iCs/>
                <w:color w:val="7A2518"/>
                <w:sz w:val="24"/>
                <w:szCs w:val="24"/>
              </w:rPr>
              <w:t>Table 2. git reset options</w:t>
            </w:r>
          </w:p>
        </w:tc>
      </w:tr>
      <w:tr w:rsidR="009F0A31" w:rsidRPr="001F1705" w:rsidTr="009F0A31">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Reset</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Branch pointer</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Working tree</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Staging area</w:t>
            </w:r>
          </w:p>
        </w:tc>
      </w:tr>
      <w:tr w:rsidR="009F0A31" w:rsidRPr="001F1705" w:rsidTr="009F0A31">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soft</w:t>
            </w:r>
          </w:p>
        </w:tc>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Yes</w:t>
            </w:r>
          </w:p>
        </w:tc>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No</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No</w:t>
            </w:r>
          </w:p>
        </w:tc>
      </w:tr>
      <w:tr w:rsidR="009F0A31" w:rsidRPr="001F1705" w:rsidTr="009F0A31">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mixed (default)</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Yes</w:t>
            </w:r>
          </w:p>
        </w:tc>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No</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Yes</w:t>
            </w:r>
          </w:p>
        </w:tc>
      </w:tr>
      <w:tr w:rsidR="009F0A31" w:rsidRPr="001F1705" w:rsidTr="009F0A31">
        <w:trPr>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hard</w:t>
            </w:r>
          </w:p>
        </w:tc>
        <w:tc>
          <w:tcPr>
            <w:tcW w:w="0" w:type="auto"/>
            <w:tcBorders>
              <w:top w:val="single" w:sz="2" w:space="0" w:color="DEDEDE"/>
              <w:left w:val="single" w:sz="2" w:space="0" w:color="DEDEDE"/>
              <w:bottom w:val="single" w:sz="2" w:space="0" w:color="DEDEDE"/>
              <w:right w:val="single" w:sz="6"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Yes</w:t>
            </w:r>
          </w:p>
        </w:tc>
        <w:tc>
          <w:tcPr>
            <w:tcW w:w="0" w:type="auto"/>
            <w:tcBorders>
              <w:top w:val="single" w:sz="2" w:space="0" w:color="DEDEDE"/>
              <w:left w:val="single" w:sz="2" w:space="0" w:color="DEDEDE"/>
              <w:bottom w:val="single" w:sz="2" w:space="0" w:color="DEDEDE"/>
              <w:right w:val="single" w:sz="6"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Yes</w:t>
            </w:r>
          </w:p>
        </w:tc>
        <w:tc>
          <w:tcPr>
            <w:tcW w:w="0" w:type="auto"/>
            <w:tcBorders>
              <w:top w:val="single" w:sz="2" w:space="0" w:color="DEDEDE"/>
              <w:left w:val="single" w:sz="2" w:space="0" w:color="DEDEDE"/>
              <w:bottom w:val="single" w:sz="2" w:space="0" w:color="DEDEDE"/>
              <w:right w:val="single" w:sz="2" w:space="0" w:color="DEDEDE"/>
            </w:tcBorders>
            <w:shd w:val="clear" w:color="auto" w:fill="F8F8F7"/>
            <w:tcMar>
              <w:top w:w="135" w:type="dxa"/>
              <w:left w:w="150" w:type="dxa"/>
              <w:bottom w:w="135" w:type="dxa"/>
              <w:right w:w="150" w:type="dxa"/>
            </w:tcMar>
            <w:hideMark/>
          </w:tcPr>
          <w:p w:rsidR="009F0A31" w:rsidRPr="001F1705" w:rsidRDefault="009F0A31">
            <w:pPr>
              <w:pStyle w:val="tableblock"/>
              <w:spacing w:before="0" w:beforeAutospacing="0" w:after="0" w:afterAutospacing="0"/>
              <w:rPr>
                <w:rFonts w:ascii="inherit" w:hAnsi="inherit"/>
                <w:spacing w:val="-1"/>
              </w:rPr>
            </w:pPr>
            <w:r w:rsidRPr="001F1705">
              <w:rPr>
                <w:rFonts w:ascii="inherit" w:hAnsi="inherit"/>
                <w:spacing w:val="-1"/>
              </w:rPr>
              <w:t>Yes</w:t>
            </w:r>
          </w:p>
        </w:tc>
      </w:tr>
    </w:tbl>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reset</w:t>
      </w:r>
      <w:r w:rsidRPr="001F1705">
        <w:rPr>
          <w:rFonts w:ascii="inherit" w:hAnsi="inherit"/>
          <w:spacing w:val="-1"/>
        </w:rPr>
        <w:t> command does not remove untracked files. See </w:t>
      </w:r>
      <w:hyperlink r:id="rId327" w:anchor="gitclean" w:history="1">
        <w:r w:rsidRPr="001F1705">
          <w:rPr>
            <w:rStyle w:val="Hyperlink"/>
            <w:rFonts w:ascii="inherit" w:hAnsi="inherit"/>
            <w:color w:val="2156A5"/>
            <w:spacing w:val="-1"/>
          </w:rPr>
          <w:t>Remove untracked files with git clean</w:t>
        </w:r>
      </w:hyperlink>
      <w:r w:rsidRPr="001F1705">
        <w:rPr>
          <w:rFonts w:ascii="inherit" w:hAnsi="inherit"/>
          <w:spacing w:val="-1"/>
        </w:rPr>
        <w:t> command for this purpose.</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28" w:anchor="resetcommit_path" w:history="1">
        <w:r w:rsidR="009F0A31" w:rsidRPr="001F1705">
          <w:rPr>
            <w:rStyle w:val="Hyperlink"/>
            <w:rFonts w:ascii="Arial" w:hAnsi="Arial" w:cs="Arial"/>
            <w:color w:val="28373C"/>
            <w:sz w:val="24"/>
            <w:szCs w:val="24"/>
          </w:rPr>
          <w:t>33.2. Not moving the HEAD pointer with git reset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specify a path via the </w:t>
      </w:r>
      <w:r w:rsidRPr="001F1705">
        <w:rPr>
          <w:rStyle w:val="HTMLCode"/>
          <w:sz w:val="24"/>
          <w:szCs w:val="24"/>
          <w:shd w:val="clear" w:color="auto" w:fill="F7F7F8"/>
        </w:rPr>
        <w:t>git reset [path]</w:t>
      </w:r>
      <w:r w:rsidRPr="001F1705">
        <w:rPr>
          <w:rFonts w:ascii="inherit" w:hAnsi="inherit"/>
          <w:spacing w:val="-1"/>
        </w:rPr>
        <w:t> command, Git does not move the HEAD pointer. It updates the staging area or also the working tree depending on your specified option.</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29" w:anchor="resetcommits" w:history="1">
        <w:r w:rsidR="009F0A31" w:rsidRPr="001F1705">
          <w:rPr>
            <w:rStyle w:val="Hyperlink"/>
            <w:rFonts w:ascii="Arial" w:hAnsi="Arial" w:cs="Arial"/>
            <w:color w:val="28373C"/>
            <w:spacing w:val="-2"/>
            <w:sz w:val="24"/>
            <w:szCs w:val="24"/>
          </w:rPr>
          <w:t>34. Resetting changes with git reset</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30" w:anchor="findingresettedcommits" w:history="1">
        <w:r w:rsidR="009F0A31" w:rsidRPr="001F1705">
          <w:rPr>
            <w:rStyle w:val="Hyperlink"/>
            <w:rFonts w:ascii="Arial" w:hAnsi="Arial" w:cs="Arial"/>
            <w:color w:val="28373C"/>
            <w:sz w:val="24"/>
            <w:szCs w:val="24"/>
          </w:rPr>
          <w:t>34.1. Finding commits that are no longer visible on a branch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reset the branch pointer of a branch to a certain commit, the </w:t>
      </w:r>
      <w:r w:rsidRPr="001F1705">
        <w:rPr>
          <w:rStyle w:val="HTMLCode"/>
          <w:sz w:val="24"/>
          <w:szCs w:val="24"/>
          <w:shd w:val="clear" w:color="auto" w:fill="F7F7F8"/>
        </w:rPr>
        <w:t>git log</w:t>
      </w:r>
      <w:r w:rsidRPr="001F1705">
        <w:rPr>
          <w:rFonts w:ascii="inherit" w:hAnsi="inherit"/>
          <w:spacing w:val="-1"/>
        </w:rPr>
        <w:t> commands does not show the commits which exist after this branch pointer. For example assume you have two commits A→ B, where B is the commit after A. You if you reset your branch pointer to A, the </w:t>
      </w:r>
      <w:r w:rsidRPr="001F1705">
        <w:rPr>
          <w:rStyle w:val="HTMLCode"/>
          <w:sz w:val="24"/>
          <w:szCs w:val="24"/>
          <w:shd w:val="clear" w:color="auto" w:fill="F7F7F8"/>
        </w:rPr>
        <w:t>git log</w:t>
      </w:r>
      <w:r w:rsidRPr="001F1705">
        <w:rPr>
          <w:rFonts w:ascii="inherit" w:hAnsi="inherit"/>
          <w:spacing w:val="-1"/>
        </w:rPr>
        <w:t xml:space="preserve"> command </w:t>
      </w:r>
      <w:proofErr w:type="gramStart"/>
      <w:r w:rsidRPr="001F1705">
        <w:rPr>
          <w:rFonts w:ascii="inherit" w:hAnsi="inherit"/>
          <w:spacing w:val="-1"/>
        </w:rPr>
        <w:t>does</w:t>
      </w:r>
      <w:proofErr w:type="gramEnd"/>
      <w:r w:rsidRPr="001F1705">
        <w:rPr>
          <w:rFonts w:ascii="inherit" w:hAnsi="inherit"/>
          <w:spacing w:val="-1"/>
        </w:rPr>
        <w:t xml:space="preserve"> not include B anymore.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Commits like B can still be found via the </w:t>
      </w:r>
      <w:r w:rsidRPr="001F1705">
        <w:rPr>
          <w:rStyle w:val="HTMLCode"/>
          <w:sz w:val="24"/>
          <w:szCs w:val="24"/>
          <w:shd w:val="clear" w:color="auto" w:fill="F7F7F8"/>
        </w:rPr>
        <w:t>git reflog</w:t>
      </w:r>
      <w:r w:rsidRPr="001F1705">
        <w:rPr>
          <w:rFonts w:ascii="inherit" w:hAnsi="inherit"/>
          <w:spacing w:val="-1"/>
        </w:rPr>
        <w:t> command. See </w:t>
      </w:r>
      <w:hyperlink r:id="rId331" w:anchor="gitreflog" w:history="1">
        <w:r w:rsidRPr="001F1705">
          <w:rPr>
            <w:rStyle w:val="Hyperlink"/>
            <w:rFonts w:ascii="inherit" w:hAnsi="inherit"/>
            <w:color w:val="2156A5"/>
            <w:spacing w:val="-1"/>
          </w:rPr>
          <w:t>Recovering lost commits</w:t>
        </w:r>
      </w:hyperlink>
      <w:r w:rsidRPr="001F1705">
        <w:rPr>
          <w:rFonts w:ascii="inherit" w:hAnsi="inherit"/>
          <w:spacing w:val="-1"/>
        </w:rPr>
        <w:t>.</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32" w:anchor="cleanworkingdir" w:history="1">
        <w:r w:rsidR="009F0A31" w:rsidRPr="001F1705">
          <w:rPr>
            <w:rStyle w:val="Hyperlink"/>
            <w:rFonts w:ascii="Arial" w:hAnsi="Arial" w:cs="Arial"/>
            <w:color w:val="28373C"/>
            <w:spacing w:val="-2"/>
            <w:sz w:val="24"/>
            <w:szCs w:val="24"/>
          </w:rPr>
          <w:t>35. Deleting changes in the working tree and staging area for tracked files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reset --hard</w:t>
      </w:r>
      <w:r w:rsidRPr="001F1705">
        <w:rPr>
          <w:rFonts w:ascii="inherit" w:hAnsi="inherit"/>
          <w:spacing w:val="-1"/>
        </w:rPr>
        <w:t> command makes the working tree exactly match HEAD.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removes staged and working tree changes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of</w:t>
      </w:r>
      <w:proofErr w:type="gramEnd"/>
      <w:r w:rsidRPr="001F1705">
        <w:rPr>
          <w:rStyle w:val="HTMLCode"/>
          <w:sz w:val="24"/>
          <w:szCs w:val="24"/>
        </w:rPr>
        <w:t xml:space="preserve"> committed files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reset --hard</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33" w:anchor="resettosquash" w:history="1">
        <w:r w:rsidR="009F0A31" w:rsidRPr="001F1705">
          <w:rPr>
            <w:rStyle w:val="Hyperlink"/>
            <w:rFonts w:ascii="Arial" w:hAnsi="Arial" w:cs="Arial"/>
            <w:color w:val="28373C"/>
            <w:sz w:val="24"/>
            <w:szCs w:val="24"/>
            <w:u w:val="none"/>
          </w:rPr>
          <w:t>35.1. Using git reset to squash commits</w:t>
        </w:r>
      </w:hyperlink>
    </w:p>
    <w:p w:rsidR="009F0A31" w:rsidRPr="001F1705" w:rsidRDefault="009F0A31" w:rsidP="009F0A31">
      <w:pPr>
        <w:pStyle w:val="NormalWeb"/>
        <w:shd w:val="clear" w:color="auto" w:fill="FFFFFF"/>
        <w:rPr>
          <w:rFonts w:ascii="inherit" w:hAnsi="inherit"/>
          <w:spacing w:val="-1"/>
        </w:rPr>
      </w:pPr>
      <w:proofErr w:type="gramStart"/>
      <w:r w:rsidRPr="001F1705">
        <w:rPr>
          <w:rFonts w:ascii="inherit" w:hAnsi="inherit"/>
          <w:spacing w:val="-1"/>
        </w:rPr>
        <w:t>git</w:t>
      </w:r>
      <w:proofErr w:type="gramEnd"/>
      <w:r w:rsidRPr="001F1705">
        <w:rPr>
          <w:rFonts w:ascii="inherit" w:hAnsi="inherit"/>
          <w:spacing w:val="-1"/>
        </w:rPr>
        <w:t xml:space="preserve"> reset, squash commits As a soft reset does not remove your change to your files and index, you can use the </w:t>
      </w:r>
      <w:r w:rsidRPr="001F1705">
        <w:rPr>
          <w:rStyle w:val="HTMLCode"/>
          <w:sz w:val="24"/>
          <w:szCs w:val="24"/>
          <w:shd w:val="clear" w:color="auto" w:fill="F7F7F8"/>
        </w:rPr>
        <w:t>git reset --soft</w:t>
      </w:r>
      <w:r w:rsidRPr="001F1705">
        <w:rPr>
          <w:rFonts w:ascii="inherit" w:hAnsi="inherit"/>
          <w:spacing w:val="-1"/>
        </w:rPr>
        <w:t> command to squash several commits into one commit.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As the staging area is not changed with a soft reset, you keep it in the desired state for your new commit. This means that all the file changes from the commits which were reseted are still part of the staging area.</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squashes the last two commits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reset --soft HEAD~1 &amp;&amp; git commit -m "new commit message"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The interactive rebase adds more flexibility to squashing commits and allows </w:t>
      </w:r>
      <w:proofErr w:type="gramStart"/>
      <w:r w:rsidRPr="001F1705">
        <w:rPr>
          <w:rFonts w:ascii="inherit" w:hAnsi="inherit"/>
          <w:spacing w:val="-1"/>
        </w:rPr>
        <w:t>to use</w:t>
      </w:r>
      <w:proofErr w:type="gramEnd"/>
      <w:r w:rsidRPr="001F1705">
        <w:rPr>
          <w:rFonts w:ascii="inherit" w:hAnsi="inherit"/>
          <w:spacing w:val="-1"/>
        </w:rPr>
        <w:t xml:space="preserve"> the existing commit messages. See </w:t>
      </w:r>
      <w:hyperlink r:id="rId334" w:anchor="interactive_rebase" w:history="1">
        <w:proofErr w:type="gramStart"/>
        <w:r w:rsidRPr="001F1705">
          <w:rPr>
            <w:rStyle w:val="Hyperlink"/>
            <w:rFonts w:ascii="inherit" w:hAnsi="inherit"/>
            <w:color w:val="2156A5"/>
            <w:spacing w:val="-1"/>
          </w:rPr>
          <w:t>Editing</w:t>
        </w:r>
        <w:proofErr w:type="gramEnd"/>
        <w:r w:rsidRPr="001F1705">
          <w:rPr>
            <w:rStyle w:val="Hyperlink"/>
            <w:rFonts w:ascii="inherit" w:hAnsi="inherit"/>
            <w:color w:val="2156A5"/>
            <w:spacing w:val="-1"/>
          </w:rPr>
          <w:t xml:space="preserve"> history with the interactive rebase</w:t>
        </w:r>
      </w:hyperlink>
      <w:r w:rsidRPr="001F1705">
        <w:rPr>
          <w:rFonts w:ascii="inherit" w:hAnsi="inherit"/>
          <w:spacing w:val="-1"/>
        </w:rPr>
        <w:t> for details.</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35" w:anchor="retrievefiles" w:history="1">
        <w:r w:rsidR="009F0A31" w:rsidRPr="001F1705">
          <w:rPr>
            <w:rStyle w:val="Hyperlink"/>
            <w:rFonts w:ascii="Arial" w:hAnsi="Arial" w:cs="Arial"/>
            <w:color w:val="28373C"/>
            <w:spacing w:val="-2"/>
            <w:sz w:val="24"/>
            <w:szCs w:val="24"/>
            <w:u w:val="none"/>
          </w:rPr>
          <w:t>36. Retrieving files from the history</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36" w:anchor="retrievefiles_show" w:history="1">
        <w:r w:rsidR="009F0A31" w:rsidRPr="001F1705">
          <w:rPr>
            <w:rStyle w:val="Hyperlink"/>
            <w:rFonts w:ascii="Arial" w:hAnsi="Arial" w:cs="Arial"/>
            <w:color w:val="28373C"/>
            <w:sz w:val="24"/>
            <w:szCs w:val="24"/>
            <w:u w:val="none"/>
          </w:rPr>
          <w:t>36.1. View file in different revision</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show</w:t>
      </w:r>
      <w:r w:rsidRPr="001F1705">
        <w:rPr>
          <w:rFonts w:ascii="inherit" w:hAnsi="inherit"/>
          <w:spacing w:val="-1"/>
        </w:rPr>
        <w:t xml:space="preserve"> command allows </w:t>
      </w:r>
      <w:proofErr w:type="gramStart"/>
      <w:r w:rsidRPr="001F1705">
        <w:rPr>
          <w:rFonts w:ascii="inherit" w:hAnsi="inherit"/>
          <w:spacing w:val="-1"/>
        </w:rPr>
        <w:t>to see and retrieve</w:t>
      </w:r>
      <w:proofErr w:type="gramEnd"/>
      <w:r w:rsidRPr="001F1705">
        <w:rPr>
          <w:rFonts w:ascii="inherit" w:hAnsi="inherit"/>
          <w:spacing w:val="-1"/>
        </w:rPr>
        <w:t xml:space="preserve"> files from branches, commits and tags. It allows seeing the status of these files in the selected branch, commit or tag without checking them out into your working tree.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By default, this command addresses a file from the root of the repository, not the current directory. If you want the current directory then you have to use </w:t>
      </w:r>
      <w:proofErr w:type="gramStart"/>
      <w:r w:rsidRPr="001F1705">
        <w:rPr>
          <w:rFonts w:ascii="inherit" w:hAnsi="inherit"/>
          <w:spacing w:val="-1"/>
        </w:rPr>
        <w:t>the ./</w:t>
      </w:r>
      <w:proofErr w:type="gramEnd"/>
      <w:r w:rsidRPr="001F1705">
        <w:rPr>
          <w:rFonts w:ascii="inherit" w:hAnsi="inherit"/>
          <w:spacing w:val="-1"/>
        </w:rPr>
        <w:t xml:space="preserve"> specifier. For example to address the </w:t>
      </w:r>
      <w:r w:rsidRPr="001F1705">
        <w:rPr>
          <w:rStyle w:val="HTMLCode"/>
          <w:sz w:val="24"/>
          <w:szCs w:val="24"/>
          <w:shd w:val="clear" w:color="auto" w:fill="F7F7F8"/>
        </w:rPr>
        <w:t>pom.xml</w:t>
      </w:r>
      <w:r w:rsidRPr="001F1705">
        <w:rPr>
          <w:rFonts w:ascii="inherit" w:hAnsi="inherit"/>
          <w:spacing w:val="-1"/>
        </w:rPr>
        <w:t> file the current directory use: </w:t>
      </w:r>
      <w:r w:rsidRPr="001F1705">
        <w:rPr>
          <w:rStyle w:val="HTMLCode"/>
          <w:sz w:val="24"/>
          <w:szCs w:val="24"/>
          <w:shd w:val="clear" w:color="auto" w:fill="F7F7F8"/>
        </w:rPr>
        <w:t>./pom.xml</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commands demonstrate that. You can also make a copy of the file.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[reference] can be a branch, tag, HEAD or commit ID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[file_path] is the file name including path</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show [reference]:[file_path]</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make a copy to copiedfile.txt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show [reference]:[file_path] &gt; copiedfile.txt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assume</w:t>
      </w:r>
      <w:proofErr w:type="gramEnd"/>
      <w:r w:rsidRPr="001F1705">
        <w:rPr>
          <w:rStyle w:val="HTMLCode"/>
          <w:sz w:val="24"/>
          <w:szCs w:val="24"/>
        </w:rPr>
        <w:t xml:space="preserve"> you have two pom.xml files. One in the root of the Git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repository</w:t>
      </w:r>
      <w:proofErr w:type="gramEnd"/>
      <w:r w:rsidRPr="001F1705">
        <w:rPr>
          <w:rStyle w:val="HTMLCode"/>
          <w:sz w:val="24"/>
          <w:szCs w:val="24"/>
        </w:rPr>
        <w:t xml:space="preserve"> and one in the current working directory</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address the pom.xml in the git root folder</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show HEAD:pom.xml</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address the pom in the current directory</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show HEAD:./pom.xml</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37" w:anchor="retrievefiles_fromcommit" w:history="1">
        <w:r w:rsidR="009F0A31" w:rsidRPr="001F1705">
          <w:rPr>
            <w:rStyle w:val="Hyperlink"/>
            <w:rFonts w:ascii="Arial" w:hAnsi="Arial" w:cs="Arial"/>
            <w:color w:val="28373C"/>
            <w:sz w:val="24"/>
            <w:szCs w:val="24"/>
            <w:u w:val="none"/>
          </w:rPr>
          <w:t>36.2. Restore a deleted file in a Git repo</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checkout a file from the commit. To find the commit which deleted the file you can use the </w:t>
      </w:r>
      <w:r w:rsidRPr="001F1705">
        <w:rPr>
          <w:rStyle w:val="HTMLCode"/>
          <w:sz w:val="24"/>
          <w:szCs w:val="24"/>
          <w:shd w:val="clear" w:color="auto" w:fill="F7F7F8"/>
        </w:rPr>
        <w:t>git log</w:t>
      </w:r>
      <w:r w:rsidRPr="001F1705">
        <w:rPr>
          <w:rFonts w:ascii="inherit" w:hAnsi="inherit"/>
          <w:spacing w:val="-1"/>
        </w:rPr>
        <w:t> or the </w:t>
      </w:r>
      <w:r w:rsidRPr="001F1705">
        <w:rPr>
          <w:rStyle w:val="HTMLCode"/>
          <w:sz w:val="24"/>
          <w:szCs w:val="24"/>
          <w:shd w:val="clear" w:color="auto" w:fill="F7F7F8"/>
        </w:rPr>
        <w:t>git ref-list</w:t>
      </w:r>
      <w:r w:rsidRPr="001F1705">
        <w:rPr>
          <w:rFonts w:ascii="inherit" w:hAnsi="inherit"/>
          <w:spacing w:val="-1"/>
        </w:rPr>
        <w:t> command as demonstrated by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history of file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 &lt;file_path&gt;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checkout</w:t>
      </w:r>
      <w:proofErr w:type="gramEnd"/>
      <w:r w:rsidRPr="001F1705">
        <w:rPr>
          <w:rStyle w:val="HTMLCode"/>
          <w:sz w:val="24"/>
          <w:szCs w:val="24"/>
        </w:rPr>
        <w:t xml:space="preserve"> file based on predecessors the last commit which affect 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was the commit which delete the file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[commit] ^ -- &lt;file_path&gt;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alternatively use git rev-list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rev-list -n 1 HEAD -- &lt;file_path&gt;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afterwards</w:t>
      </w:r>
      <w:proofErr w:type="gramEnd"/>
      <w:r w:rsidRPr="001F1705">
        <w:rPr>
          <w:rStyle w:val="HTMLCode"/>
          <w:sz w:val="24"/>
          <w:szCs w:val="24"/>
        </w:rPr>
        <w:t>, the same checkout based on the predecessors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[commit] ^ -- &lt;file_path&gt;</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38" w:anchor="retrievefiles_finddeletedfile" w:history="1">
        <w:r w:rsidR="009F0A31" w:rsidRPr="001F1705">
          <w:rPr>
            <w:rStyle w:val="Hyperlink"/>
            <w:rFonts w:ascii="Arial" w:hAnsi="Arial" w:cs="Arial"/>
            <w:color w:val="28373C"/>
            <w:spacing w:val="-2"/>
            <w:sz w:val="24"/>
            <w:szCs w:val="24"/>
            <w:u w:val="none"/>
          </w:rPr>
          <w:t>37. See which commit deleted a file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log</w:t>
      </w:r>
      <w:r w:rsidRPr="001F1705">
        <w:rPr>
          <w:rFonts w:ascii="inherit" w:hAnsi="inherit"/>
          <w:spacing w:val="-1"/>
        </w:rPr>
        <w:t> command allows you to determine which commit deleted a file. You can use the </w:t>
      </w:r>
      <w:r w:rsidRPr="001F1705">
        <w:rPr>
          <w:rStyle w:val="HTMLCode"/>
          <w:sz w:val="24"/>
          <w:szCs w:val="24"/>
          <w:shd w:val="clear" w:color="auto" w:fill="F7F7F8"/>
        </w:rPr>
        <w:t>--</w:t>
      </w:r>
      <w:r w:rsidRPr="001F1705">
        <w:rPr>
          <w:rFonts w:ascii="inherit" w:hAnsi="inherit"/>
          <w:spacing w:val="-1"/>
        </w:rPr>
        <w:t> option in </w:t>
      </w:r>
      <w:r w:rsidRPr="001F1705">
        <w:rPr>
          <w:rStyle w:val="HTMLCode"/>
          <w:sz w:val="24"/>
          <w:szCs w:val="24"/>
          <w:shd w:val="clear" w:color="auto" w:fill="F7F7F8"/>
        </w:rPr>
        <w:t>git log</w:t>
      </w:r>
      <w:r w:rsidRPr="001F1705">
        <w:rPr>
          <w:rFonts w:ascii="inherit" w:hAnsi="inherit"/>
          <w:spacing w:val="-1"/>
        </w:rPr>
        <w:t> to see the commit history for a file, even if you have deleted the file.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changes of a file, works even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if</w:t>
      </w:r>
      <w:proofErr w:type="gramEnd"/>
      <w:r w:rsidRPr="001F1705">
        <w:rPr>
          <w:rStyle w:val="HTMLCode"/>
          <w:sz w:val="24"/>
          <w:szCs w:val="24"/>
        </w:rPr>
        <w:t xml:space="preserve"> the file was deleted</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 [file_path]</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limit</w:t>
      </w:r>
      <w:proofErr w:type="gramEnd"/>
      <w:r w:rsidRPr="001F1705">
        <w:rPr>
          <w:rStyle w:val="HTMLCode"/>
          <w:sz w:val="24"/>
          <w:szCs w:val="24"/>
        </w:rPr>
        <w:t xml:space="preserve"> the output of Git log to the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last commit, i.e. the commit which delete the file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-1 to see only the last commit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use 2 to see the last 2 commits etc</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-1 -- [file_path]</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include stat parameter to see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some</w:t>
      </w:r>
      <w:proofErr w:type="gramEnd"/>
      <w:r w:rsidRPr="001F1705">
        <w:rPr>
          <w:rStyle w:val="HTMLCode"/>
          <w:sz w:val="24"/>
          <w:szCs w:val="24"/>
        </w:rPr>
        <w:t xml:space="preserve"> statics, e.g., how many files were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deleted</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 -1 --stat -- [file_path]</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39" w:anchor="revertcommit" w:history="1">
        <w:r w:rsidR="009F0A31" w:rsidRPr="001F1705">
          <w:rPr>
            <w:rStyle w:val="Hyperlink"/>
            <w:rFonts w:ascii="Arial" w:hAnsi="Arial" w:cs="Arial"/>
            <w:color w:val="28373C"/>
            <w:spacing w:val="-2"/>
            <w:sz w:val="24"/>
            <w:szCs w:val="24"/>
            <w:u w:val="none"/>
          </w:rPr>
          <w:t>38. Revert commits</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0" w:anchor="undochanges_revertcommit1" w:history="1">
        <w:r w:rsidR="009F0A31" w:rsidRPr="001F1705">
          <w:rPr>
            <w:rStyle w:val="Hyperlink"/>
            <w:rFonts w:ascii="Arial" w:hAnsi="Arial" w:cs="Arial"/>
            <w:color w:val="28373C"/>
            <w:sz w:val="24"/>
            <w:szCs w:val="24"/>
            <w:u w:val="none"/>
          </w:rPr>
          <w:t>38.1. Reverting a commit</w:t>
        </w:r>
      </w:hyperlink>
    </w:p>
    <w:p w:rsidR="009F0A31" w:rsidRPr="001F1705" w:rsidRDefault="009F0A31" w:rsidP="009F0A31">
      <w:pPr>
        <w:pStyle w:val="NormalWeb"/>
        <w:shd w:val="clear" w:color="auto" w:fill="FFFFFF"/>
        <w:rPr>
          <w:rFonts w:ascii="inherit" w:hAnsi="inherit"/>
          <w:spacing w:val="-1"/>
        </w:rPr>
      </w:pPr>
      <w:proofErr w:type="gramStart"/>
      <w:r w:rsidRPr="001F1705">
        <w:rPr>
          <w:rFonts w:ascii="inherit" w:hAnsi="inherit"/>
          <w:spacing w:val="-1"/>
        </w:rPr>
        <w:t>git</w:t>
      </w:r>
      <w:proofErr w:type="gramEnd"/>
      <w:r w:rsidRPr="001F1705">
        <w:rPr>
          <w:rFonts w:ascii="inherit" w:hAnsi="inherit"/>
          <w:spacing w:val="-1"/>
        </w:rPr>
        <w:t xml:space="preserve"> revert You can revert commits via the </w:t>
      </w:r>
      <w:r w:rsidRPr="001F1705">
        <w:rPr>
          <w:rStyle w:val="HTMLCode"/>
          <w:sz w:val="24"/>
          <w:szCs w:val="24"/>
          <w:shd w:val="clear" w:color="auto" w:fill="F7F7F8"/>
        </w:rPr>
        <w:t>git revert</w:t>
      </w:r>
      <w:r w:rsidRPr="001F1705">
        <w:rPr>
          <w:rFonts w:ascii="inherit" w:hAnsi="inherit"/>
          <w:spacing w:val="-1"/>
        </w:rPr>
        <w:t xml:space="preserve"> command. This command </w:t>
      </w:r>
      <w:proofErr w:type="gramStart"/>
      <w:r w:rsidRPr="001F1705">
        <w:rPr>
          <w:rFonts w:ascii="inherit" w:hAnsi="inherit"/>
          <w:spacing w:val="-1"/>
        </w:rPr>
        <w:t>reverts</w:t>
      </w:r>
      <w:proofErr w:type="gramEnd"/>
      <w:r w:rsidRPr="001F1705">
        <w:rPr>
          <w:rFonts w:ascii="inherit" w:hAnsi="inherit"/>
          <w:spacing w:val="-1"/>
        </w:rPr>
        <w:t xml:space="preserve"> the changes of a commit.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Such commits are useful to document that a change was withdrawn.</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1" w:anchor="undochanges_revertcommit2" w:history="1">
        <w:r w:rsidR="009F0A31" w:rsidRPr="001F1705">
          <w:rPr>
            <w:rStyle w:val="Hyperlink"/>
            <w:rFonts w:ascii="Arial" w:hAnsi="Arial" w:cs="Arial"/>
            <w:color w:val="28373C"/>
            <w:sz w:val="24"/>
            <w:szCs w:val="24"/>
            <w:u w:val="none"/>
          </w:rPr>
          <w:t>38.2. Example: Reverting a commit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 demonstrates the usage of the </w:t>
      </w:r>
      <w:r w:rsidRPr="001F1705">
        <w:rPr>
          <w:rStyle w:val="HTMLCode"/>
          <w:sz w:val="24"/>
          <w:szCs w:val="24"/>
          <w:shd w:val="clear" w:color="auto" w:fill="F7F7F8"/>
        </w:rPr>
        <w:t>git revert</w:t>
      </w:r>
      <w:r w:rsidRPr="001F1705">
        <w:rPr>
          <w:rFonts w:ascii="inherit" w:hAnsi="inherit"/>
          <w:spacing w:val="-1"/>
        </w:rPr>
        <w:t>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revert a commit</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revert commit_id</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42" w:anchor="undochanges_checkoutcommits" w:history="1">
        <w:r w:rsidR="009F0A31" w:rsidRPr="001F1705">
          <w:rPr>
            <w:rStyle w:val="Hyperlink"/>
            <w:rFonts w:ascii="Arial" w:hAnsi="Arial" w:cs="Arial"/>
            <w:color w:val="28373C"/>
            <w:spacing w:val="-2"/>
            <w:sz w:val="24"/>
            <w:szCs w:val="24"/>
            <w:u w:val="none"/>
          </w:rPr>
          <w:t>39. Resetting the working tree based on a commit</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3" w:anchor="undochanges_checkoutcommits1" w:history="1">
        <w:r w:rsidR="009F0A31" w:rsidRPr="001F1705">
          <w:rPr>
            <w:rStyle w:val="Hyperlink"/>
            <w:rFonts w:ascii="Arial" w:hAnsi="Arial" w:cs="Arial"/>
            <w:color w:val="28373C"/>
            <w:sz w:val="24"/>
            <w:szCs w:val="24"/>
            <w:u w:val="none"/>
          </w:rPr>
          <w:t>39.1. Checkout based on commits and working tree</w:t>
        </w:r>
      </w:hyperlink>
    </w:p>
    <w:p w:rsidR="009F0A31" w:rsidRPr="001F1705" w:rsidRDefault="009F0A31" w:rsidP="009F0A31">
      <w:pPr>
        <w:pStyle w:val="NormalWeb"/>
        <w:shd w:val="clear" w:color="auto" w:fill="FFFFFF"/>
        <w:rPr>
          <w:rFonts w:ascii="inherit" w:hAnsi="inherit"/>
          <w:spacing w:val="-1"/>
        </w:rPr>
      </w:pPr>
      <w:proofErr w:type="gramStart"/>
      <w:r w:rsidRPr="001F1705">
        <w:rPr>
          <w:rFonts w:ascii="inherit" w:hAnsi="inherit"/>
          <w:spacing w:val="-1"/>
        </w:rPr>
        <w:t>git</w:t>
      </w:r>
      <w:proofErr w:type="gramEnd"/>
      <w:r w:rsidRPr="001F1705">
        <w:rPr>
          <w:rFonts w:ascii="inherit" w:hAnsi="inherit"/>
          <w:spacing w:val="-1"/>
        </w:rPr>
        <w:t xml:space="preserve"> checkout, based on commit ID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check out arbitrary revisions of your file system via the git checkout command followed by the commit ID. This command will reset your complete </w:t>
      </w:r>
      <w:r w:rsidRPr="001F1705">
        <w:rPr>
          <w:rStyle w:val="Emphasis"/>
          <w:rFonts w:ascii="inherit" w:eastAsiaTheme="majorEastAsia" w:hAnsi="inherit"/>
          <w:spacing w:val="-1"/>
        </w:rPr>
        <w:t>working tree</w:t>
      </w:r>
      <w:r w:rsidRPr="001F1705">
        <w:rPr>
          <w:rFonts w:ascii="inherit" w:hAnsi="inherit"/>
          <w:spacing w:val="-1"/>
        </w:rPr>
        <w:t> to the status described by this commit.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commit ID is shown if you enter the </w:t>
      </w:r>
      <w:r w:rsidRPr="001F1705">
        <w:rPr>
          <w:rStyle w:val="HTMLCode"/>
          <w:sz w:val="24"/>
          <w:szCs w:val="24"/>
          <w:shd w:val="clear" w:color="auto" w:fill="F7F7F8"/>
        </w:rPr>
        <w:t>git log</w:t>
      </w:r>
      <w:r w:rsidRPr="001F1705">
        <w:rPr>
          <w:rFonts w:ascii="inherit" w:hAnsi="inherit"/>
          <w:spacing w:val="-1"/>
        </w:rPr>
        <w:t> command.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command shows the log.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displays the commit history of the repository</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which</w:t>
      </w:r>
      <w:proofErr w:type="gramEnd"/>
      <w:r w:rsidRPr="001F1705">
        <w:rPr>
          <w:rStyle w:val="HTMLCode"/>
          <w:sz w:val="24"/>
          <w:szCs w:val="24"/>
        </w:rPr>
        <w:t xml:space="preserve"> contains the commit ID, author, message etc.</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listing shows an example output of a Git log command.</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commit</w:t>
      </w:r>
      <w:proofErr w:type="gramEnd"/>
      <w:r w:rsidRPr="001F1705">
        <w:rPr>
          <w:rStyle w:val="HTMLCode"/>
          <w:sz w:val="24"/>
          <w:szCs w:val="24"/>
        </w:rPr>
        <w:t xml:space="preserve"> 046474a52e0ba1f1435ad285eae0d8ef19d529bf</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Author: Lars Vogel &lt;Lars.Vogel@gmail.com&gt;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Date:   Wed Jun 5 12:13:04 2013 +0200</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Bug 409373 - Updates version number of e4 tools</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Repairs the build</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commit</w:t>
      </w:r>
      <w:proofErr w:type="gramEnd"/>
      <w:r w:rsidRPr="001F1705">
        <w:rPr>
          <w:rStyle w:val="HTMLCode"/>
          <w:sz w:val="24"/>
          <w:szCs w:val="24"/>
        </w:rPr>
        <w:t xml:space="preserve"> 2645d7eef0e24195fc407137200fe7e1795ecf49</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Author: Lars Vogel &lt;Lars.Vogel@gmail.com&gt;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Date:   Wed Jun 5 12:00:53 2013 +0200</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r w:rsidRPr="001F1705">
        <w:rPr>
          <w:rStyle w:val="HTMLCode"/>
          <w:sz w:val="24"/>
          <w:szCs w:val="24"/>
        </w:rPr>
        <w:t xml:space="preserve">    Bug 409373 - Updates version number of e4 CSS spy features</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4" w:anchor="undochanges_checkoutcommits2" w:history="1">
        <w:r w:rsidR="009F0A31" w:rsidRPr="001F1705">
          <w:rPr>
            <w:rStyle w:val="Hyperlink"/>
            <w:rFonts w:ascii="Arial" w:hAnsi="Arial" w:cs="Arial"/>
            <w:color w:val="28373C"/>
            <w:sz w:val="24"/>
            <w:szCs w:val="24"/>
            <w:u w:val="none"/>
          </w:rPr>
          <w:t>39.2. Example: Checkout a commit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checkout a specific commit you can use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checkout</w:t>
      </w:r>
      <w:proofErr w:type="gramEnd"/>
      <w:r w:rsidRPr="001F1705">
        <w:rPr>
          <w:rStyle w:val="HTMLCode"/>
          <w:sz w:val="24"/>
          <w:szCs w:val="24"/>
        </w:rPr>
        <w:t xml:space="preserve"> the older revision via</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[commit_id]</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based on the example output this could be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046474a52e0ba1f1435ad285eae0d8ef19d529bf</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or</w:t>
      </w:r>
      <w:proofErr w:type="gramEnd"/>
      <w:r w:rsidRPr="001F1705">
        <w:rPr>
          <w:rStyle w:val="HTMLCode"/>
          <w:sz w:val="24"/>
          <w:szCs w:val="24"/>
        </w:rPr>
        <w:t xml:space="preserve"> you can use the abbreviated version</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checkout 046474a5</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5" w:anchor="detachedheadmode" w:history="1">
        <w:r w:rsidR="009F0A31" w:rsidRPr="001F1705">
          <w:rPr>
            <w:rStyle w:val="Hyperlink"/>
            <w:rFonts w:ascii="Arial" w:hAnsi="Arial" w:cs="Arial"/>
            <w:color w:val="28373C"/>
            <w:sz w:val="24"/>
            <w:szCs w:val="24"/>
            <w:u w:val="none"/>
          </w:rPr>
          <w:t>40.1. Detached HEAD</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checkout a commit or a tag, you are in the so-called </w:t>
      </w:r>
      <w:r w:rsidRPr="001F1705">
        <w:rPr>
          <w:rStyle w:val="Emphasis"/>
          <w:rFonts w:ascii="inherit" w:hAnsi="inherit"/>
          <w:spacing w:val="-1"/>
        </w:rPr>
        <w:t>detached HEAD mode</w:t>
      </w:r>
      <w:r w:rsidRPr="001F1705">
        <w:rPr>
          <w:rFonts w:ascii="inherit" w:hAnsi="inherit"/>
          <w:spacing w:val="-1"/>
        </w:rPr>
        <w:t>. If you commit changes in this mode, you have no branch which points to this commit. After you checkout a branch you cannot see the commit you did in detached head mode in the </w:t>
      </w:r>
      <w:r w:rsidRPr="001F1705">
        <w:rPr>
          <w:rStyle w:val="HTMLCode"/>
          <w:sz w:val="24"/>
          <w:szCs w:val="24"/>
          <w:shd w:val="clear" w:color="auto" w:fill="F7F7F8"/>
        </w:rPr>
        <w:t>git log</w:t>
      </w:r>
      <w:r w:rsidRPr="001F1705">
        <w:rPr>
          <w:rFonts w:ascii="inherit" w:hAnsi="inherit"/>
          <w:spacing w:val="-1"/>
        </w:rPr>
        <w:t> command.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find such commits you can use the </w:t>
      </w:r>
      <w:r w:rsidRPr="001F1705">
        <w:rPr>
          <w:rStyle w:val="HTMLCode"/>
          <w:sz w:val="24"/>
          <w:szCs w:val="24"/>
          <w:shd w:val="clear" w:color="auto" w:fill="F7F7F8"/>
        </w:rPr>
        <w:t>git reflog</w:t>
      </w:r>
      <w:r w:rsidRPr="001F1705">
        <w:rPr>
          <w:rFonts w:ascii="inherit" w:hAnsi="inherit"/>
          <w:spacing w:val="-1"/>
        </w:rPr>
        <w:t> command.</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6" w:anchor="gitreflog_definition" w:history="1">
        <w:r w:rsidR="009F0A31" w:rsidRPr="001F1705">
          <w:rPr>
            <w:rStyle w:val="Hyperlink"/>
            <w:rFonts w:ascii="Arial" w:hAnsi="Arial" w:cs="Arial"/>
            <w:color w:val="28373C"/>
            <w:sz w:val="24"/>
            <w:szCs w:val="24"/>
            <w:u w:val="none"/>
          </w:rPr>
          <w:t xml:space="preserve">40.2. </w:t>
        </w:r>
        <w:proofErr w:type="gramStart"/>
        <w:r w:rsidR="009F0A31" w:rsidRPr="001F1705">
          <w:rPr>
            <w:rStyle w:val="Hyperlink"/>
            <w:rFonts w:ascii="Arial" w:hAnsi="Arial" w:cs="Arial"/>
            <w:color w:val="28373C"/>
            <w:sz w:val="24"/>
            <w:szCs w:val="24"/>
            <w:u w:val="none"/>
          </w:rPr>
          <w:t>git</w:t>
        </w:r>
        <w:proofErr w:type="gramEnd"/>
        <w:r w:rsidR="009F0A31" w:rsidRPr="001F1705">
          <w:rPr>
            <w:rStyle w:val="Hyperlink"/>
            <w:rFonts w:ascii="Arial" w:hAnsi="Arial" w:cs="Arial"/>
            <w:color w:val="28373C"/>
            <w:sz w:val="24"/>
            <w:szCs w:val="24"/>
            <w:u w:val="none"/>
          </w:rPr>
          <w:t xml:space="preserve"> reflog</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Reflog is a mechanism to record the movements of the </w:t>
      </w:r>
      <w:r w:rsidRPr="001F1705">
        <w:rPr>
          <w:rStyle w:val="Emphasis"/>
          <w:rFonts w:ascii="inherit" w:hAnsi="inherit"/>
          <w:spacing w:val="-1"/>
        </w:rPr>
        <w:t>HEAD</w:t>
      </w:r>
      <w:r w:rsidRPr="001F1705">
        <w:rPr>
          <w:rFonts w:ascii="inherit" w:hAnsi="inherit"/>
          <w:spacing w:val="-1"/>
        </w:rPr>
        <w:t> and the branches references.</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reflog command gives a history of the complete changes of the </w:t>
      </w:r>
      <w:r w:rsidRPr="001F1705">
        <w:rPr>
          <w:rStyle w:val="Emphasis"/>
          <w:rFonts w:ascii="inherit" w:hAnsi="inherit"/>
          <w:spacing w:val="-1"/>
        </w:rPr>
        <w:t>HEAD</w:t>
      </w:r>
      <w:r w:rsidRPr="001F1705">
        <w:rPr>
          <w:rFonts w:ascii="inherit" w:hAnsi="inherit"/>
          <w:spacing w:val="-1"/>
        </w:rPr>
        <w:t> reference.</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reflog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&lt;output&gt;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 </w:t>
      </w:r>
      <w:proofErr w:type="gramStart"/>
      <w:r w:rsidRPr="001F1705">
        <w:rPr>
          <w:rStyle w:val="HTMLCode"/>
          <w:sz w:val="24"/>
          <w:szCs w:val="24"/>
        </w:rPr>
        <w:t>snip ...</w:t>
      </w:r>
      <w:proofErr w:type="gramEnd"/>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1f1a73a </w:t>
      </w:r>
      <w:proofErr w:type="gramStart"/>
      <w:r w:rsidRPr="001F1705">
        <w:rPr>
          <w:rStyle w:val="HTMLCode"/>
          <w:sz w:val="24"/>
          <w:szCs w:val="24"/>
        </w:rPr>
        <w:t>HEAD@{</w:t>
      </w:r>
      <w:proofErr w:type="gramEnd"/>
      <w:r w:rsidRPr="001F1705">
        <w:rPr>
          <w:rStyle w:val="HTMLCode"/>
          <w:sz w:val="24"/>
          <w:szCs w:val="24"/>
        </w:rPr>
        <w:t>2}: commit: More chaanges - typo in the commit message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45ca204 </w:t>
      </w:r>
      <w:proofErr w:type="gramStart"/>
      <w:r w:rsidRPr="001F1705">
        <w:rPr>
          <w:rStyle w:val="HTMLCode"/>
          <w:sz w:val="24"/>
          <w:szCs w:val="24"/>
        </w:rPr>
        <w:t>HEAD@{</w:t>
      </w:r>
      <w:proofErr w:type="gramEnd"/>
      <w:r w:rsidRPr="001F1705">
        <w:rPr>
          <w:rStyle w:val="HTMLCode"/>
          <w:sz w:val="24"/>
          <w:szCs w:val="24"/>
        </w:rPr>
        <w:t>3}: commit: These are new changes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cf616d4</w:t>
      </w:r>
      <w:proofErr w:type="gramEnd"/>
      <w:r w:rsidRPr="001F1705">
        <w:rPr>
          <w:rStyle w:val="HTMLCode"/>
          <w:sz w:val="24"/>
          <w:szCs w:val="24"/>
        </w:rPr>
        <w:t xml:space="preserve"> HEAD@{4}: commit (initial): Initial commit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reflog</w:t>
      </w:r>
      <w:r w:rsidRPr="001F1705">
        <w:rPr>
          <w:rFonts w:ascii="inherit" w:hAnsi="inherit"/>
          <w:spacing w:val="-1"/>
        </w:rPr>
        <w:t> command also list commits which you have removed.</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7" w:anchor="gitreflog_example" w:history="1">
        <w:r w:rsidR="009F0A31" w:rsidRPr="001F1705">
          <w:rPr>
            <w:rStyle w:val="Hyperlink"/>
            <w:rFonts w:ascii="Arial" w:hAnsi="Arial" w:cs="Arial"/>
            <w:color w:val="28373C"/>
            <w:sz w:val="24"/>
            <w:szCs w:val="24"/>
            <w:u w:val="none"/>
          </w:rPr>
          <w:t>40.3. Example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example shows how you can use git reflog to reset the current local branch to a commit which isn’t reachable from the current branch anymore.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assume </w:t>
      </w:r>
      <w:proofErr w:type="gramStart"/>
      <w:r w:rsidRPr="001F1705">
        <w:rPr>
          <w:rStyle w:val="HTMLCode"/>
          <w:sz w:val="24"/>
          <w:szCs w:val="24"/>
        </w:rPr>
        <w:t>the  ID</w:t>
      </w:r>
      <w:proofErr w:type="gramEnd"/>
      <w:r w:rsidRPr="001F1705">
        <w:rPr>
          <w:rStyle w:val="HTMLCode"/>
          <w:sz w:val="24"/>
          <w:szCs w:val="24"/>
        </w:rPr>
        <w:t xml:space="preserve"> for the second commit is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45ca2045be3aeda054c5418ec3c4ce63b5f269f7</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resets the head for your tree to the second commit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reset --hard 45ca2045be3aeda054c5418ec3c4ce63b5f269f7</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the log</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output</w:t>
      </w:r>
      <w:proofErr w:type="gramEnd"/>
      <w:r w:rsidRPr="001F1705">
        <w:rPr>
          <w:rStyle w:val="HTMLCode"/>
          <w:sz w:val="24"/>
          <w:szCs w:val="24"/>
        </w:rPr>
        <w:t xml:space="preserve"> shows the history until the 45ca2045be commit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all the history including the deletion</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reflog</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&lt;output&gt;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cf616d4</w:t>
      </w:r>
      <w:proofErr w:type="gramEnd"/>
      <w:r w:rsidRPr="001F1705">
        <w:rPr>
          <w:rStyle w:val="HTMLCode"/>
          <w:sz w:val="24"/>
          <w:szCs w:val="24"/>
        </w:rPr>
        <w:t xml:space="preserve"> HEAD@{1}: reset: moving to 45ca2045be3aeda054c5418ec3c4ce63b5f269f7</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lastRenderedPageBreak/>
        <w:t xml:space="preserve"># ... </w:t>
      </w:r>
      <w:proofErr w:type="gramStart"/>
      <w:r w:rsidRPr="001F1705">
        <w:rPr>
          <w:rStyle w:val="HTMLCode"/>
          <w:sz w:val="24"/>
          <w:szCs w:val="24"/>
        </w:rPr>
        <w:t>snip ...</w:t>
      </w:r>
      <w:proofErr w:type="gramEnd"/>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1f1a73a </w:t>
      </w:r>
      <w:proofErr w:type="gramStart"/>
      <w:r w:rsidRPr="001F1705">
        <w:rPr>
          <w:rStyle w:val="HTMLCode"/>
          <w:sz w:val="24"/>
          <w:szCs w:val="24"/>
        </w:rPr>
        <w:t>HEAD@{</w:t>
      </w:r>
      <w:proofErr w:type="gramEnd"/>
      <w:r w:rsidRPr="001F1705">
        <w:rPr>
          <w:rStyle w:val="HTMLCode"/>
          <w:sz w:val="24"/>
          <w:szCs w:val="24"/>
        </w:rPr>
        <w:t>2}: commit: More chaanges - typo in the commit message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45ca204 </w:t>
      </w:r>
      <w:proofErr w:type="gramStart"/>
      <w:r w:rsidRPr="001F1705">
        <w:rPr>
          <w:rStyle w:val="HTMLCode"/>
          <w:sz w:val="24"/>
          <w:szCs w:val="24"/>
        </w:rPr>
        <w:t>HEAD@{</w:t>
      </w:r>
      <w:proofErr w:type="gramEnd"/>
      <w:r w:rsidRPr="001F1705">
        <w:rPr>
          <w:rStyle w:val="HTMLCode"/>
          <w:sz w:val="24"/>
          <w:szCs w:val="24"/>
        </w:rPr>
        <w:t>3}: commit: These are new changes</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cf616d4</w:t>
      </w:r>
      <w:proofErr w:type="gramEnd"/>
      <w:r w:rsidRPr="001F1705">
        <w:rPr>
          <w:rStyle w:val="HTMLCode"/>
          <w:sz w:val="24"/>
          <w:szCs w:val="24"/>
        </w:rPr>
        <w:t xml:space="preserve"> HEAD@{4}: commit (initial): Initial commit</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reset --hard 1f1a73a</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48" w:anchor="gitremotebranch" w:history="1">
        <w:r w:rsidR="009F0A31" w:rsidRPr="001F1705">
          <w:rPr>
            <w:rStyle w:val="Hyperlink"/>
            <w:rFonts w:ascii="Arial" w:hAnsi="Arial" w:cs="Arial"/>
            <w:color w:val="28373C"/>
            <w:spacing w:val="-2"/>
            <w:sz w:val="24"/>
            <w:szCs w:val="24"/>
            <w:u w:val="none"/>
          </w:rPr>
          <w:t>41. Remote and local tracking branches</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49" w:anchor="gitremotebranch_overview" w:history="1">
        <w:r w:rsidR="009F0A31" w:rsidRPr="001F1705">
          <w:rPr>
            <w:rStyle w:val="Hyperlink"/>
            <w:rFonts w:ascii="Arial" w:hAnsi="Arial" w:cs="Arial"/>
            <w:color w:val="28373C"/>
            <w:sz w:val="24"/>
            <w:szCs w:val="24"/>
            <w:u w:val="none"/>
          </w:rPr>
          <w:t>41.1. Remote tracking branches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Your local Git repository contains references to the state of the branches on the remote repositories to which it is connected. These local references are called </w:t>
      </w:r>
      <w:r w:rsidRPr="001F1705">
        <w:rPr>
          <w:rStyle w:val="Emphasis"/>
          <w:rFonts w:ascii="inherit" w:eastAsiaTheme="majorEastAsia" w:hAnsi="inherit"/>
          <w:spacing w:val="-1"/>
        </w:rPr>
        <w:t>remote-tracking branches</w:t>
      </w:r>
      <w:r w:rsidRPr="001F1705">
        <w:rPr>
          <w:rFonts w:ascii="inherit" w:hAnsi="inherit"/>
          <w:spacing w:val="-1"/>
        </w:rPr>
        <w: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see your remote-tracking branches with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list all remote branches</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-r</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update remote-tracking branches without changing local branches you use the </w:t>
      </w:r>
      <w:r w:rsidRPr="001F1705">
        <w:rPr>
          <w:rStyle w:val="HTMLCode"/>
          <w:sz w:val="24"/>
          <w:szCs w:val="24"/>
          <w:shd w:val="clear" w:color="auto" w:fill="F7F7F8"/>
        </w:rPr>
        <w:t>git fetch</w:t>
      </w:r>
      <w:r w:rsidRPr="001F1705">
        <w:rPr>
          <w:rFonts w:ascii="inherit" w:hAnsi="inherit"/>
          <w:spacing w:val="-1"/>
        </w:rPr>
        <w:t>command. See </w:t>
      </w:r>
      <w:hyperlink r:id="rId350" w:anchor="gitfetch" w:history="1">
        <w:r w:rsidRPr="001F1705">
          <w:rPr>
            <w:rStyle w:val="Hyperlink"/>
            <w:rFonts w:ascii="inherit" w:hAnsi="inherit"/>
            <w:color w:val="2156A5"/>
            <w:spacing w:val="-1"/>
          </w:rPr>
          <w:t>Updating your remote-tracking branches with git fetch</w:t>
        </w:r>
      </w:hyperlink>
      <w:r w:rsidRPr="001F1705">
        <w:rPr>
          <w:rFonts w:ascii="inherit" w:hAnsi="inherit"/>
          <w:spacing w:val="-1"/>
        </w:rPr>
        <w:t> for more information.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It is safe to delete a remote branch in your local Git </w:t>
      </w:r>
      <w:proofErr w:type="gramStart"/>
      <w:r w:rsidRPr="001F1705">
        <w:rPr>
          <w:rFonts w:ascii="inherit" w:hAnsi="inherit"/>
          <w:spacing w:val="-1"/>
        </w:rPr>
        <w:t>repository,</w:t>
      </w:r>
      <w:proofErr w:type="gramEnd"/>
      <w:r w:rsidRPr="001F1705">
        <w:rPr>
          <w:rFonts w:ascii="inherit" w:hAnsi="inherit"/>
          <w:spacing w:val="-1"/>
        </w:rPr>
        <w:t xml:space="preserve"> this does not affect a remote repository. The next time you run the </w:t>
      </w:r>
      <w:r w:rsidRPr="001F1705">
        <w:rPr>
          <w:rStyle w:val="HTMLCode"/>
          <w:sz w:val="24"/>
          <w:szCs w:val="24"/>
          <w:shd w:val="clear" w:color="auto" w:fill="F7F7F8"/>
        </w:rPr>
        <w:t>git fetch</w:t>
      </w:r>
      <w:r w:rsidRPr="001F1705">
        <w:rPr>
          <w:rFonts w:ascii="inherit" w:hAnsi="inherit"/>
          <w:spacing w:val="-1"/>
        </w:rPr>
        <w:t> command, the remote branch is recreated. You can use the following command for that.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delete remote branch from origin</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-d -r origin/[remote_branch]</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51" w:anchor="gitremotebranch_deleteremote" w:history="1">
        <w:r w:rsidR="009F0A31" w:rsidRPr="001F1705">
          <w:rPr>
            <w:rStyle w:val="Hyperlink"/>
            <w:rFonts w:ascii="Arial" w:hAnsi="Arial" w:cs="Arial"/>
            <w:color w:val="28373C"/>
            <w:sz w:val="24"/>
            <w:szCs w:val="24"/>
            <w:u w:val="none"/>
          </w:rPr>
          <w:t>41.2. Delete a remote branch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delete the branch in a remote repository use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delete branch in a remote repository</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 [remote] --delete [branch]</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52" w:anchor="git_trackingbranches" w:history="1">
        <w:r w:rsidR="009F0A31" w:rsidRPr="001F1705">
          <w:rPr>
            <w:rStyle w:val="Hyperlink"/>
            <w:rFonts w:ascii="Arial" w:hAnsi="Arial" w:cs="Arial"/>
            <w:color w:val="28373C"/>
            <w:sz w:val="24"/>
            <w:szCs w:val="24"/>
            <w:u w:val="none"/>
          </w:rPr>
          <w:t>41.3. Tracking branches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Branches can track another branch. This is called </w:t>
      </w:r>
      <w:r w:rsidRPr="001F1705">
        <w:rPr>
          <w:rStyle w:val="Emphasis"/>
          <w:rFonts w:ascii="inherit" w:eastAsiaTheme="majorEastAsia" w:hAnsi="inherit"/>
          <w:spacing w:val="-1"/>
        </w:rPr>
        <w:t>to have an upstream branch</w:t>
      </w:r>
      <w:r w:rsidRPr="001F1705">
        <w:rPr>
          <w:rFonts w:ascii="inherit" w:hAnsi="inherit"/>
          <w:spacing w:val="-1"/>
        </w:rPr>
        <w:t> and such branches can be referred to as </w:t>
      </w:r>
      <w:r w:rsidRPr="001F1705">
        <w:rPr>
          <w:rStyle w:val="Emphasis"/>
          <w:rFonts w:ascii="inherit" w:eastAsiaTheme="majorEastAsia" w:hAnsi="inherit"/>
          <w:spacing w:val="-1"/>
        </w:rPr>
        <w:t>tracking branches</w:t>
      </w:r>
      <w:r w:rsidRPr="001F1705">
        <w:rPr>
          <w:rFonts w:ascii="inherit" w:hAnsi="inherit"/>
          <w:spacing w:val="-1"/>
        </w:rPr>
        <w: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Tracking branches_ allow you to use the </w:t>
      </w:r>
      <w:r w:rsidRPr="001F1705">
        <w:rPr>
          <w:rStyle w:val="HTMLCode"/>
          <w:sz w:val="24"/>
          <w:szCs w:val="24"/>
          <w:shd w:val="clear" w:color="auto" w:fill="F7F7F8"/>
        </w:rPr>
        <w:t>git pull</w:t>
      </w:r>
      <w:r w:rsidRPr="001F1705">
        <w:rPr>
          <w:rFonts w:ascii="inherit" w:hAnsi="inherit"/>
          <w:spacing w:val="-1"/>
        </w:rPr>
        <w:t> and </w:t>
      </w:r>
      <w:r w:rsidRPr="001F1705">
        <w:rPr>
          <w:rStyle w:val="HTMLCode"/>
          <w:sz w:val="24"/>
          <w:szCs w:val="24"/>
          <w:shd w:val="clear" w:color="auto" w:fill="F7F7F8"/>
        </w:rPr>
        <w:t>git push</w:t>
      </w:r>
      <w:r w:rsidRPr="001F1705">
        <w:rPr>
          <w:rFonts w:ascii="inherit" w:hAnsi="inherit"/>
          <w:spacing w:val="-1"/>
        </w:rPr>
        <w:t> command directly without specifying the branch and repository.</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clone a Git repository, your local </w:t>
      </w:r>
      <w:r w:rsidRPr="001F1705">
        <w:rPr>
          <w:rStyle w:val="Emphasis"/>
          <w:rFonts w:ascii="inherit" w:eastAsiaTheme="majorEastAsia" w:hAnsi="inherit"/>
          <w:spacing w:val="-1"/>
        </w:rPr>
        <w:t>master</w:t>
      </w:r>
      <w:r w:rsidRPr="001F1705">
        <w:rPr>
          <w:rFonts w:ascii="inherit" w:hAnsi="inherit"/>
          <w:spacing w:val="-1"/>
        </w:rPr>
        <w:t> branch is created as a </w:t>
      </w:r>
      <w:r w:rsidRPr="001F1705">
        <w:rPr>
          <w:rStyle w:val="Emphasis"/>
          <w:rFonts w:ascii="inherit" w:eastAsiaTheme="majorEastAsia" w:hAnsi="inherit"/>
          <w:spacing w:val="-1"/>
        </w:rPr>
        <w:t>tracking branch</w:t>
      </w:r>
      <w:r w:rsidRPr="001F1705">
        <w:rPr>
          <w:rFonts w:ascii="inherit" w:hAnsi="inherit"/>
          <w:spacing w:val="-1"/>
        </w:rPr>
        <w:t> for the </w:t>
      </w:r>
      <w:r w:rsidRPr="001F1705">
        <w:rPr>
          <w:rStyle w:val="Emphasis"/>
          <w:rFonts w:ascii="inherit" w:eastAsiaTheme="majorEastAsia" w:hAnsi="inherit"/>
          <w:spacing w:val="-1"/>
        </w:rPr>
        <w:t>master</w:t>
      </w:r>
      <w:r w:rsidRPr="001F1705">
        <w:rPr>
          <w:rFonts w:ascii="inherit" w:hAnsi="inherit"/>
          <w:spacing w:val="-1"/>
        </w:rPr>
        <w:t> branch of the </w:t>
      </w:r>
      <w:r w:rsidRPr="001F1705">
        <w:rPr>
          <w:rStyle w:val="Emphasis"/>
          <w:rFonts w:ascii="inherit" w:eastAsiaTheme="majorEastAsia" w:hAnsi="inherit"/>
          <w:spacing w:val="-1"/>
        </w:rPr>
        <w:t>origin</w:t>
      </w:r>
      <w:r w:rsidRPr="001F1705">
        <w:rPr>
          <w:rFonts w:ascii="inherit" w:hAnsi="inherit"/>
          <w:spacing w:val="-1"/>
        </w:rPr>
        <w:t> repository (short</w:t>
      </w:r>
      <w:proofErr w:type="gramStart"/>
      <w:r w:rsidRPr="001F1705">
        <w:rPr>
          <w:rFonts w:ascii="inherit" w:hAnsi="inherit"/>
          <w:spacing w:val="-1"/>
        </w:rPr>
        <w:t>:_</w:t>
      </w:r>
      <w:proofErr w:type="gramEnd"/>
      <w:r w:rsidRPr="001F1705">
        <w:rPr>
          <w:rFonts w:ascii="inherit" w:hAnsi="inherit"/>
          <w:spacing w:val="-1"/>
        </w:rPr>
        <w:t>origin/master_) by Git.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create new </w:t>
      </w:r>
      <w:r w:rsidRPr="001F1705">
        <w:rPr>
          <w:rStyle w:val="Emphasis"/>
          <w:rFonts w:ascii="inherit" w:eastAsiaTheme="majorEastAsia" w:hAnsi="inherit"/>
          <w:spacing w:val="-1"/>
        </w:rPr>
        <w:t>tracking branches</w:t>
      </w:r>
      <w:r w:rsidRPr="001F1705">
        <w:rPr>
          <w:rFonts w:ascii="inherit" w:hAnsi="inherit"/>
          <w:spacing w:val="-1"/>
        </w:rPr>
        <w:t> by specifying the </w:t>
      </w:r>
      <w:r w:rsidRPr="001F1705">
        <w:rPr>
          <w:rStyle w:val="Emphasis"/>
          <w:rFonts w:ascii="inherit" w:eastAsiaTheme="majorEastAsia" w:hAnsi="inherit"/>
          <w:spacing w:val="-1"/>
        </w:rPr>
        <w:t>remote branch</w:t>
      </w:r>
      <w:r w:rsidRPr="001F1705">
        <w:rPr>
          <w:rFonts w:ascii="inherit" w:hAnsi="inherit"/>
          <w:spacing w:val="-1"/>
        </w:rPr>
        <w:t> during the creation of a branch. The following example demonstrates that.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setup a tracking branch called newbrach</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which</w:t>
      </w:r>
      <w:proofErr w:type="gramEnd"/>
      <w:r w:rsidRPr="001F1705">
        <w:rPr>
          <w:rStyle w:val="HTMLCode"/>
          <w:sz w:val="24"/>
          <w:szCs w:val="24"/>
        </w:rPr>
        <w:t xml:space="preserve"> tracks origin/newbranch</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checkout -b newbranch origin/newbranch</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Instead of using the </w:t>
      </w:r>
      <w:r w:rsidRPr="001F1705">
        <w:rPr>
          <w:rStyle w:val="HTMLCode"/>
          <w:sz w:val="24"/>
          <w:szCs w:val="24"/>
          <w:shd w:val="clear" w:color="auto" w:fill="F7F7F8"/>
        </w:rPr>
        <w:t>git checkout</w:t>
      </w:r>
      <w:r w:rsidRPr="001F1705">
        <w:rPr>
          <w:rFonts w:ascii="inherit" w:hAnsi="inherit"/>
          <w:spacing w:val="-1"/>
        </w:rPr>
        <w:t> command you can also use the </w:t>
      </w:r>
      <w:r w:rsidRPr="001F1705">
        <w:rPr>
          <w:rStyle w:val="HTMLCode"/>
          <w:sz w:val="24"/>
          <w:szCs w:val="24"/>
          <w:shd w:val="clear" w:color="auto" w:fill="F7F7F8"/>
        </w:rPr>
        <w:t>git branch</w:t>
      </w:r>
      <w:r w:rsidRPr="001F1705">
        <w:rPr>
          <w:rFonts w:ascii="inherit" w:hAnsi="inherit"/>
          <w:spacing w:val="-1"/>
        </w:rPr>
        <w:t>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origin/master used as example, but can be replaced</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create branch based on remote branch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branch [new_branch] origin/master</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use</w:t>
      </w:r>
      <w:proofErr w:type="gramEnd"/>
      <w:r w:rsidRPr="001F1705">
        <w:rPr>
          <w:rStyle w:val="HTMLCode"/>
          <w:sz w:val="24"/>
          <w:szCs w:val="24"/>
        </w:rPr>
        <w:t xml:space="preserve"> --track,</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default when the start point is a remote-tracking branch</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--track [new_branch] origin/master</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--no-track</w:t>
      </w:r>
      <w:r w:rsidRPr="001F1705">
        <w:rPr>
          <w:rFonts w:ascii="inherit" w:hAnsi="inherit"/>
          <w:spacing w:val="-1"/>
        </w:rPr>
        <w:t> allows you to specify that you do not want to track a branch. You can explicitly add a tracking branch with the </w:t>
      </w:r>
      <w:r w:rsidRPr="001F1705">
        <w:rPr>
          <w:rStyle w:val="HTMLCode"/>
          <w:sz w:val="24"/>
          <w:szCs w:val="24"/>
          <w:shd w:val="clear" w:color="auto" w:fill="F7F7F8"/>
        </w:rPr>
        <w:t>git branch -u</w:t>
      </w:r>
      <w:r w:rsidRPr="001F1705">
        <w:rPr>
          <w:rFonts w:ascii="inherit" w:hAnsi="inherit"/>
          <w:spacing w:val="-1"/>
        </w:rPr>
        <w:t> command later.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instruct Git to create a branch which does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not track another branch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branch --no-track [new_branch_notrack] origin/master</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update</w:t>
      </w:r>
      <w:proofErr w:type="gramEnd"/>
      <w:r w:rsidRPr="001F1705">
        <w:rPr>
          <w:rStyle w:val="HTMLCode"/>
          <w:sz w:val="24"/>
          <w:szCs w:val="24"/>
        </w:rPr>
        <w:t xml:space="preserve"> this branch to track the origin/master branch</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branch -u origin/master [new_branch_notrack]</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To see the tracking branches for a remote repository (short: remote) you can use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show all remote and tracking branches for origin</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show origin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An example output of this might look as follows.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remote</w:t>
      </w:r>
      <w:proofErr w:type="gramEnd"/>
      <w:r w:rsidRPr="001F1705">
        <w:rPr>
          <w:rStyle w:val="HTMLCode"/>
          <w:sz w:val="24"/>
          <w:szCs w:val="24"/>
        </w:rPr>
        <w:t xml:space="preserve"> origin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Fetch URL: ssh://test@git.eclipse.org/gitroot/e4/org.eclipse.e4.tools.git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  URL</w:t>
      </w:r>
      <w:proofErr w:type="gramEnd"/>
      <w:r w:rsidRPr="001F1705">
        <w:rPr>
          <w:rStyle w:val="HTMLCode"/>
          <w:sz w:val="24"/>
          <w:szCs w:val="24"/>
        </w:rPr>
        <w:t>: ssh://test@git.eclipse.org/gitroot/e4/org.eclipse.e4.tools.git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HEAD branch: master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Remote branches: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integration</w:t>
      </w:r>
      <w:proofErr w:type="gramEnd"/>
      <w:r w:rsidRPr="001F1705">
        <w:rPr>
          <w:rStyle w:val="HTMLCode"/>
          <w:sz w:val="24"/>
          <w:szCs w:val="24"/>
        </w:rPr>
        <w:t xml:space="preserve">                tracked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interm_rc2</w:t>
      </w:r>
      <w:proofErr w:type="gramEnd"/>
      <w:r w:rsidRPr="001F1705">
        <w:rPr>
          <w:rStyle w:val="HTMLCode"/>
          <w:sz w:val="24"/>
          <w:szCs w:val="24"/>
        </w:rPr>
        <w:t xml:space="preserve">                 tracked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master</w:t>
      </w:r>
      <w:proofErr w:type="gramEnd"/>
      <w:r w:rsidRPr="001F1705">
        <w:rPr>
          <w:rStyle w:val="HTMLCode"/>
          <w:sz w:val="24"/>
          <w:szCs w:val="24"/>
        </w:rPr>
        <w:t xml:space="preserve">                     tracked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smcela/HandlerAddonUpdates</w:t>
      </w:r>
      <w:proofErr w:type="gramEnd"/>
      <w:r w:rsidRPr="001F1705">
        <w:rPr>
          <w:rStyle w:val="HTMLCode"/>
          <w:sz w:val="24"/>
          <w:szCs w:val="24"/>
        </w:rPr>
        <w:t xml:space="preserve"> tracked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Local branches configured for 'git pull':</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integration</w:t>
      </w:r>
      <w:proofErr w:type="gramEnd"/>
      <w:r w:rsidRPr="001F1705">
        <w:rPr>
          <w:rStyle w:val="HTMLCode"/>
          <w:sz w:val="24"/>
          <w:szCs w:val="24"/>
        </w:rPr>
        <w:t xml:space="preserve"> rebases onto remote integration</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master</w:t>
      </w:r>
      <w:proofErr w:type="gramEnd"/>
      <w:r w:rsidRPr="001F1705">
        <w:rPr>
          <w:rStyle w:val="HTMLCode"/>
          <w:sz w:val="24"/>
          <w:szCs w:val="24"/>
        </w:rPr>
        <w:t xml:space="preserve">      rebases onto remote master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testing</w:t>
      </w:r>
      <w:proofErr w:type="gramEnd"/>
      <w:r w:rsidRPr="001F1705">
        <w:rPr>
          <w:rStyle w:val="HTMLCode"/>
          <w:sz w:val="24"/>
          <w:szCs w:val="24"/>
        </w:rPr>
        <w:t xml:space="preserve">     rebases onto remote master</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Local refs configured for 'git push':</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integration</w:t>
      </w:r>
      <w:proofErr w:type="gramEnd"/>
      <w:r w:rsidRPr="001F1705">
        <w:rPr>
          <w:rStyle w:val="HTMLCode"/>
          <w:sz w:val="24"/>
          <w:szCs w:val="24"/>
        </w:rPr>
        <w:t xml:space="preserve"> pushes to integration (up to date)</w:t>
      </w:r>
    </w:p>
    <w:p w:rsidR="009F0A31" w:rsidRPr="001F1705" w:rsidRDefault="009F0A31" w:rsidP="009F0A31">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master</w:t>
      </w:r>
      <w:proofErr w:type="gramEnd"/>
      <w:r w:rsidRPr="001F1705">
        <w:rPr>
          <w:rStyle w:val="HTMLCode"/>
          <w:sz w:val="24"/>
          <w:szCs w:val="24"/>
        </w:rPr>
        <w:t xml:space="preserve">      pushes to master      (up to date)</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53" w:anchor="gitfetch" w:history="1">
        <w:r w:rsidR="009F0A31" w:rsidRPr="001F1705">
          <w:rPr>
            <w:rStyle w:val="Hyperlink"/>
            <w:rFonts w:ascii="Arial" w:hAnsi="Arial" w:cs="Arial"/>
            <w:color w:val="28373C"/>
            <w:spacing w:val="-2"/>
            <w:sz w:val="24"/>
            <w:szCs w:val="24"/>
            <w:u w:val="none"/>
          </w:rPr>
          <w:t>42. Updating your remote-tracking branches with git fetch</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54" w:anchor="gitfetch_intro" w:history="1">
        <w:r w:rsidR="009F0A31" w:rsidRPr="001F1705">
          <w:rPr>
            <w:rStyle w:val="Hyperlink"/>
            <w:rFonts w:ascii="Arial" w:hAnsi="Arial" w:cs="Arial"/>
            <w:color w:val="28373C"/>
            <w:sz w:val="24"/>
            <w:szCs w:val="24"/>
            <w:u w:val="none"/>
          </w:rPr>
          <w:t>42.1. Fetch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fetch</w:t>
      </w:r>
      <w:r w:rsidRPr="001F1705">
        <w:rPr>
          <w:rFonts w:ascii="inherit" w:hAnsi="inherit"/>
          <w:spacing w:val="-1"/>
        </w:rPr>
        <w:t> command updates your remote-tracking branches, i.e., it updates the local copy of branches stored in a remote repository. The following command updates the remote-tracking branches from the repository called </w:t>
      </w:r>
      <w:r w:rsidRPr="001F1705">
        <w:rPr>
          <w:rStyle w:val="Emphasis"/>
          <w:rFonts w:ascii="inherit" w:eastAsiaTheme="majorEastAsia" w:hAnsi="inherit"/>
          <w:spacing w:val="-1"/>
        </w:rPr>
        <w:t>origin</w:t>
      </w:r>
      <w:r w:rsidRPr="001F1705">
        <w:rPr>
          <w:rFonts w:ascii="inherit" w:hAnsi="inherit"/>
          <w:spacing w:val="-1"/>
        </w:rPr>
        <w:t>.</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fetch origin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fetch command only updates the </w:t>
      </w:r>
      <w:r w:rsidRPr="001F1705">
        <w:rPr>
          <w:rStyle w:val="Emphasis"/>
          <w:rFonts w:ascii="inherit" w:eastAsiaTheme="majorEastAsia" w:hAnsi="inherit"/>
          <w:spacing w:val="-1"/>
        </w:rPr>
        <w:t>remote-tracking branches</w:t>
      </w:r>
      <w:r w:rsidRPr="001F1705">
        <w:rPr>
          <w:rFonts w:ascii="inherit" w:hAnsi="inherit"/>
          <w:spacing w:val="-1"/>
        </w:rPr>
        <w:t> and none of the local branches. It also does not change the working tree of the Git repository. Therefore, you can run the </w:t>
      </w:r>
      <w:r w:rsidRPr="001F1705">
        <w:rPr>
          <w:rStyle w:val="HTMLCode"/>
          <w:sz w:val="24"/>
          <w:szCs w:val="24"/>
          <w:shd w:val="clear" w:color="auto" w:fill="F7F7F8"/>
        </w:rPr>
        <w:t>git fetch</w:t>
      </w:r>
      <w:r w:rsidRPr="001F1705">
        <w:rPr>
          <w:rFonts w:ascii="inherit" w:hAnsi="inherit"/>
          <w:spacing w:val="-1"/>
        </w:rPr>
        <w:t> command at any point in time.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After reviewing the changes in the remote tracking branchm you can merge the changes into your local branches or rebase your local branches onto the remote-tracking branch.</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Alternatively you can also use the </w:t>
      </w:r>
      <w:r w:rsidRPr="001F1705">
        <w:rPr>
          <w:rStyle w:val="HTMLCode"/>
          <w:sz w:val="24"/>
          <w:szCs w:val="24"/>
          <w:shd w:val="clear" w:color="auto" w:fill="F7F7F8"/>
        </w:rPr>
        <w:t>git cherry-pick commit_id</w:t>
      </w:r>
      <w:r w:rsidRPr="001F1705">
        <w:rPr>
          <w:rFonts w:ascii="inherit" w:hAnsi="inherit"/>
          <w:spacing w:val="-1"/>
        </w:rPr>
        <w:t> command to take over only selected commits.</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See </w:t>
      </w:r>
      <w:hyperlink r:id="rId355" w:anchor="cherrypick_definition" w:history="1">
        <w:r w:rsidRPr="001F1705">
          <w:rPr>
            <w:rStyle w:val="Hyperlink"/>
            <w:rFonts w:ascii="inherit" w:hAnsi="inherit"/>
            <w:color w:val="2156A5"/>
            <w:spacing w:val="-1"/>
          </w:rPr>
          <w:t>Applying a single commit with cherry-pick</w:t>
        </w:r>
      </w:hyperlink>
      <w:r w:rsidRPr="001F1705">
        <w:rPr>
          <w:rFonts w:ascii="inherit" w:hAnsi="inherit"/>
          <w:spacing w:val="-1"/>
        </w:rPr>
        <w:t> for information about cherry-pick. See </w:t>
      </w:r>
      <w:hyperlink r:id="rId356" w:anchor="gitmerge_definition" w:history="1">
        <w:r w:rsidRPr="001F1705">
          <w:rPr>
            <w:rStyle w:val="Hyperlink"/>
            <w:rFonts w:ascii="inherit" w:hAnsi="inherit"/>
            <w:color w:val="2156A5"/>
            <w:spacing w:val="-1"/>
          </w:rPr>
          <w:t>Merging</w:t>
        </w:r>
      </w:hyperlink>
      <w:r w:rsidRPr="001F1705">
        <w:rPr>
          <w:rFonts w:ascii="inherit" w:hAnsi="inherit"/>
          <w:spacing w:val="-1"/>
        </w:rPr>
        <w:t>for the merge operation and </w:t>
      </w:r>
      <w:hyperlink r:id="rId357" w:anchor="rebase_branches" w:history="1">
        <w:r w:rsidRPr="001F1705">
          <w:rPr>
            <w:rStyle w:val="Hyperlink"/>
            <w:rFonts w:ascii="inherit" w:hAnsi="inherit"/>
            <w:color w:val="2156A5"/>
            <w:spacing w:val="-1"/>
          </w:rPr>
          <w:t>Rebasing branches</w:t>
        </w:r>
      </w:hyperlink>
      <w:r w:rsidRPr="001F1705">
        <w:rPr>
          <w:rFonts w:ascii="inherit" w:hAnsi="inherit"/>
          <w:spacing w:val="-1"/>
        </w:rPr>
        <w:t xml:space="preserve">. </w:t>
      </w:r>
      <w:proofErr w:type="gramStart"/>
      <w:r w:rsidRPr="001F1705">
        <w:rPr>
          <w:rFonts w:ascii="inherit" w:hAnsi="inherit"/>
          <w:spacing w:val="-1"/>
        </w:rPr>
        <w:t>for</w:t>
      </w:r>
      <w:proofErr w:type="gramEnd"/>
      <w:r w:rsidRPr="001F1705">
        <w:rPr>
          <w:rFonts w:ascii="inherit" w:hAnsi="inherit"/>
          <w:spacing w:val="-1"/>
        </w:rPr>
        <w:t xml:space="preserve"> the rebase command.</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58" w:anchor="gitfetch_updateremotes" w:history="1">
        <w:r w:rsidR="009F0A31" w:rsidRPr="001F1705">
          <w:rPr>
            <w:rStyle w:val="Hyperlink"/>
            <w:rFonts w:ascii="Arial" w:hAnsi="Arial" w:cs="Arial"/>
            <w:color w:val="28373C"/>
            <w:sz w:val="24"/>
            <w:szCs w:val="24"/>
            <w:u w:val="none"/>
          </w:rPr>
          <w:t>42.2. Fetch from all remote repositories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fetch</w:t>
      </w:r>
      <w:r w:rsidRPr="001F1705">
        <w:rPr>
          <w:rFonts w:ascii="inherit" w:hAnsi="inherit"/>
          <w:spacing w:val="-1"/>
        </w:rPr>
        <w:t> command updates only the remote-tracking branches for one remote repository. In case you want to update the remote-tracking branches of all your remote repositories you can use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simplification</w:t>
      </w:r>
      <w:proofErr w:type="gramEnd"/>
      <w:r w:rsidRPr="001F1705">
        <w:rPr>
          <w:rStyle w:val="HTMLCode"/>
          <w:sz w:val="24"/>
          <w:szCs w:val="24"/>
        </w:rPr>
        <w:t xml:space="preserve"> of the fetch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runs git fetch for every remote repository</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remote update</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the</w:t>
      </w:r>
      <w:proofErr w:type="gramEnd"/>
      <w:r w:rsidRPr="001F1705">
        <w:rPr>
          <w:rStyle w:val="HTMLCode"/>
          <w:sz w:val="24"/>
          <w:szCs w:val="24"/>
        </w:rPr>
        <w:t xml:space="preserve"> same but remove all stale branches which</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are</w:t>
      </w:r>
      <w:proofErr w:type="gramEnd"/>
      <w:r w:rsidRPr="001F1705">
        <w:rPr>
          <w:rStyle w:val="HTMLCode"/>
          <w:sz w:val="24"/>
          <w:szCs w:val="24"/>
        </w:rPr>
        <w:t xml:space="preserve"> not in the remote anymore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remote update --prune</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59" w:anchor="gitfetch_compare" w:history="1">
        <w:r w:rsidR="009F0A31" w:rsidRPr="001F1705">
          <w:rPr>
            <w:rStyle w:val="Hyperlink"/>
            <w:rFonts w:ascii="Arial" w:hAnsi="Arial" w:cs="Arial"/>
            <w:color w:val="28373C"/>
            <w:sz w:val="24"/>
            <w:szCs w:val="24"/>
            <w:u w:val="none"/>
          </w:rPr>
          <w:t>42.3. Compare remote-tracking branch with local branch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following code shows a few options how you can compare your branches.</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show</w:t>
      </w:r>
      <w:proofErr w:type="gramEnd"/>
      <w:r w:rsidRPr="001F1705">
        <w:rPr>
          <w:rStyle w:val="HTMLCode"/>
          <w:sz w:val="24"/>
          <w:szCs w:val="24"/>
        </w:rPr>
        <w:t xml:space="preserve"> the log entries between the last local commit and the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remote</w:t>
      </w:r>
      <w:proofErr w:type="gramEnd"/>
      <w:r w:rsidRPr="001F1705">
        <w:rPr>
          <w:rStyle w:val="HTMLCode"/>
          <w:sz w:val="24"/>
          <w:szCs w:val="24"/>
        </w:rPr>
        <w:t xml:space="preserve"> branch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HEAD..</w:t>
      </w:r>
      <w:proofErr w:type="gramStart"/>
      <w:r w:rsidRPr="001F1705">
        <w:rPr>
          <w:rStyle w:val="HTMLCode"/>
          <w:sz w:val="24"/>
          <w:szCs w:val="24"/>
        </w:rPr>
        <w:t>origin/master</w:t>
      </w:r>
      <w:proofErr w:type="gramEnd"/>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show the diff for each patch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-p HEAD..</w:t>
      </w:r>
      <w:proofErr w:type="gramStart"/>
      <w:r w:rsidRPr="001F1705">
        <w:rPr>
          <w:rStyle w:val="HTMLCode"/>
          <w:sz w:val="24"/>
          <w:szCs w:val="24"/>
        </w:rPr>
        <w:t>origin/master</w:t>
      </w:r>
      <w:proofErr w:type="gramEnd"/>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show a single diff</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diff HEAD...origin/master</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instead</w:t>
      </w:r>
      <w:proofErr w:type="gramEnd"/>
      <w:r w:rsidRPr="001F1705">
        <w:rPr>
          <w:rStyle w:val="HTMLCode"/>
          <w:sz w:val="24"/>
          <w:szCs w:val="24"/>
        </w:rPr>
        <w:t xml:space="preserve"> of using HEAD you can also</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specify the branches directly</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 master origin/master</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The above commands show the changes introduced in HEAD compared to origin. If you want to see the changes in origin compared to HEAD, you can switch the arguments or use the </w:t>
      </w:r>
      <w:r w:rsidRPr="001F1705">
        <w:rPr>
          <w:rStyle w:val="HTMLCode"/>
          <w:sz w:val="24"/>
          <w:szCs w:val="24"/>
          <w:shd w:val="clear" w:color="auto" w:fill="F7F7F8"/>
        </w:rPr>
        <w:t>-R</w:t>
      </w:r>
      <w:r w:rsidRPr="001F1705">
        <w:rPr>
          <w:rFonts w:ascii="inherit" w:hAnsi="inherit"/>
          <w:spacing w:val="-1"/>
        </w:rPr>
        <w:t>parameter.</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60" w:anchor="gitfetch_rebase" w:history="1">
        <w:r w:rsidR="009F0A31" w:rsidRPr="001F1705">
          <w:rPr>
            <w:rStyle w:val="Hyperlink"/>
            <w:rFonts w:ascii="Arial" w:hAnsi="Arial" w:cs="Arial"/>
            <w:color w:val="28373C"/>
            <w:sz w:val="24"/>
            <w:szCs w:val="24"/>
            <w:u w:val="none"/>
          </w:rPr>
          <w:t>42.4. Rebase your local branch onto the remote-tracking branch</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rebase your current local branch onto a remote-tracking branch. The following commands demonstrate that.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assume you want to rebase master based on the latest fetch</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therefore check it out</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update</w:t>
      </w:r>
      <w:proofErr w:type="gramEnd"/>
      <w:r w:rsidRPr="001F1705">
        <w:rPr>
          <w:rStyle w:val="HTMLCode"/>
          <w:sz w:val="24"/>
          <w:szCs w:val="24"/>
        </w:rPr>
        <w:t xml:space="preserve"> your remote-tracking branch</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fetch</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rebase</w:t>
      </w:r>
      <w:proofErr w:type="gramEnd"/>
      <w:r w:rsidRPr="001F1705">
        <w:rPr>
          <w:rStyle w:val="HTMLCode"/>
          <w:sz w:val="24"/>
          <w:szCs w:val="24"/>
        </w:rPr>
        <w:t xml:space="preserve"> your master onto origin/master</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rebase origin/master</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61" w:anchor="gitremotebranch_fetchpull" w:history="1">
        <w:r w:rsidR="009F0A31" w:rsidRPr="001F1705">
          <w:rPr>
            <w:rStyle w:val="Hyperlink"/>
            <w:rFonts w:ascii="Arial" w:hAnsi="Arial" w:cs="Arial"/>
            <w:color w:val="28373C"/>
            <w:sz w:val="24"/>
            <w:szCs w:val="24"/>
            <w:u w:val="none"/>
          </w:rPr>
          <w:t>42.5. Fetch compared with pull</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pull</w:t>
      </w:r>
      <w:r w:rsidRPr="001F1705">
        <w:rPr>
          <w:rFonts w:ascii="inherit" w:hAnsi="inherit"/>
          <w:spacing w:val="-1"/>
        </w:rPr>
        <w:t> command performs a </w:t>
      </w:r>
      <w:r w:rsidRPr="001F1705">
        <w:rPr>
          <w:rStyle w:val="HTMLCode"/>
          <w:sz w:val="24"/>
          <w:szCs w:val="24"/>
          <w:shd w:val="clear" w:color="auto" w:fill="F7F7F8"/>
        </w:rPr>
        <w:t>git fetch</w:t>
      </w:r>
      <w:r w:rsidRPr="001F1705">
        <w:rPr>
          <w:rFonts w:ascii="inherit" w:hAnsi="inherit"/>
          <w:spacing w:val="-1"/>
        </w:rPr>
        <w:t> and </w:t>
      </w:r>
      <w:r w:rsidRPr="001F1705">
        <w:rPr>
          <w:rStyle w:val="HTMLCode"/>
          <w:sz w:val="24"/>
          <w:szCs w:val="24"/>
          <w:shd w:val="clear" w:color="auto" w:fill="F7F7F8"/>
        </w:rPr>
        <w:t>git merge</w:t>
      </w:r>
      <w:r w:rsidRPr="001F1705">
        <w:rPr>
          <w:rFonts w:ascii="inherit" w:hAnsi="inherit"/>
          <w:spacing w:val="-1"/>
        </w:rPr>
        <w:t> (or </w:t>
      </w:r>
      <w:r w:rsidRPr="001F1705">
        <w:rPr>
          <w:rStyle w:val="HTMLCode"/>
          <w:sz w:val="24"/>
          <w:szCs w:val="24"/>
          <w:shd w:val="clear" w:color="auto" w:fill="F7F7F8"/>
        </w:rPr>
        <w:t>git rebase</w:t>
      </w:r>
      <w:r w:rsidRPr="001F1705">
        <w:rPr>
          <w:rFonts w:ascii="inherit" w:hAnsi="inherit"/>
          <w:spacing w:val="-1"/>
        </w:rPr>
        <w:t> based on your Git settings). The </w:t>
      </w:r>
      <w:r w:rsidRPr="001F1705">
        <w:rPr>
          <w:rStyle w:val="HTMLCode"/>
          <w:sz w:val="24"/>
          <w:szCs w:val="24"/>
          <w:shd w:val="clear" w:color="auto" w:fill="F7F7F8"/>
        </w:rPr>
        <w:t>git fetch</w:t>
      </w:r>
      <w:r w:rsidRPr="001F1705">
        <w:rPr>
          <w:rFonts w:ascii="inherit" w:hAnsi="inherit"/>
          <w:spacing w:val="-1"/>
        </w:rPr>
        <w:t> does not perform any operations on your local branches. You can always run the fetch command and review the incoming changes.</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62" w:anchor="gitmerge_definition" w:history="1">
        <w:r w:rsidR="009F0A31" w:rsidRPr="001F1705">
          <w:rPr>
            <w:rStyle w:val="Hyperlink"/>
            <w:rFonts w:ascii="Arial" w:hAnsi="Arial" w:cs="Arial"/>
            <w:color w:val="28373C"/>
            <w:spacing w:val="-2"/>
            <w:sz w:val="24"/>
            <w:szCs w:val="24"/>
            <w:u w:val="none"/>
          </w:rPr>
          <w:t>43. Merging</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Git allows you to combine the changes which were created on two different branches. One way to achieve this is </w:t>
      </w:r>
      <w:r w:rsidRPr="001F1705">
        <w:rPr>
          <w:rStyle w:val="Emphasis"/>
          <w:rFonts w:ascii="inherit" w:hAnsi="inherit"/>
          <w:spacing w:val="-1"/>
        </w:rPr>
        <w:t>merging</w:t>
      </w:r>
      <w:r w:rsidRPr="001F1705">
        <w:rPr>
          <w:rFonts w:ascii="inherit" w:hAnsi="inherit"/>
          <w:spacing w:val="-1"/>
        </w:rPr>
        <w:t>, which is described in this chapter. You can merge based on branches, tags or commits. Other ways are using rebase or cherry-pick.</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This part explains how to merge changes between two different branches under the assumption that no merging conflicts happen. Solving conflicts is covered in </w:t>
      </w:r>
      <w:hyperlink r:id="rId363" w:anchor="mergeconflict_definition" w:history="1">
        <w:r w:rsidRPr="001F1705">
          <w:rPr>
            <w:rStyle w:val="Hyperlink"/>
            <w:rFonts w:ascii="inherit" w:hAnsi="inherit"/>
            <w:color w:val="2156A5"/>
            <w:spacing w:val="-1"/>
          </w:rPr>
          <w:t>What is a conflict during a merge operation</w:t>
        </w:r>
        <w:proofErr w:type="gramStart"/>
        <w:r w:rsidRPr="001F1705">
          <w:rPr>
            <w:rStyle w:val="Hyperlink"/>
            <w:rFonts w:ascii="inherit" w:hAnsi="inherit"/>
            <w:color w:val="2156A5"/>
            <w:spacing w:val="-1"/>
          </w:rPr>
          <w:t>?</w:t>
        </w:r>
      </w:hyperlink>
      <w:r w:rsidRPr="001F1705">
        <w:rPr>
          <w:rFonts w:ascii="inherit" w:hAnsi="inherit"/>
          <w:spacing w:val="-1"/>
        </w:rPr>
        <w:t>.</w:t>
      </w:r>
      <w:proofErr w:type="gramEnd"/>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64" w:anchor="gitmerge_fastforward" w:history="1">
        <w:r w:rsidR="009F0A31" w:rsidRPr="001F1705">
          <w:rPr>
            <w:rStyle w:val="Hyperlink"/>
            <w:rFonts w:ascii="Arial" w:hAnsi="Arial" w:cs="Arial"/>
            <w:color w:val="28373C"/>
            <w:sz w:val="24"/>
            <w:szCs w:val="24"/>
            <w:u w:val="none"/>
          </w:rPr>
          <w:t>43.1. Fast-forward merge</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the commits which are merged are direct successors of the </w:t>
      </w:r>
      <w:r w:rsidRPr="001F1705">
        <w:rPr>
          <w:rStyle w:val="Emphasis"/>
          <w:rFonts w:ascii="inherit" w:hAnsi="inherit"/>
          <w:spacing w:val="-1"/>
        </w:rPr>
        <w:t>HEAD</w:t>
      </w:r>
      <w:r w:rsidRPr="001F1705">
        <w:rPr>
          <w:rFonts w:ascii="inherit" w:hAnsi="inherit"/>
          <w:spacing w:val="-1"/>
        </w:rPr>
        <w:t> pointer of the current branch, Git performs a so-called </w:t>
      </w:r>
      <w:r w:rsidRPr="001F1705">
        <w:rPr>
          <w:rStyle w:val="Emphasis"/>
          <w:rFonts w:ascii="inherit" w:hAnsi="inherit"/>
          <w:spacing w:val="-1"/>
        </w:rPr>
        <w:t>fast forward merge</w:t>
      </w:r>
      <w:r w:rsidRPr="001F1705">
        <w:rPr>
          <w:rFonts w:ascii="inherit" w:hAnsi="inherit"/>
          <w:spacing w:val="-1"/>
        </w:rPr>
        <w:t>. This </w:t>
      </w:r>
      <w:r w:rsidRPr="001F1705">
        <w:rPr>
          <w:rStyle w:val="Emphasis"/>
          <w:rFonts w:ascii="inherit" w:hAnsi="inherit"/>
          <w:spacing w:val="-1"/>
        </w:rPr>
        <w:t>fast forward merge</w:t>
      </w:r>
      <w:r w:rsidRPr="001F1705">
        <w:rPr>
          <w:rFonts w:ascii="inherit" w:hAnsi="inherit"/>
          <w:spacing w:val="-1"/>
        </w:rPr>
        <w:t> only moves the </w:t>
      </w:r>
      <w:r w:rsidRPr="001F1705">
        <w:rPr>
          <w:rStyle w:val="Emphasis"/>
          <w:rFonts w:ascii="inherit" w:hAnsi="inherit"/>
          <w:spacing w:val="-1"/>
        </w:rPr>
        <w:t>HEAD</w:t>
      </w:r>
      <w:r w:rsidRPr="001F1705">
        <w:rPr>
          <w:rFonts w:ascii="inherit" w:hAnsi="inherit"/>
          <w:spacing w:val="-1"/>
        </w:rPr>
        <w:t> pointer of the current branch to the tip of the branch which is being merged.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This process is depicted in the following diagram. The first picture assumes that master is checked out and that you want to merge the changes of the branch labeled "branch 1" into your "master" branch. Each </w:t>
      </w:r>
      <w:proofErr w:type="gramStart"/>
      <w:r w:rsidRPr="001F1705">
        <w:rPr>
          <w:rFonts w:ascii="inherit" w:hAnsi="inherit"/>
          <w:spacing w:val="-1"/>
        </w:rPr>
        <w:t>commit</w:t>
      </w:r>
      <w:proofErr w:type="gramEnd"/>
      <w:r w:rsidRPr="001F1705">
        <w:rPr>
          <w:rFonts w:ascii="inherit" w:hAnsi="inherit"/>
          <w:spacing w:val="-1"/>
        </w:rPr>
        <w:t xml:space="preserve"> points to its predecessor (parent).</w:t>
      </w:r>
    </w:p>
    <w:p w:rsidR="009F0A31" w:rsidRPr="001F1705" w:rsidRDefault="009F0A31" w:rsidP="00746CE2">
      <w:pPr>
        <w:ind w:left="-1080" w:firstLine="1080"/>
        <w:rPr>
          <w:sz w:val="24"/>
          <w:szCs w:val="24"/>
        </w:rPr>
      </w:pPr>
      <w:r w:rsidRPr="001F1705">
        <w:rPr>
          <w:noProof/>
          <w:sz w:val="24"/>
          <w:szCs w:val="24"/>
        </w:rPr>
        <w:lastRenderedPageBreak/>
        <w:drawing>
          <wp:inline distT="0" distB="0" distL="0" distR="0">
            <wp:extent cx="6153150" cy="3000375"/>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65"/>
                    <a:srcRect/>
                    <a:stretch>
                      <a:fillRect/>
                    </a:stretch>
                  </pic:blipFill>
                  <pic:spPr bwMode="auto">
                    <a:xfrm>
                      <a:off x="0" y="0"/>
                      <a:ext cx="6155498" cy="3001520"/>
                    </a:xfrm>
                    <a:prstGeom prst="rect">
                      <a:avLst/>
                    </a:prstGeom>
                    <a:noFill/>
                    <a:ln w="9525">
                      <a:noFill/>
                      <a:miter lim="800000"/>
                      <a:headEnd/>
                      <a:tailEnd/>
                    </a:ln>
                  </pic:spPr>
                </pic:pic>
              </a:graphicData>
            </a:graphic>
          </wp:inline>
        </w:drawing>
      </w:r>
    </w:p>
    <w:p w:rsidR="009F0A31" w:rsidRPr="001F1705" w:rsidRDefault="009F0A31" w:rsidP="00746CE2">
      <w:pPr>
        <w:ind w:left="-1080" w:firstLine="1080"/>
        <w:rPr>
          <w:spacing w:val="-1"/>
          <w:sz w:val="24"/>
          <w:szCs w:val="24"/>
          <w:shd w:val="clear" w:color="auto" w:fill="FFFFFF"/>
        </w:rPr>
      </w:pPr>
      <w:r w:rsidRPr="001F1705">
        <w:rPr>
          <w:spacing w:val="-1"/>
          <w:sz w:val="24"/>
          <w:szCs w:val="24"/>
          <w:shd w:val="clear" w:color="auto" w:fill="FFFFFF"/>
        </w:rPr>
        <w:t>After the fast-forward merge the </w:t>
      </w:r>
      <w:r w:rsidRPr="001F1705">
        <w:rPr>
          <w:rStyle w:val="Emphasis"/>
          <w:spacing w:val="-1"/>
          <w:sz w:val="24"/>
          <w:szCs w:val="24"/>
          <w:shd w:val="clear" w:color="auto" w:fill="FFFFFF"/>
        </w:rPr>
        <w:t>HEAD</w:t>
      </w:r>
      <w:r w:rsidRPr="001F1705">
        <w:rPr>
          <w:spacing w:val="-1"/>
          <w:sz w:val="24"/>
          <w:szCs w:val="24"/>
          <w:shd w:val="clear" w:color="auto" w:fill="FFFFFF"/>
        </w:rPr>
        <w:t> points to the master branch pointing to "Commit 3". The</w:t>
      </w:r>
    </w:p>
    <w:p w:rsidR="009F0A31" w:rsidRPr="001F1705" w:rsidRDefault="009F0A31" w:rsidP="00746CE2">
      <w:pPr>
        <w:ind w:left="-1080" w:firstLine="1080"/>
        <w:rPr>
          <w:spacing w:val="-1"/>
          <w:sz w:val="24"/>
          <w:szCs w:val="24"/>
          <w:shd w:val="clear" w:color="auto" w:fill="FFFFFF"/>
        </w:rPr>
      </w:pPr>
      <w:r w:rsidRPr="001F1705">
        <w:rPr>
          <w:spacing w:val="-1"/>
          <w:sz w:val="24"/>
          <w:szCs w:val="24"/>
          <w:shd w:val="clear" w:color="auto" w:fill="FFFFFF"/>
        </w:rPr>
        <w:t xml:space="preserve"> "</w:t>
      </w:r>
      <w:proofErr w:type="gramStart"/>
      <w:r w:rsidRPr="001F1705">
        <w:rPr>
          <w:spacing w:val="-1"/>
          <w:sz w:val="24"/>
          <w:szCs w:val="24"/>
          <w:shd w:val="clear" w:color="auto" w:fill="FFFFFF"/>
        </w:rPr>
        <w:t>branch</w:t>
      </w:r>
      <w:proofErr w:type="gramEnd"/>
      <w:r w:rsidRPr="001F1705">
        <w:rPr>
          <w:spacing w:val="-1"/>
          <w:sz w:val="24"/>
          <w:szCs w:val="24"/>
          <w:shd w:val="clear" w:color="auto" w:fill="FFFFFF"/>
        </w:rPr>
        <w:t xml:space="preserve"> 1" branch points to the same commit.</w:t>
      </w:r>
    </w:p>
    <w:p w:rsidR="009F0A31" w:rsidRPr="001F1705" w:rsidRDefault="009F0A31" w:rsidP="00746CE2">
      <w:pPr>
        <w:ind w:left="-1080" w:firstLine="1080"/>
        <w:rPr>
          <w:sz w:val="24"/>
          <w:szCs w:val="24"/>
        </w:rPr>
      </w:pPr>
      <w:r w:rsidRPr="001F1705">
        <w:rPr>
          <w:noProof/>
          <w:sz w:val="24"/>
          <w:szCs w:val="24"/>
        </w:rPr>
        <w:drawing>
          <wp:inline distT="0" distB="0" distL="0" distR="0">
            <wp:extent cx="5000625" cy="341947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6"/>
                    <a:srcRect/>
                    <a:stretch>
                      <a:fillRect/>
                    </a:stretch>
                  </pic:blipFill>
                  <pic:spPr bwMode="auto">
                    <a:xfrm>
                      <a:off x="0" y="0"/>
                      <a:ext cx="5004899" cy="3422398"/>
                    </a:xfrm>
                    <a:prstGeom prst="rect">
                      <a:avLst/>
                    </a:prstGeom>
                    <a:noFill/>
                    <a:ln w="9525">
                      <a:noFill/>
                      <a:miter lim="800000"/>
                      <a:headEnd/>
                      <a:tailEnd/>
                    </a:ln>
                  </pic:spPr>
                </pic:pic>
              </a:graphicData>
            </a:graphic>
          </wp:inline>
        </w:drawing>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67" w:anchor="gitmerge_mergecommit" w:history="1">
        <w:r w:rsidR="009F0A31" w:rsidRPr="001F1705">
          <w:rPr>
            <w:rStyle w:val="Hyperlink"/>
            <w:rFonts w:ascii="Arial" w:hAnsi="Arial" w:cs="Arial"/>
            <w:color w:val="28373C"/>
            <w:sz w:val="24"/>
            <w:szCs w:val="24"/>
            <w:u w:val="none"/>
          </w:rPr>
          <w:t>43.2. Merge commit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commits are merged which are not direct predecessors of the current branch, Git performs a so-called </w:t>
      </w:r>
      <w:r w:rsidRPr="001F1705">
        <w:rPr>
          <w:rStyle w:val="Emphasis"/>
          <w:rFonts w:ascii="inherit" w:hAnsi="inherit"/>
          <w:spacing w:val="-1"/>
        </w:rPr>
        <w:t>three-way-merge</w:t>
      </w:r>
      <w:r w:rsidRPr="001F1705">
        <w:rPr>
          <w:rFonts w:ascii="inherit" w:hAnsi="inherit"/>
          <w:spacing w:val="-1"/>
        </w:rPr>
        <w:t> between the latest commits of the two branches, based on the most recent common predecessor of both.</w:t>
      </w:r>
    </w:p>
    <w:p w:rsidR="009F0A31" w:rsidRPr="001F1705" w:rsidRDefault="009F0A31" w:rsidP="00746CE2">
      <w:pPr>
        <w:ind w:left="-1080" w:firstLine="1080"/>
        <w:rPr>
          <w:sz w:val="24"/>
          <w:szCs w:val="24"/>
        </w:rPr>
      </w:pPr>
      <w:r w:rsidRPr="001F1705">
        <w:rPr>
          <w:noProof/>
          <w:sz w:val="24"/>
          <w:szCs w:val="24"/>
        </w:rPr>
        <w:lastRenderedPageBreak/>
        <w:drawing>
          <wp:inline distT="0" distB="0" distL="0" distR="0">
            <wp:extent cx="6515100" cy="2847975"/>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68"/>
                    <a:srcRect/>
                    <a:stretch>
                      <a:fillRect/>
                    </a:stretch>
                  </pic:blipFill>
                  <pic:spPr bwMode="auto">
                    <a:xfrm>
                      <a:off x="0" y="0"/>
                      <a:ext cx="6515100" cy="2847975"/>
                    </a:xfrm>
                    <a:prstGeom prst="rect">
                      <a:avLst/>
                    </a:prstGeom>
                    <a:noFill/>
                    <a:ln w="9525">
                      <a:noFill/>
                      <a:miter lim="800000"/>
                      <a:headEnd/>
                      <a:tailEnd/>
                    </a:ln>
                  </pic:spPr>
                </pic:pic>
              </a:graphicData>
            </a:graphic>
          </wp:inline>
        </w:drawing>
      </w:r>
    </w:p>
    <w:p w:rsidR="009F0A31" w:rsidRPr="001F1705" w:rsidRDefault="009F0A31" w:rsidP="00746CE2">
      <w:pPr>
        <w:ind w:left="-1080" w:firstLine="1080"/>
        <w:rPr>
          <w:spacing w:val="-1"/>
          <w:sz w:val="24"/>
          <w:szCs w:val="24"/>
          <w:shd w:val="clear" w:color="auto" w:fill="FFFFFF"/>
        </w:rPr>
      </w:pPr>
      <w:r w:rsidRPr="001F1705">
        <w:rPr>
          <w:spacing w:val="-1"/>
          <w:sz w:val="24"/>
          <w:szCs w:val="24"/>
          <w:shd w:val="clear" w:color="auto" w:fill="FFFFFF"/>
        </w:rPr>
        <w:t>As a result a so-called </w:t>
      </w:r>
      <w:r w:rsidRPr="001F1705">
        <w:rPr>
          <w:rStyle w:val="Emphasis"/>
          <w:spacing w:val="-1"/>
          <w:sz w:val="24"/>
          <w:szCs w:val="24"/>
          <w:shd w:val="clear" w:color="auto" w:fill="FFFFFF"/>
        </w:rPr>
        <w:t>merge commit</w:t>
      </w:r>
      <w:r w:rsidRPr="001F1705">
        <w:rPr>
          <w:spacing w:val="-1"/>
          <w:sz w:val="24"/>
          <w:szCs w:val="24"/>
          <w:shd w:val="clear" w:color="auto" w:fill="FFFFFF"/>
        </w:rPr>
        <w:t xml:space="preserve"> is created on the current branch. It combines the respective </w:t>
      </w:r>
    </w:p>
    <w:p w:rsidR="009F0A31" w:rsidRPr="001F1705" w:rsidRDefault="009F0A31" w:rsidP="00746CE2">
      <w:pPr>
        <w:ind w:left="-1080" w:firstLine="1080"/>
        <w:rPr>
          <w:spacing w:val="-1"/>
          <w:sz w:val="24"/>
          <w:szCs w:val="24"/>
          <w:shd w:val="clear" w:color="auto" w:fill="FFFFFF"/>
        </w:rPr>
      </w:pPr>
      <w:proofErr w:type="gramStart"/>
      <w:r w:rsidRPr="001F1705">
        <w:rPr>
          <w:spacing w:val="-1"/>
          <w:sz w:val="24"/>
          <w:szCs w:val="24"/>
          <w:shd w:val="clear" w:color="auto" w:fill="FFFFFF"/>
        </w:rPr>
        <w:t>changes</w:t>
      </w:r>
      <w:proofErr w:type="gramEnd"/>
      <w:r w:rsidRPr="001F1705">
        <w:rPr>
          <w:spacing w:val="-1"/>
          <w:sz w:val="24"/>
          <w:szCs w:val="24"/>
          <w:shd w:val="clear" w:color="auto" w:fill="FFFFFF"/>
        </w:rPr>
        <w:t xml:space="preserve"> from the two branches being merged. This commit points to both of its predecessors.</w:t>
      </w:r>
    </w:p>
    <w:p w:rsidR="009F0A31" w:rsidRPr="001F1705" w:rsidRDefault="009F0A31" w:rsidP="00746CE2">
      <w:pPr>
        <w:ind w:left="-1080" w:firstLine="1080"/>
        <w:rPr>
          <w:sz w:val="24"/>
          <w:szCs w:val="24"/>
        </w:rPr>
      </w:pPr>
      <w:r w:rsidRPr="001F1705">
        <w:rPr>
          <w:noProof/>
          <w:sz w:val="24"/>
          <w:szCs w:val="24"/>
        </w:rPr>
        <w:drawing>
          <wp:inline distT="0" distB="0" distL="0" distR="0">
            <wp:extent cx="5829300" cy="289560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9"/>
                    <a:srcRect/>
                    <a:stretch>
                      <a:fillRect/>
                    </a:stretch>
                  </pic:blipFill>
                  <pic:spPr bwMode="auto">
                    <a:xfrm>
                      <a:off x="0" y="0"/>
                      <a:ext cx="5829300" cy="2895600"/>
                    </a:xfrm>
                    <a:prstGeom prst="rect">
                      <a:avLst/>
                    </a:prstGeom>
                    <a:noFill/>
                    <a:ln w="9525">
                      <a:noFill/>
                      <a:miter lim="800000"/>
                      <a:headEnd/>
                      <a:tailEnd/>
                    </a:ln>
                  </pic:spPr>
                </pic:pic>
              </a:graphicData>
            </a:graphic>
          </wp:inline>
        </w:drawing>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multiple common predecessors exist, Git uses recursion to create a virtual common predecessor. For this Git creates a merged tree of the common ancestors and uses that as the reference for the 3-way merge. This is called the </w:t>
      </w:r>
      <w:r w:rsidRPr="001F1705">
        <w:rPr>
          <w:rStyle w:val="Emphasis"/>
          <w:rFonts w:ascii="inherit" w:hAnsi="inherit"/>
          <w:spacing w:val="-1"/>
        </w:rPr>
        <w:t>recursive merge</w:t>
      </w:r>
      <w:r w:rsidRPr="001F1705">
        <w:rPr>
          <w:rFonts w:ascii="inherit" w:hAnsi="inherit"/>
          <w:spacing w:val="-1"/>
        </w:rPr>
        <w:t> strategy and is the default merge strategy.</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70" w:anchor="gitmerge_octopus" w:history="1">
        <w:r w:rsidR="009F0A31" w:rsidRPr="001F1705">
          <w:rPr>
            <w:rStyle w:val="Hyperlink"/>
            <w:rFonts w:ascii="Arial" w:hAnsi="Arial" w:cs="Arial"/>
            <w:color w:val="28373C"/>
            <w:sz w:val="24"/>
            <w:szCs w:val="24"/>
          </w:rPr>
          <w:t>43.3. Merge strategies - Octopus, Subtree, Ours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a fast-forward merge is not possible, Git uses a merge strategy. The default strategy called </w:t>
      </w:r>
      <w:r w:rsidRPr="001F1705">
        <w:rPr>
          <w:rStyle w:val="Emphasis"/>
          <w:rFonts w:ascii="inherit" w:hAnsi="inherit"/>
          <w:spacing w:val="-1"/>
        </w:rPr>
        <w:t>recursive merge</w:t>
      </w:r>
      <w:r w:rsidRPr="001F1705">
        <w:rPr>
          <w:rFonts w:ascii="inherit" w:hAnsi="inherit"/>
          <w:spacing w:val="-1"/>
        </w:rPr>
        <w:t> strategy was described in </w:t>
      </w:r>
      <w:hyperlink r:id="rId371" w:anchor="gitmerge_mergecommit" w:history="1">
        <w:r w:rsidRPr="001F1705">
          <w:rPr>
            <w:rStyle w:val="Hyperlink"/>
            <w:rFonts w:ascii="inherit" w:hAnsi="inherit"/>
            <w:color w:val="2156A5"/>
            <w:spacing w:val="-1"/>
          </w:rPr>
          <w:t>Merge commit</w:t>
        </w:r>
      </w:hyperlink>
      <w:r w:rsidRPr="001F1705">
        <w:rPr>
          <w:rFonts w:ascii="inherit" w:hAnsi="inherit"/>
          <w:spacing w:val="-1"/>
        </w:rPr>
        <w:t>.</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Git command line tooling also supports the </w:t>
      </w:r>
      <w:r w:rsidRPr="001F1705">
        <w:rPr>
          <w:rStyle w:val="Emphasis"/>
          <w:rFonts w:ascii="inherit" w:hAnsi="inherit"/>
          <w:spacing w:val="-1"/>
        </w:rPr>
        <w:t>octopus merge</w:t>
      </w:r>
      <w:r w:rsidRPr="001F1705">
        <w:rPr>
          <w:rFonts w:ascii="inherit" w:hAnsi="inherit"/>
          <w:spacing w:val="-1"/>
        </w:rPr>
        <w:t> strategy for merges of multiple references. With this operation it can merge multiple branches at once.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lastRenderedPageBreak/>
        <w:t>The </w:t>
      </w:r>
      <w:r w:rsidRPr="001F1705">
        <w:rPr>
          <w:rStyle w:val="HTMLCode"/>
          <w:sz w:val="24"/>
          <w:szCs w:val="24"/>
          <w:shd w:val="clear" w:color="auto" w:fill="F7F7F8"/>
        </w:rPr>
        <w:t>subtree</w:t>
      </w:r>
      <w:r w:rsidRPr="001F1705">
        <w:rPr>
          <w:rFonts w:ascii="inherit" w:hAnsi="inherit"/>
          <w:spacing w:val="-1"/>
        </w:rPr>
        <w:t> option is useful when you want to merge in another project into a sub-directory of your current project. It is rarely used and you should prefer the usage of Git submodules. See </w:t>
      </w:r>
      <w:hyperlink r:id="rId372" w:history="1">
        <w:r w:rsidRPr="001F1705">
          <w:rPr>
            <w:rStyle w:val="Hyperlink"/>
            <w:rFonts w:ascii="inherit" w:hAnsi="inherit"/>
            <w:color w:val="2156A5"/>
            <w:spacing w:val="-1"/>
          </w:rPr>
          <w:t>Git Submodules</w:t>
        </w:r>
      </w:hyperlink>
      <w:r w:rsidRPr="001F1705">
        <w:rPr>
          <w:rFonts w:ascii="inherit" w:hAnsi="inherit"/>
          <w:spacing w:val="-1"/>
        </w:rPr>
        <w:t> for more information.</w:t>
      </w:r>
    </w:p>
    <w:p w:rsidR="009F0A31" w:rsidRPr="001F1705" w:rsidRDefault="009F0A31" w:rsidP="009F0A31">
      <w:pPr>
        <w:pStyle w:val="NormalWeb"/>
        <w:shd w:val="clear" w:color="auto" w:fill="FFFFFF"/>
        <w:rPr>
          <w:rFonts w:ascii="inherit" w:hAnsi="inherit"/>
          <w:spacing w:val="-1"/>
        </w:rPr>
      </w:pPr>
      <w:proofErr w:type="gramStart"/>
      <w:r w:rsidRPr="001F1705">
        <w:rPr>
          <w:rFonts w:ascii="inherit" w:hAnsi="inherit"/>
          <w:spacing w:val="-1"/>
        </w:rPr>
        <w:t>The </w:t>
      </w:r>
      <w:r w:rsidRPr="001F1705">
        <w:rPr>
          <w:rStyle w:val="HTMLCode"/>
          <w:sz w:val="24"/>
          <w:szCs w:val="24"/>
          <w:shd w:val="clear" w:color="auto" w:fill="F7F7F8"/>
        </w:rPr>
        <w:t>ours</w:t>
      </w:r>
      <w:proofErr w:type="gramEnd"/>
      <w:r w:rsidRPr="001F1705">
        <w:rPr>
          <w:rFonts w:ascii="inherit" w:hAnsi="inherit"/>
          <w:spacing w:val="-1"/>
        </w:rPr>
        <w:t> strategy merges a branch without looking at the changes introduced in this branch. This keeps the history of the merged branch but ignores the changes introduced in this branch.</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You can use </w:t>
      </w:r>
      <w:proofErr w:type="gramStart"/>
      <w:r w:rsidRPr="001F1705">
        <w:rPr>
          <w:rFonts w:ascii="inherit" w:hAnsi="inherit"/>
          <w:spacing w:val="-1"/>
        </w:rPr>
        <w:t>the </w:t>
      </w:r>
      <w:r w:rsidRPr="001F1705">
        <w:rPr>
          <w:rStyle w:val="Emphasis"/>
          <w:rFonts w:ascii="inherit" w:hAnsi="inherit"/>
          <w:spacing w:val="-1"/>
        </w:rPr>
        <w:t>ours</w:t>
      </w:r>
      <w:proofErr w:type="gramEnd"/>
      <w:r w:rsidRPr="001F1705">
        <w:rPr>
          <w:rFonts w:ascii="inherit" w:hAnsi="inherit"/>
          <w:spacing w:val="-1"/>
        </w:rPr>
        <w:t> merge strategy to document that you have integrated a branch and decided to ignore all changes from this branch.</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73" w:anchor="gitmergecommand_branches" w:history="1">
        <w:r w:rsidR="009F0A31" w:rsidRPr="001F1705">
          <w:rPr>
            <w:rStyle w:val="Hyperlink"/>
            <w:rFonts w:ascii="Arial" w:hAnsi="Arial" w:cs="Arial"/>
            <w:color w:val="28373C"/>
            <w:sz w:val="24"/>
            <w:szCs w:val="24"/>
          </w:rPr>
          <w:t>43.4. Using the git merge command</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merge</w:t>
      </w:r>
      <w:r w:rsidRPr="001F1705">
        <w:rPr>
          <w:rFonts w:ascii="inherit" w:hAnsi="inherit"/>
          <w:spacing w:val="-1"/>
        </w:rPr>
        <w:t> command performs a merge. You can merge changes from one branch to the current active one via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syntax</w:t>
      </w:r>
      <w:proofErr w:type="gramEnd"/>
      <w:r w:rsidRPr="001F1705">
        <w:rPr>
          <w:rStyle w:val="HTMLCode"/>
          <w:sz w:val="24"/>
          <w:szCs w:val="24"/>
        </w:rPr>
        <w:t>: git merge &lt;branch-name&gt;</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merges</w:t>
      </w:r>
      <w:proofErr w:type="gramEnd"/>
      <w:r w:rsidRPr="001F1705">
        <w:rPr>
          <w:rStyle w:val="HTMLCode"/>
          <w:sz w:val="24"/>
          <w:szCs w:val="24"/>
        </w:rPr>
        <w:t xml:space="preserve"> into your currently checked out branch</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merge testing</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74" w:anchor="gitmerge_mergeoptionsstrategies" w:history="1">
        <w:r w:rsidR="009F0A31" w:rsidRPr="001F1705">
          <w:rPr>
            <w:rStyle w:val="Hyperlink"/>
            <w:rFonts w:ascii="Arial" w:hAnsi="Arial" w:cs="Arial"/>
            <w:color w:val="28373C"/>
            <w:sz w:val="24"/>
            <w:szCs w:val="24"/>
          </w:rPr>
          <w:t>43.5. Specifying merge strategies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-s</w:t>
      </w:r>
      <w:r w:rsidRPr="001F1705">
        <w:rPr>
          <w:rFonts w:ascii="inherit" w:hAnsi="inherit"/>
          <w:spacing w:val="-1"/>
        </w:rPr>
        <w:t> parameter allows you to specify other merge strategies. This is demonstrated with the following command.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 xml:space="preserve">For example, you can specify </w:t>
      </w:r>
      <w:proofErr w:type="gramStart"/>
      <w:r w:rsidRPr="001F1705">
        <w:rPr>
          <w:rFonts w:ascii="inherit" w:hAnsi="inherit"/>
          <w:spacing w:val="-1"/>
        </w:rPr>
        <w:t>the </w:t>
      </w:r>
      <w:r w:rsidRPr="001F1705">
        <w:rPr>
          <w:rStyle w:val="Emphasis"/>
          <w:rFonts w:ascii="inherit" w:hAnsi="inherit"/>
          <w:spacing w:val="-1"/>
        </w:rPr>
        <w:t>ours</w:t>
      </w:r>
      <w:proofErr w:type="gramEnd"/>
      <w:r w:rsidRPr="001F1705">
        <w:rPr>
          <w:rFonts w:ascii="inherit" w:hAnsi="inherit"/>
          <w:spacing w:val="-1"/>
        </w:rPr>
        <w:t> strategy in which the result of the merge is always that of the current branch head, effectively ignoring all changes from all other branches. This is demonstrated with the following command.</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merge</w:t>
      </w:r>
      <w:proofErr w:type="gramEnd"/>
      <w:r w:rsidRPr="001F1705">
        <w:rPr>
          <w:rStyle w:val="HTMLCode"/>
          <w:sz w:val="24"/>
          <w:szCs w:val="24"/>
        </w:rPr>
        <w:t xml:space="preserve"> branch "obsolete" ignoring all</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changes in the branch</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merge -s ours obsolete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usage of the octopus merge strategy is triggered if you specify more than one reference to merge.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merge</w:t>
      </w:r>
      <w:proofErr w:type="gramEnd"/>
      <w:r w:rsidRPr="001F1705">
        <w:rPr>
          <w:rStyle w:val="HTMLCode"/>
          <w:sz w:val="24"/>
          <w:szCs w:val="24"/>
        </w:rPr>
        <w:t xml:space="preserve"> the branch1 and the branch2 using</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changes in the branch</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merge branch1 branch2`</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75" w:anchor="gitmerge_mergeoptions" w:history="1">
        <w:r w:rsidR="009F0A31" w:rsidRPr="001F1705">
          <w:rPr>
            <w:rStyle w:val="Hyperlink"/>
            <w:rFonts w:ascii="Arial" w:hAnsi="Arial" w:cs="Arial"/>
            <w:color w:val="28373C"/>
            <w:sz w:val="24"/>
            <w:szCs w:val="24"/>
          </w:rPr>
          <w:t>43.6. Specifying parameters for the default merge strategy</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recursive merge strategy (default) allows you to specify flags with the </w:t>
      </w:r>
      <w:r w:rsidRPr="001F1705">
        <w:rPr>
          <w:rStyle w:val="HTMLCode"/>
          <w:sz w:val="24"/>
          <w:szCs w:val="24"/>
          <w:shd w:val="clear" w:color="auto" w:fill="F7F7F8"/>
        </w:rPr>
        <w:t>-X</w:t>
      </w:r>
      <w:r w:rsidRPr="001F1705">
        <w:rPr>
          <w:rFonts w:ascii="inherit" w:hAnsi="inherit"/>
          <w:spacing w:val="-1"/>
        </w:rPr>
        <w:t xml:space="preserve"> parameter. For example you can specify here </w:t>
      </w:r>
      <w:proofErr w:type="gramStart"/>
      <w:r w:rsidRPr="001F1705">
        <w:rPr>
          <w:rFonts w:ascii="inherit" w:hAnsi="inherit"/>
          <w:spacing w:val="-1"/>
        </w:rPr>
        <w:t>the </w:t>
      </w:r>
      <w:r w:rsidRPr="001F1705">
        <w:rPr>
          <w:rStyle w:val="HTMLCode"/>
          <w:sz w:val="24"/>
          <w:szCs w:val="24"/>
          <w:shd w:val="clear" w:color="auto" w:fill="F7F7F8"/>
        </w:rPr>
        <w:t>ours</w:t>
      </w:r>
      <w:proofErr w:type="gramEnd"/>
      <w:r w:rsidRPr="001F1705">
        <w:rPr>
          <w:rFonts w:ascii="inherit" w:hAnsi="inherit"/>
          <w:spacing w:val="-1"/>
        </w:rPr>
        <w:t> option. This option forces conflicting changes to be auto-resolved by favoring the local version. Changes from the other branch that do not conflict with our local version are reflected to the merge result. For a binary file, the entire contents are taken from the local version.</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A similar option to </w:t>
      </w:r>
      <w:r w:rsidRPr="001F1705">
        <w:rPr>
          <w:rStyle w:val="HTMLCode"/>
          <w:sz w:val="24"/>
          <w:szCs w:val="24"/>
          <w:shd w:val="clear" w:color="auto" w:fill="F7F7F8"/>
        </w:rPr>
        <w:t>ours</w:t>
      </w:r>
      <w:r w:rsidRPr="001F1705">
        <w:rPr>
          <w:rFonts w:ascii="inherit" w:hAnsi="inherit"/>
          <w:spacing w:val="-1"/>
        </w:rPr>
        <w:t xml:space="preserve"> is </w:t>
      </w:r>
      <w:proofErr w:type="gramStart"/>
      <w:r w:rsidRPr="001F1705">
        <w:rPr>
          <w:rFonts w:ascii="inherit" w:hAnsi="inherit"/>
          <w:spacing w:val="-1"/>
        </w:rPr>
        <w:t>the </w:t>
      </w:r>
      <w:r w:rsidRPr="001F1705">
        <w:rPr>
          <w:rStyle w:val="HTMLCode"/>
          <w:sz w:val="24"/>
          <w:szCs w:val="24"/>
          <w:shd w:val="clear" w:color="auto" w:fill="F7F7F8"/>
        </w:rPr>
        <w:t>theirs</w:t>
      </w:r>
      <w:proofErr w:type="gramEnd"/>
      <w:r w:rsidRPr="001F1705">
        <w:rPr>
          <w:rFonts w:ascii="inherit" w:hAnsi="inherit"/>
          <w:spacing w:val="-1"/>
        </w:rPr>
        <w:t> option. This option prefers the version from the branch which is merged.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Both options are demonstrated in the following example code.</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merge</w:t>
      </w:r>
      <w:proofErr w:type="gramEnd"/>
      <w:r w:rsidRPr="001F1705">
        <w:rPr>
          <w:rStyle w:val="HTMLCode"/>
          <w:sz w:val="24"/>
          <w:szCs w:val="24"/>
        </w:rPr>
        <w:t xml:space="preserve"> changes preferring our version</w:t>
      </w:r>
    </w:p>
    <w:p w:rsidR="009F0A31" w:rsidRPr="001F1705" w:rsidRDefault="009F0A31" w:rsidP="009F0A31">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merge -s recursive -X ours [branch_to_merge]</w:t>
      </w:r>
    </w:p>
    <w:p w:rsidR="009F0A31" w:rsidRPr="001F1705" w:rsidRDefault="009F0A31" w:rsidP="009F0A31">
      <w:pPr>
        <w:pStyle w:val="HTMLPreformatted"/>
        <w:shd w:val="clear" w:color="auto" w:fill="F7F7F8"/>
        <w:rPr>
          <w:rStyle w:val="HTMLCode"/>
          <w:sz w:val="24"/>
          <w:szCs w:val="24"/>
        </w:rPr>
      </w:pP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merge</w:t>
      </w:r>
      <w:proofErr w:type="gramEnd"/>
      <w:r w:rsidRPr="001F1705">
        <w:rPr>
          <w:rStyle w:val="HTMLCode"/>
          <w:sz w:val="24"/>
          <w:szCs w:val="24"/>
        </w:rPr>
        <w:t xml:space="preserve"> changes preferring the version from</w:t>
      </w:r>
    </w:p>
    <w:p w:rsidR="009F0A31" w:rsidRPr="001F1705" w:rsidRDefault="009F0A31" w:rsidP="009F0A31">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the</w:t>
      </w:r>
      <w:proofErr w:type="gramEnd"/>
      <w:r w:rsidRPr="001F1705">
        <w:rPr>
          <w:rStyle w:val="HTMLCode"/>
          <w:sz w:val="24"/>
          <w:szCs w:val="24"/>
        </w:rPr>
        <w:t xml:space="preserve"> branch to merge</w:t>
      </w:r>
    </w:p>
    <w:p w:rsidR="009F0A31" w:rsidRPr="001F1705" w:rsidRDefault="009F0A31" w:rsidP="009F0A31">
      <w:pPr>
        <w:pStyle w:val="HTMLPreformatted"/>
        <w:shd w:val="clear" w:color="auto" w:fill="F7F7F8"/>
        <w:rPr>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merge -s recursive -X theirs [branch_to_merge]</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Another useful option is the </w:t>
      </w:r>
      <w:r w:rsidRPr="001F1705">
        <w:rPr>
          <w:rStyle w:val="HTMLCode"/>
          <w:sz w:val="24"/>
          <w:szCs w:val="24"/>
          <w:shd w:val="clear" w:color="auto" w:fill="F7F7F8"/>
        </w:rPr>
        <w:t>ignore-space-change</w:t>
      </w:r>
      <w:r w:rsidRPr="001F1705">
        <w:rPr>
          <w:rFonts w:ascii="inherit" w:hAnsi="inherit"/>
          <w:spacing w:val="-1"/>
        </w:rPr>
        <w:t> parameter which ignores whitespace changes.</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For more information about the merge strategies and options see </w:t>
      </w:r>
      <w:hyperlink r:id="rId376" w:history="1">
        <w:r w:rsidRPr="001F1705">
          <w:rPr>
            <w:rStyle w:val="Hyperlink"/>
            <w:rFonts w:ascii="inherit" w:hAnsi="inherit"/>
            <w:color w:val="2156A5"/>
            <w:spacing w:val="-1"/>
          </w:rPr>
          <w:t>Git merge manpage</w:t>
        </w:r>
      </w:hyperlink>
      <w:r w:rsidRPr="001F1705">
        <w:rPr>
          <w:rFonts w:ascii="inherit" w:hAnsi="inherit"/>
          <w:spacing w:val="-1"/>
        </w:rPr>
        <w:t>.</w:t>
      </w:r>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77" w:anchor="gitmerge_forcemergecommit" w:history="1">
        <w:r w:rsidR="009F0A31" w:rsidRPr="001F1705">
          <w:rPr>
            <w:rStyle w:val="Hyperlink"/>
            <w:rFonts w:ascii="Arial" w:hAnsi="Arial" w:cs="Arial"/>
            <w:color w:val="28373C"/>
            <w:sz w:val="24"/>
            <w:szCs w:val="24"/>
          </w:rPr>
          <w:t>43.7. Enforcing the creation of a merge commit</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If you prefer to have merge commits even for situations in which Git could perform a fast-forward merge you can use the </w:t>
      </w:r>
      <w:r w:rsidRPr="001F1705">
        <w:rPr>
          <w:rStyle w:val="HTMLCode"/>
          <w:sz w:val="24"/>
          <w:szCs w:val="24"/>
          <w:shd w:val="clear" w:color="auto" w:fill="F7F7F8"/>
        </w:rPr>
        <w:t>git merge --no-ff</w:t>
      </w:r>
      <w:r w:rsidRPr="001F1705">
        <w:rPr>
          <w:rFonts w:ascii="inherit" w:hAnsi="inherit"/>
          <w:spacing w:val="-1"/>
        </w:rPr>
        <w:t> command.</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--no-ff</w:t>
      </w:r>
      <w:r w:rsidRPr="001F1705">
        <w:rPr>
          <w:rFonts w:ascii="inherit" w:hAnsi="inherit"/>
          <w:spacing w:val="-1"/>
        </w:rPr>
        <w:t> parameter can make sense if you want to record in the history at which time you merged from a maintenance branch to the master branch.</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When pulling from a remote repository, prefer doing a rebase to a merge. This will help to keep the history easier to read. A merge commit can be helpful to document that functionality was developed in parallel.</w:t>
      </w:r>
    </w:p>
    <w:p w:rsidR="009F0A31" w:rsidRPr="001F1705" w:rsidRDefault="00F73D01" w:rsidP="009F0A31">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78" w:anchor="rebase" w:history="1">
        <w:r w:rsidR="009F0A31" w:rsidRPr="001F1705">
          <w:rPr>
            <w:rStyle w:val="Hyperlink"/>
            <w:rFonts w:ascii="Arial" w:hAnsi="Arial" w:cs="Arial"/>
            <w:color w:val="28373C"/>
            <w:spacing w:val="-2"/>
            <w:sz w:val="24"/>
            <w:szCs w:val="24"/>
          </w:rPr>
          <w:t>44. Rebasing branches</w:t>
        </w:r>
      </w:hyperlink>
    </w:p>
    <w:p w:rsidR="009F0A31" w:rsidRPr="001F1705" w:rsidRDefault="00F73D01" w:rsidP="009F0A31">
      <w:pPr>
        <w:pStyle w:val="Heading3"/>
        <w:shd w:val="clear" w:color="auto" w:fill="FFFFFF"/>
        <w:spacing w:before="0" w:after="120"/>
        <w:rPr>
          <w:rFonts w:ascii="Arial" w:hAnsi="Arial" w:cs="Arial"/>
          <w:b w:val="0"/>
          <w:bCs w:val="0"/>
          <w:color w:val="BA3925"/>
          <w:sz w:val="24"/>
          <w:szCs w:val="24"/>
        </w:rPr>
      </w:pPr>
      <w:hyperlink r:id="rId379" w:anchor="rebase_branches" w:history="1">
        <w:r w:rsidR="009F0A31" w:rsidRPr="001F1705">
          <w:rPr>
            <w:rStyle w:val="Hyperlink"/>
            <w:rFonts w:ascii="Arial" w:hAnsi="Arial" w:cs="Arial"/>
            <w:color w:val="28373C"/>
            <w:sz w:val="24"/>
            <w:szCs w:val="24"/>
          </w:rPr>
          <w:t>44.1. Rebasing branches</w:t>
        </w:r>
      </w:hyperlink>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You can use Git to rebase one branch on another one. As described, the </w:t>
      </w:r>
      <w:r w:rsidRPr="001F1705">
        <w:rPr>
          <w:rStyle w:val="HTMLCode"/>
          <w:sz w:val="24"/>
          <w:szCs w:val="24"/>
          <w:shd w:val="clear" w:color="auto" w:fill="F7F7F8"/>
        </w:rPr>
        <w:t>merge</w:t>
      </w:r>
      <w:r w:rsidRPr="001F1705">
        <w:rPr>
          <w:rFonts w:ascii="inherit" w:hAnsi="inherit"/>
          <w:spacing w:val="-1"/>
        </w:rPr>
        <w:t> command combines the changes of two branches. If you rebase a branch called A onto another, the </w:t>
      </w:r>
      <w:r w:rsidRPr="001F1705">
        <w:rPr>
          <w:rStyle w:val="HTMLCode"/>
          <w:sz w:val="24"/>
          <w:szCs w:val="24"/>
          <w:shd w:val="clear" w:color="auto" w:fill="F7F7F8"/>
        </w:rPr>
        <w:t>git</w:t>
      </w:r>
      <w:r w:rsidRPr="001F1705">
        <w:rPr>
          <w:rFonts w:ascii="inherit" w:hAnsi="inherit"/>
          <w:spacing w:val="-1"/>
        </w:rPr>
        <w:t>command takes the changes introduced by the commits of branch A and applies them based on the HEAD of the other branch. After this operation the changes in the other branch are also available in branch A.</w:t>
      </w:r>
    </w:p>
    <w:p w:rsidR="009F0A31" w:rsidRPr="001F1705" w:rsidRDefault="009F0A31" w:rsidP="009F0A31">
      <w:pPr>
        <w:pStyle w:val="NormalWeb"/>
        <w:shd w:val="clear" w:color="auto" w:fill="FFFFFF"/>
        <w:rPr>
          <w:rFonts w:ascii="inherit" w:hAnsi="inherit"/>
          <w:spacing w:val="-1"/>
        </w:rPr>
      </w:pPr>
      <w:r w:rsidRPr="001F1705">
        <w:rPr>
          <w:rFonts w:ascii="inherit" w:hAnsi="inherit"/>
          <w:spacing w:val="-1"/>
        </w:rPr>
        <w:t>The process is displayed in the following picture. We want to rebase the branch called </w:t>
      </w:r>
      <w:r w:rsidRPr="001F1705">
        <w:rPr>
          <w:rStyle w:val="HTMLCode"/>
          <w:sz w:val="24"/>
          <w:szCs w:val="24"/>
          <w:shd w:val="clear" w:color="auto" w:fill="F7F7F8"/>
        </w:rPr>
        <w:t>branch_1</w:t>
      </w:r>
      <w:r w:rsidRPr="001F1705">
        <w:rPr>
          <w:rFonts w:ascii="inherit" w:hAnsi="inherit"/>
          <w:spacing w:val="-1"/>
        </w:rPr>
        <w:t> onto master.</w:t>
      </w:r>
    </w:p>
    <w:p w:rsidR="009F0A31" w:rsidRPr="001F1705" w:rsidRDefault="009F0A31" w:rsidP="00746CE2">
      <w:pPr>
        <w:ind w:left="-1080" w:firstLine="1080"/>
        <w:rPr>
          <w:sz w:val="24"/>
          <w:szCs w:val="24"/>
        </w:rPr>
      </w:pPr>
      <w:r w:rsidRPr="001F1705">
        <w:rPr>
          <w:noProof/>
          <w:sz w:val="24"/>
          <w:szCs w:val="24"/>
        </w:rPr>
        <w:drawing>
          <wp:inline distT="0" distB="0" distL="0" distR="0">
            <wp:extent cx="5667375" cy="2114550"/>
            <wp:effectExtent l="1905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0"/>
                    <a:srcRect/>
                    <a:stretch>
                      <a:fillRect/>
                    </a:stretch>
                  </pic:blipFill>
                  <pic:spPr bwMode="auto">
                    <a:xfrm>
                      <a:off x="0" y="0"/>
                      <a:ext cx="5669058" cy="2115178"/>
                    </a:xfrm>
                    <a:prstGeom prst="rect">
                      <a:avLst/>
                    </a:prstGeom>
                    <a:noFill/>
                    <a:ln w="9525">
                      <a:noFill/>
                      <a:miter lim="800000"/>
                      <a:headEnd/>
                      <a:tailEnd/>
                    </a:ln>
                  </pic:spPr>
                </pic:pic>
              </a:graphicData>
            </a:graphic>
          </wp:inline>
        </w:drawing>
      </w:r>
    </w:p>
    <w:p w:rsidR="000B2D9E" w:rsidRPr="001F1705" w:rsidRDefault="000B2D9E" w:rsidP="00746CE2">
      <w:pPr>
        <w:ind w:left="-1080" w:firstLine="1080"/>
        <w:rPr>
          <w:spacing w:val="-1"/>
          <w:sz w:val="24"/>
          <w:szCs w:val="24"/>
          <w:shd w:val="clear" w:color="auto" w:fill="FFFFFF"/>
        </w:rPr>
      </w:pPr>
      <w:r w:rsidRPr="001F1705">
        <w:rPr>
          <w:spacing w:val="-1"/>
          <w:sz w:val="24"/>
          <w:szCs w:val="24"/>
          <w:shd w:val="clear" w:color="auto" w:fill="FFFFFF"/>
        </w:rPr>
        <w:t>Running the rebase command creates a new commit with the changes of the branch on top of the</w:t>
      </w:r>
    </w:p>
    <w:p w:rsidR="000B2D9E" w:rsidRPr="001F1705" w:rsidRDefault="000B2D9E" w:rsidP="00746CE2">
      <w:pPr>
        <w:ind w:left="-1080" w:firstLine="1080"/>
        <w:rPr>
          <w:spacing w:val="-1"/>
          <w:sz w:val="24"/>
          <w:szCs w:val="24"/>
          <w:shd w:val="clear" w:color="auto" w:fill="FFFFFF"/>
        </w:rPr>
      </w:pPr>
      <w:r w:rsidRPr="001F1705">
        <w:rPr>
          <w:spacing w:val="-1"/>
          <w:sz w:val="24"/>
          <w:szCs w:val="24"/>
          <w:shd w:val="clear" w:color="auto" w:fill="FFFFFF"/>
        </w:rPr>
        <w:t xml:space="preserve"> </w:t>
      </w:r>
      <w:proofErr w:type="gramStart"/>
      <w:r w:rsidRPr="001F1705">
        <w:rPr>
          <w:spacing w:val="-1"/>
          <w:sz w:val="24"/>
          <w:szCs w:val="24"/>
          <w:shd w:val="clear" w:color="auto" w:fill="FFFFFF"/>
        </w:rPr>
        <w:t>master</w:t>
      </w:r>
      <w:proofErr w:type="gramEnd"/>
      <w:r w:rsidRPr="001F1705">
        <w:rPr>
          <w:spacing w:val="-1"/>
          <w:sz w:val="24"/>
          <w:szCs w:val="24"/>
          <w:shd w:val="clear" w:color="auto" w:fill="FFFFFF"/>
        </w:rPr>
        <w:t xml:space="preserve"> branch.</w:t>
      </w:r>
    </w:p>
    <w:p w:rsidR="000B2D9E" w:rsidRPr="001F1705" w:rsidRDefault="000B2D9E" w:rsidP="00746CE2">
      <w:pPr>
        <w:ind w:left="-1080" w:firstLine="1080"/>
        <w:rPr>
          <w:sz w:val="24"/>
          <w:szCs w:val="24"/>
        </w:rPr>
      </w:pPr>
      <w:r w:rsidRPr="001F1705">
        <w:rPr>
          <w:noProof/>
          <w:sz w:val="24"/>
          <w:szCs w:val="24"/>
        </w:rPr>
        <w:lastRenderedPageBreak/>
        <w:drawing>
          <wp:inline distT="0" distB="0" distL="0" distR="0">
            <wp:extent cx="5772150" cy="3200400"/>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81"/>
                    <a:srcRect/>
                    <a:stretch>
                      <a:fillRect/>
                    </a:stretch>
                  </pic:blipFill>
                  <pic:spPr bwMode="auto">
                    <a:xfrm>
                      <a:off x="0" y="0"/>
                      <a:ext cx="5772150" cy="3200400"/>
                    </a:xfrm>
                    <a:prstGeom prst="rect">
                      <a:avLst/>
                    </a:prstGeom>
                    <a:noFill/>
                    <a:ln w="9525">
                      <a:noFill/>
                      <a:miter lim="800000"/>
                      <a:headEnd/>
                      <a:tailEnd/>
                    </a:ln>
                  </pic:spPr>
                </pic:pic>
              </a:graphicData>
            </a:graphic>
          </wp:inline>
        </w:drawing>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Performing a rebase does not create a merge commit. The final result for the source code is the same as with merge but the commit history is cleaner; the history appears to be linear.</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Rebase can be used to forward-port a feature branch in the local Git repository onto the changes of the master branch. This ensures that your feature is close to the tip of the upstream branch until it is finally published.</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you rewrite more than one commit by rebasing, you may have to solve conflicts per commit. In this case the merge operations might be simpler to be performed because you only have to solve merge conflicts once.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Also, if your policy requires that all commits result in correct software you have to test all the rewritten commits since they are "rewritten" by the rebase algorithm. Since merge/rebase/cherry-pick are purely text-based and do not understand the semantics of these texts they can end up with logically incorrect results. Hence, it might be more efficient to merge a long feature branch into upstream instead of rebasing it since you only have to review and test the merge commit.</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82" w:anchor="rebase_bestpractice" w:history="1">
        <w:r w:rsidR="000B2D9E" w:rsidRPr="001F1705">
          <w:rPr>
            <w:rStyle w:val="Hyperlink"/>
            <w:rFonts w:ascii="Arial" w:hAnsi="Arial" w:cs="Arial"/>
            <w:color w:val="28373C"/>
            <w:sz w:val="24"/>
            <w:szCs w:val="24"/>
            <w:u w:val="none"/>
          </w:rPr>
          <w:t>44.2. Good practice for rebase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You should avoid using the Git rebase operation for changes which have been published in other Git repositories. The Git rebase operation creates new commit </w:t>
      </w:r>
      <w:proofErr w:type="gramStart"/>
      <w:r w:rsidRPr="001F1705">
        <w:rPr>
          <w:rFonts w:ascii="inherit" w:hAnsi="inherit"/>
          <w:spacing w:val="-1"/>
        </w:rPr>
        <w:t>objects,</w:t>
      </w:r>
      <w:proofErr w:type="gramEnd"/>
      <w:r w:rsidRPr="001F1705">
        <w:rPr>
          <w:rFonts w:ascii="inherit" w:hAnsi="inherit"/>
          <w:spacing w:val="-1"/>
        </w:rPr>
        <w:t xml:space="preserve"> this may confuse other developers using the existing commit objects.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Assume that a user has a local feature branch and wants to push it to a branch on the remote repository. However, the branch has evolved and therefore pushing is not possible. Now it is good practice to fetch the latest state of the branch from the remote repository. Afterwards you rebase the local feature branch onto the remote tracking branch. This avoids an unnecessary merge commit. This rebasing of a local feature branch is also useful to incorporate the latest changes from remote into the local development, even if the user does not want to push right away.</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83" w:anchor="rebase_example" w:history="1">
        <w:r w:rsidR="000B2D9E" w:rsidRPr="001F1705">
          <w:rPr>
            <w:rStyle w:val="Hyperlink"/>
            <w:rFonts w:ascii="Arial" w:hAnsi="Arial" w:cs="Arial"/>
            <w:color w:val="28373C"/>
            <w:sz w:val="24"/>
            <w:szCs w:val="24"/>
            <w:u w:val="none"/>
          </w:rPr>
          <w:t>44.3. Example for a rebase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demonstrates how to perform a rebase operation.</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new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checkout -b rebasetest</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create</w:t>
      </w:r>
      <w:proofErr w:type="gramEnd"/>
      <w:r w:rsidRPr="001F1705">
        <w:rPr>
          <w:rStyle w:val="HTMLCode"/>
          <w:sz w:val="24"/>
          <w:szCs w:val="24"/>
        </w:rPr>
        <w:t xml:space="preserve"> a new file and put it under revision control</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rebase1.txt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"work in branch"</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do</w:t>
      </w:r>
      <w:proofErr w:type="gramEnd"/>
      <w:r w:rsidRPr="001F1705">
        <w:rPr>
          <w:rStyle w:val="HTMLCode"/>
          <w:sz w:val="24"/>
          <w:szCs w:val="24"/>
        </w:rPr>
        <w:t xml:space="preserve"> changes in master</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some changes and commit into testing</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"rebase this to rebasetest later" &gt; rebasefile.txt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rebasefile.txt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-m "create new file"</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rebase</w:t>
      </w:r>
      <w:proofErr w:type="gramEnd"/>
      <w:r w:rsidRPr="001F1705">
        <w:rPr>
          <w:rStyle w:val="HTMLCode"/>
          <w:sz w:val="24"/>
          <w:szCs w:val="24"/>
        </w:rPr>
        <w:t xml:space="preserve"> the rebasetest onto master</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rebasetest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rebase master</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now</w:t>
      </w:r>
      <w:proofErr w:type="gramEnd"/>
      <w:r w:rsidRPr="001F1705">
        <w:rPr>
          <w:rStyle w:val="HTMLCode"/>
          <w:sz w:val="24"/>
          <w:szCs w:val="24"/>
        </w:rPr>
        <w:t xml:space="preserve"> you can fast forward your branch onto master</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merge rebasetest</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84" w:anchor="interactive_rebase" w:history="1">
        <w:r w:rsidR="000B2D9E" w:rsidRPr="001F1705">
          <w:rPr>
            <w:rStyle w:val="Hyperlink"/>
            <w:rFonts w:ascii="Arial" w:hAnsi="Arial" w:cs="Arial"/>
            <w:color w:val="28373C"/>
            <w:spacing w:val="-2"/>
            <w:sz w:val="24"/>
            <w:szCs w:val="24"/>
            <w:u w:val="none"/>
          </w:rPr>
          <w:t>45. Editing history with the interactive rebase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Git allows you to edit your commit history with a functionality called </w:t>
      </w:r>
      <w:r w:rsidRPr="001F1705">
        <w:rPr>
          <w:rStyle w:val="HTMLCode"/>
          <w:sz w:val="24"/>
          <w:szCs w:val="24"/>
          <w:shd w:val="clear" w:color="auto" w:fill="F7F7F8"/>
        </w:rPr>
        <w:t>interactive rebase</w:t>
      </w:r>
      <w:r w:rsidRPr="001F1705">
        <w:rPr>
          <w:rFonts w:ascii="inherit" w:hAnsi="inherit"/>
          <w:spacing w:val="-1"/>
        </w:rPr>
        <w:t>. For example, you can combine several commits into one commit, reorder or skip commits and edit the commit message.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is useful as it allows the user to rewrite some commit history (cleaning it up) before pushing the changes to a remote repository.</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Interactive rebase allows you to quickly edit a series of commits using the following actions:</w:t>
      </w:r>
    </w:p>
    <w:tbl>
      <w:tblPr>
        <w:tblW w:w="11625" w:type="dxa"/>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tblPr>
      <w:tblGrid>
        <w:gridCol w:w="1076"/>
        <w:gridCol w:w="10549"/>
      </w:tblGrid>
      <w:tr w:rsidR="000B2D9E" w:rsidRPr="001F1705" w:rsidTr="000B2D9E">
        <w:trPr>
          <w:tblHeader/>
          <w:tblCellSpacing w:w="15" w:type="dxa"/>
        </w:trPr>
        <w:tc>
          <w:tcPr>
            <w:tcW w:w="0" w:type="auto"/>
            <w:gridSpan w:val="2"/>
            <w:tcBorders>
              <w:top w:val="nil"/>
              <w:left w:val="nil"/>
              <w:bottom w:val="nil"/>
              <w:right w:val="nil"/>
            </w:tcBorders>
            <w:shd w:val="clear" w:color="auto" w:fill="F7F8F7"/>
            <w:tcMar>
              <w:top w:w="120" w:type="dxa"/>
              <w:left w:w="150" w:type="dxa"/>
              <w:bottom w:w="150" w:type="dxa"/>
              <w:right w:w="150" w:type="dxa"/>
            </w:tcMar>
            <w:vAlign w:val="center"/>
            <w:hideMark/>
          </w:tcPr>
          <w:p w:rsidR="000B2D9E" w:rsidRPr="001F1705" w:rsidRDefault="000B2D9E">
            <w:pPr>
              <w:spacing w:after="60"/>
              <w:rPr>
                <w:i/>
                <w:iCs/>
                <w:color w:val="7A2518"/>
                <w:sz w:val="24"/>
                <w:szCs w:val="24"/>
              </w:rPr>
            </w:pPr>
            <w:r w:rsidRPr="001F1705">
              <w:rPr>
                <w:i/>
                <w:iCs/>
                <w:color w:val="7A2518"/>
                <w:sz w:val="24"/>
                <w:szCs w:val="24"/>
              </w:rPr>
              <w:t>Table 3. Interactive rebase actions</w:t>
            </w:r>
          </w:p>
        </w:tc>
      </w:tr>
      <w:tr w:rsidR="000B2D9E" w:rsidRPr="001F1705" w:rsidTr="000B2D9E">
        <w:trPr>
          <w:tblHeade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rsidR="000B2D9E" w:rsidRPr="001F1705" w:rsidRDefault="000B2D9E">
            <w:pPr>
              <w:rPr>
                <w:b/>
                <w:bCs/>
                <w:sz w:val="24"/>
                <w:szCs w:val="24"/>
              </w:rPr>
            </w:pPr>
            <w:r w:rsidRPr="001F1705">
              <w:rPr>
                <w:b/>
                <w:bCs/>
                <w:sz w:val="24"/>
                <w:szCs w:val="24"/>
              </w:rPr>
              <w:t>Action</w:t>
            </w:r>
          </w:p>
        </w:tc>
        <w:tc>
          <w:tcPr>
            <w:tcW w:w="0" w:type="auto"/>
            <w:tcBorders>
              <w:top w:val="single" w:sz="2" w:space="0" w:color="DEDEDE"/>
              <w:left w:val="single" w:sz="2" w:space="0" w:color="DEDEDE"/>
              <w:bottom w:val="single" w:sz="6" w:space="0" w:color="DEDEDE"/>
              <w:right w:val="single" w:sz="2" w:space="0" w:color="DEDEDE"/>
            </w:tcBorders>
            <w:shd w:val="clear" w:color="auto" w:fill="F7F8F7"/>
            <w:tcMar>
              <w:top w:w="120" w:type="dxa"/>
              <w:left w:w="150" w:type="dxa"/>
              <w:bottom w:w="150" w:type="dxa"/>
              <w:right w:w="150" w:type="dxa"/>
            </w:tcMar>
            <w:hideMark/>
          </w:tcPr>
          <w:p w:rsidR="000B2D9E" w:rsidRPr="001F1705" w:rsidRDefault="000B2D9E">
            <w:pPr>
              <w:rPr>
                <w:b/>
                <w:bCs/>
                <w:sz w:val="24"/>
                <w:szCs w:val="24"/>
              </w:rPr>
            </w:pPr>
            <w:r w:rsidRPr="001F1705">
              <w:rPr>
                <w:b/>
                <w:bCs/>
                <w:sz w:val="24"/>
                <w:szCs w:val="24"/>
              </w:rPr>
              <w:t>Description</w:t>
            </w:r>
          </w:p>
        </w:tc>
      </w:tr>
      <w:tr w:rsidR="000B2D9E" w:rsidRPr="001F1705" w:rsidTr="000B2D9E">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pick</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includes the selected commit, moving pick entries enables reordering of commits</w:t>
            </w:r>
          </w:p>
        </w:tc>
      </w:tr>
      <w:tr w:rsidR="000B2D9E" w:rsidRPr="001F1705" w:rsidTr="000B2D9E">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skip</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removes a commit</w:t>
            </w:r>
          </w:p>
        </w:tc>
      </w:tr>
      <w:tr w:rsidR="000B2D9E" w:rsidRPr="001F1705" w:rsidTr="000B2D9E">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edit</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amends the commit</w:t>
            </w:r>
          </w:p>
        </w:tc>
      </w:tr>
      <w:tr w:rsidR="000B2D9E" w:rsidRPr="001F1705" w:rsidTr="000B2D9E">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squash</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combines the changes of the commit with the previous commit and combines their commit messages</w:t>
            </w:r>
          </w:p>
        </w:tc>
      </w:tr>
      <w:tr w:rsidR="000B2D9E" w:rsidRPr="001F1705" w:rsidTr="000B2D9E">
        <w:trP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fixup</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squashes the changes of a commit into the previous commit discarding the squashed commit’s message</w:t>
            </w:r>
          </w:p>
        </w:tc>
      </w:tr>
      <w:tr w:rsidR="000B2D9E" w:rsidRPr="001F1705" w:rsidTr="000B2D9E">
        <w:trPr>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8F8F7"/>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reword</w:t>
            </w:r>
          </w:p>
        </w:tc>
        <w:tc>
          <w:tcPr>
            <w:tcW w:w="0" w:type="auto"/>
            <w:tcBorders>
              <w:top w:val="single" w:sz="2" w:space="0" w:color="DEDEDE"/>
              <w:left w:val="single" w:sz="2" w:space="0" w:color="DEDEDE"/>
              <w:bottom w:val="single" w:sz="2" w:space="0" w:color="DEDEDE"/>
              <w:right w:val="single" w:sz="2" w:space="0" w:color="DEDEDE"/>
            </w:tcBorders>
            <w:shd w:val="clear" w:color="auto" w:fill="F8F8F7"/>
            <w:tcMar>
              <w:top w:w="135" w:type="dxa"/>
              <w:left w:w="150" w:type="dxa"/>
              <w:bottom w:w="135" w:type="dxa"/>
              <w:right w:w="150" w:type="dxa"/>
            </w:tcMar>
            <w:hideMark/>
          </w:tcPr>
          <w:p w:rsidR="000B2D9E" w:rsidRPr="001F1705" w:rsidRDefault="000B2D9E">
            <w:pPr>
              <w:pStyle w:val="tableblock"/>
              <w:spacing w:before="0" w:beforeAutospacing="0" w:after="0" w:afterAutospacing="0"/>
              <w:rPr>
                <w:rFonts w:ascii="inherit" w:hAnsi="inherit"/>
                <w:spacing w:val="-1"/>
              </w:rPr>
            </w:pPr>
            <w:r w:rsidRPr="001F1705">
              <w:rPr>
                <w:rFonts w:ascii="inherit" w:hAnsi="inherit"/>
                <w:spacing w:val="-1"/>
              </w:rPr>
              <w:t>similar to pick but allows modifying the commit message</w:t>
            </w:r>
          </w:p>
        </w:tc>
      </w:tr>
    </w:tbl>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lastRenderedPageBreak/>
        <w:t>The setup for the rebase is called the </w:t>
      </w:r>
      <w:r w:rsidRPr="001F1705">
        <w:rPr>
          <w:rStyle w:val="Emphasis"/>
          <w:rFonts w:ascii="inherit" w:hAnsi="inherit"/>
          <w:spacing w:val="-1"/>
        </w:rPr>
        <w:t>rebase plan</w:t>
      </w:r>
      <w:r w:rsidRPr="001F1705">
        <w:rPr>
          <w:rFonts w:ascii="inherit" w:hAnsi="inherit"/>
          <w:spacing w:val="-1"/>
        </w:rPr>
        <w:t>. Based on this plan, the actual interactive rebase can be executed.</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85" w:anchor="interactiverebase_example" w:history="1">
        <w:r w:rsidR="000B2D9E" w:rsidRPr="001F1705">
          <w:rPr>
            <w:rStyle w:val="Hyperlink"/>
            <w:rFonts w:ascii="Arial" w:hAnsi="Arial" w:cs="Arial"/>
            <w:color w:val="28373C"/>
            <w:sz w:val="24"/>
            <w:szCs w:val="24"/>
            <w:u w:val="none"/>
          </w:rPr>
          <w:t>45.1. Example: Interactive rebase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commands create several commits which will be used for the interactive rebase.</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a new file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rebase.txt</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add it to git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"add </w:t>
      </w:r>
      <w:proofErr w:type="gramStart"/>
      <w:r w:rsidRPr="001F1705">
        <w:rPr>
          <w:rStyle w:val="HTMLCode"/>
          <w:sz w:val="24"/>
          <w:szCs w:val="24"/>
        </w:rPr>
        <w:t>rebase.txt  to</w:t>
      </w:r>
      <w:proofErr w:type="gramEnd"/>
      <w:r w:rsidRPr="001F1705">
        <w:rPr>
          <w:rStyle w:val="HTMLCode"/>
          <w:sz w:val="24"/>
          <w:szCs w:val="24"/>
        </w:rPr>
        <w:t xml:space="preserve"> staging area"</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do</w:t>
      </w:r>
      <w:proofErr w:type="gramEnd"/>
      <w:r w:rsidRPr="001F1705">
        <w:rPr>
          <w:rStyle w:val="HTMLCode"/>
          <w:sz w:val="24"/>
          <w:szCs w:val="24"/>
        </w:rPr>
        <w:t xml:space="preserve"> some silly changes and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"content" &gt;&gt; rebase.txt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"add content"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 more content" &gt;&gt; rebase.txt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"just testing"</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 more content" &gt;&gt; rebase.txt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"woops"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 more content" &gt;&gt; rebase.txt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"yes"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 more content" &gt;&gt; rebase.txt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"add more content"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 more content" &gt;&gt; rebase.txt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-m "creation of important configuration file"</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check the git log message</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log</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We want to combine the last seven commits. You can do this interactively via the following command.</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rebase -i HEAD~7</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command opens your editor of choice and lets you configure the rebase operation by defining which commits to </w:t>
      </w:r>
      <w:r w:rsidRPr="001F1705">
        <w:rPr>
          <w:rStyle w:val="Emphasis"/>
          <w:rFonts w:ascii="inherit" w:hAnsi="inherit"/>
          <w:spacing w:val="-1"/>
        </w:rPr>
        <w:t>pick</w:t>
      </w:r>
      <w:r w:rsidRPr="001F1705">
        <w:rPr>
          <w:rFonts w:ascii="inherit" w:hAnsi="inherit"/>
          <w:spacing w:val="-1"/>
        </w:rPr>
        <w:t>, </w:t>
      </w:r>
      <w:r w:rsidRPr="001F1705">
        <w:rPr>
          <w:rStyle w:val="Emphasis"/>
          <w:rFonts w:ascii="inherit" w:hAnsi="inherit"/>
          <w:spacing w:val="-1"/>
        </w:rPr>
        <w:t>squash</w:t>
      </w:r>
      <w:r w:rsidRPr="001F1705">
        <w:rPr>
          <w:rFonts w:ascii="inherit" w:hAnsi="inherit"/>
          <w:spacing w:val="-1"/>
        </w:rPr>
        <w:t> or </w:t>
      </w:r>
      <w:r w:rsidRPr="001F1705">
        <w:rPr>
          <w:rStyle w:val="Emphasis"/>
          <w:rFonts w:ascii="inherit" w:hAnsi="inherit"/>
          <w:spacing w:val="-1"/>
        </w:rPr>
        <w:t>fixup</w:t>
      </w:r>
      <w:r w:rsidRPr="001F1705">
        <w:rPr>
          <w:rFonts w:ascii="inherit" w:hAnsi="inherit"/>
          <w:spacing w:val="-1"/>
        </w:rPr>
        <w: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listing shows an example of the selection. We pick the last commit, squash 5 commits and fix the sixth commit. The listing uses the long format of the commands (for example </w:t>
      </w:r>
      <w:r w:rsidRPr="001F1705">
        <w:rPr>
          <w:rStyle w:val="HTMLCode"/>
          <w:sz w:val="24"/>
          <w:szCs w:val="24"/>
          <w:shd w:val="clear" w:color="auto" w:fill="F7F7F8"/>
        </w:rPr>
        <w:t>fixup</w:t>
      </w:r>
      <w:r w:rsidRPr="001F1705">
        <w:rPr>
          <w:rFonts w:ascii="inherit" w:hAnsi="inherit"/>
          <w:spacing w:val="-1"/>
        </w:rPr>
        <w:t> instead of the short form </w:t>
      </w:r>
      <w:proofErr w:type="gramStart"/>
      <w:r w:rsidRPr="001F1705">
        <w:rPr>
          <w:rStyle w:val="HTMLCode"/>
          <w:sz w:val="24"/>
          <w:szCs w:val="24"/>
          <w:shd w:val="clear" w:color="auto" w:fill="F7F7F8"/>
        </w:rPr>
        <w:t>f</w:t>
      </w:r>
      <w:r w:rsidRPr="001F1705">
        <w:rPr>
          <w:rFonts w:ascii="inherit" w:hAnsi="inherit"/>
          <w:spacing w:val="-1"/>
        </w:rPr>
        <w:t> )</w:t>
      </w:r>
      <w:proofErr w:type="gramEnd"/>
      <w:r w:rsidRPr="001F1705">
        <w:rPr>
          <w:rFonts w:ascii="inherit" w:hAnsi="inherit"/>
          <w:spacing w:val="-1"/>
        </w:rPr>
        <w:t xml:space="preserve"> for better readability.</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pick</w:t>
      </w:r>
      <w:proofErr w:type="gramEnd"/>
      <w:r w:rsidRPr="001F1705">
        <w:rPr>
          <w:rStyle w:val="HTMLCode"/>
          <w:sz w:val="24"/>
          <w:szCs w:val="24"/>
        </w:rPr>
        <w:t xml:space="preserve"> 7c6472e rebase.txt added to index</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fixup</w:t>
      </w:r>
      <w:proofErr w:type="gramEnd"/>
      <w:r w:rsidRPr="001F1705">
        <w:rPr>
          <w:rStyle w:val="HTMLCode"/>
          <w:sz w:val="24"/>
          <w:szCs w:val="24"/>
        </w:rPr>
        <w:t xml:space="preserve"> 4f73e68 added content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fixup</w:t>
      </w:r>
      <w:proofErr w:type="gramEnd"/>
      <w:r w:rsidRPr="001F1705">
        <w:rPr>
          <w:rStyle w:val="HTMLCode"/>
          <w:sz w:val="24"/>
          <w:szCs w:val="24"/>
        </w:rPr>
        <w:t xml:space="preserve"> bc9ec3f just testing</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fixup</w:t>
      </w:r>
      <w:proofErr w:type="gramEnd"/>
      <w:r w:rsidRPr="001F1705">
        <w:rPr>
          <w:rStyle w:val="HTMLCode"/>
          <w:sz w:val="24"/>
          <w:szCs w:val="24"/>
        </w:rPr>
        <w:t xml:space="preserve"> 701cbb5 ups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fixup</w:t>
      </w:r>
      <w:proofErr w:type="gramEnd"/>
      <w:r w:rsidRPr="001F1705">
        <w:rPr>
          <w:rStyle w:val="HTMLCode"/>
          <w:sz w:val="24"/>
          <w:szCs w:val="24"/>
        </w:rPr>
        <w:t xml:space="preserve"> 910f38b yes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fixup</w:t>
      </w:r>
      <w:proofErr w:type="gramEnd"/>
      <w:r w:rsidRPr="001F1705">
        <w:rPr>
          <w:rStyle w:val="HTMLCode"/>
          <w:sz w:val="24"/>
          <w:szCs w:val="24"/>
        </w:rPr>
        <w:t xml:space="preserve"> 31d447d added more content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squash</w:t>
      </w:r>
      <w:proofErr w:type="gramEnd"/>
      <w:r w:rsidRPr="001F1705">
        <w:rPr>
          <w:rStyle w:val="HTMLCode"/>
          <w:sz w:val="24"/>
          <w:szCs w:val="24"/>
        </w:rPr>
        <w:t xml:space="preserve"> e08d5c3 creation of important configuration file</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Rebase 06e7464</w:t>
      </w:r>
      <w:proofErr w:type="gramStart"/>
      <w:r w:rsidRPr="001F1705">
        <w:rPr>
          <w:rStyle w:val="HTMLCode"/>
          <w:sz w:val="24"/>
          <w:szCs w:val="24"/>
        </w:rPr>
        <w:t>..e08d5c3</w:t>
      </w:r>
      <w:proofErr w:type="gramEnd"/>
      <w:r w:rsidRPr="001F1705">
        <w:rPr>
          <w:rStyle w:val="HTMLCode"/>
          <w:sz w:val="24"/>
          <w:szCs w:val="24"/>
        </w:rPr>
        <w:t xml:space="preserve"> onto 06e7464</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lastRenderedPageBreak/>
        <w:t># Commands: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  p</w:t>
      </w:r>
      <w:proofErr w:type="gramEnd"/>
      <w:r w:rsidRPr="001F1705">
        <w:rPr>
          <w:rStyle w:val="HTMLCode"/>
          <w:sz w:val="24"/>
          <w:szCs w:val="24"/>
        </w:rPr>
        <w:t>, pick = use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  r</w:t>
      </w:r>
      <w:proofErr w:type="gramEnd"/>
      <w:r w:rsidRPr="001F1705">
        <w:rPr>
          <w:rStyle w:val="HTMLCode"/>
          <w:sz w:val="24"/>
          <w:szCs w:val="24"/>
        </w:rPr>
        <w:t>, reword = use commit, but edit the commit message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  e</w:t>
      </w:r>
      <w:proofErr w:type="gramEnd"/>
      <w:r w:rsidRPr="001F1705">
        <w:rPr>
          <w:rStyle w:val="HTMLCode"/>
          <w:sz w:val="24"/>
          <w:szCs w:val="24"/>
        </w:rPr>
        <w:t>, edit = use commit, but stop for amending</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  s</w:t>
      </w:r>
      <w:proofErr w:type="gramEnd"/>
      <w:r w:rsidRPr="001F1705">
        <w:rPr>
          <w:rStyle w:val="HTMLCode"/>
          <w:sz w:val="24"/>
          <w:szCs w:val="24"/>
        </w:rPr>
        <w:t>, squash = use commit, but meld into previous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  f</w:t>
      </w:r>
      <w:proofErr w:type="gramEnd"/>
      <w:r w:rsidRPr="001F1705">
        <w:rPr>
          <w:rStyle w:val="HTMLCode"/>
          <w:sz w:val="24"/>
          <w:szCs w:val="24"/>
        </w:rPr>
        <w:t>, fixup = like "squash", but discard this commit's log message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  x</w:t>
      </w:r>
      <w:proofErr w:type="gramEnd"/>
      <w:r w:rsidRPr="001F1705">
        <w:rPr>
          <w:rStyle w:val="HTMLCode"/>
          <w:sz w:val="24"/>
          <w:szCs w:val="24"/>
        </w:rPr>
        <w:t>, exec = run command (the rest of the line) using shell</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These</w:t>
      </w:r>
      <w:proofErr w:type="gramEnd"/>
      <w:r w:rsidRPr="001F1705">
        <w:rPr>
          <w:rStyle w:val="HTMLCode"/>
          <w:sz w:val="24"/>
          <w:szCs w:val="24"/>
        </w:rPr>
        <w:t xml:space="preserve"> lines can be re-ordered; they are executed from top to bottom.</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If</w:t>
      </w:r>
      <w:proofErr w:type="gramEnd"/>
      <w:r w:rsidRPr="001F1705">
        <w:rPr>
          <w:rStyle w:val="HTMLCode"/>
          <w:sz w:val="24"/>
          <w:szCs w:val="24"/>
        </w:rPr>
        <w:t xml:space="preserve"> you remove a line here THAT COMMIT WILL BE LOST.</w:t>
      </w:r>
    </w:p>
    <w:p w:rsidR="000B2D9E" w:rsidRPr="001F1705" w:rsidRDefault="000B2D9E" w:rsidP="000B2D9E">
      <w:pPr>
        <w:pStyle w:val="HTMLPreformatted"/>
        <w:shd w:val="clear" w:color="auto" w:fill="F7F7F8"/>
        <w:rPr>
          <w:sz w:val="24"/>
          <w:szCs w:val="24"/>
        </w:rPr>
      </w:pPr>
      <w:r w:rsidRPr="001F1705">
        <w:rPr>
          <w:rStyle w:val="HTMLCode"/>
          <w:sz w:val="24"/>
          <w:szCs w:val="24"/>
        </w:rPr>
        <w:t xml:space="preserve"># </w:t>
      </w:r>
      <w:proofErr w:type="gramStart"/>
      <w:r w:rsidRPr="001F1705">
        <w:rPr>
          <w:rStyle w:val="HTMLCode"/>
          <w:sz w:val="24"/>
          <w:szCs w:val="24"/>
        </w:rPr>
        <w:t>However</w:t>
      </w:r>
      <w:proofErr w:type="gramEnd"/>
      <w:r w:rsidRPr="001F1705">
        <w:rPr>
          <w:rStyle w:val="HTMLCode"/>
          <w:sz w:val="24"/>
          <w:szCs w:val="24"/>
        </w:rPr>
        <w:t>, if you remove everything, the rebase will be aborted.</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86" w:anchor="using-the-git-cherry-pick-command" w:history="1">
        <w:r w:rsidR="000B2D9E" w:rsidRPr="001F1705">
          <w:rPr>
            <w:rStyle w:val="Hyperlink"/>
            <w:rFonts w:ascii="Arial" w:hAnsi="Arial" w:cs="Arial"/>
            <w:color w:val="28373C"/>
            <w:spacing w:val="-2"/>
            <w:sz w:val="24"/>
            <w:szCs w:val="24"/>
            <w:u w:val="none"/>
          </w:rPr>
          <w:t>46. Using the Git cherry-pick command</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87" w:anchor="cherrypick_definition" w:history="1">
        <w:r w:rsidR="000B2D9E" w:rsidRPr="001F1705">
          <w:rPr>
            <w:rStyle w:val="Hyperlink"/>
            <w:rFonts w:ascii="Arial" w:hAnsi="Arial" w:cs="Arial"/>
            <w:color w:val="28373C"/>
            <w:sz w:val="24"/>
            <w:szCs w:val="24"/>
            <w:u w:val="none"/>
          </w:rPr>
          <w:t>46.1. Applying a single commit with cherry-pick</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cherry-pick</w:t>
      </w:r>
      <w:r w:rsidRPr="001F1705">
        <w:rPr>
          <w:rFonts w:ascii="inherit" w:hAnsi="inherit"/>
          <w:spacing w:val="-1"/>
        </w:rPr>
        <w:t> command allows you to select the patch which was introduced with an individual commit and apply this patch on another branch. The patch is captured as a new commit on the other branch.</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way you can select individual changes from one branch and transfer them to another branch.</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88" w:anchor="cherrypick_example" w:history="1">
        <w:r w:rsidR="000B2D9E" w:rsidRPr="001F1705">
          <w:rPr>
            <w:rStyle w:val="Hyperlink"/>
            <w:rFonts w:ascii="Arial" w:hAnsi="Arial" w:cs="Arial"/>
            <w:color w:val="28373C"/>
            <w:sz w:val="24"/>
            <w:szCs w:val="24"/>
            <w:u w:val="none"/>
          </w:rPr>
          <w:t>46.2. Example: Using cherry-pick</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In the following example you create a new branch and commit two changes.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new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-b picktest</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create</w:t>
      </w:r>
      <w:proofErr w:type="gramEnd"/>
      <w:r w:rsidRPr="001F1705">
        <w:rPr>
          <w:rStyle w:val="HTMLCode"/>
          <w:sz w:val="24"/>
          <w:szCs w:val="24"/>
        </w:rPr>
        <w:t xml:space="preserve"> some data and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pickfile.txt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pickfile.txt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-m "adds new file"</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second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"changes to file" &gt; pickfile.txt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-a -m "changes in file"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can check the commit history, for example, with the </w:t>
      </w:r>
      <w:r w:rsidRPr="001F1705">
        <w:rPr>
          <w:rStyle w:val="HTMLCode"/>
          <w:sz w:val="24"/>
          <w:szCs w:val="24"/>
          <w:shd w:val="clear" w:color="auto" w:fill="F7F7F8"/>
        </w:rPr>
        <w:t>git log --oneline</w:t>
      </w:r>
      <w:r w:rsidRPr="001F1705">
        <w:rPr>
          <w:rFonts w:ascii="inherit" w:hAnsi="inherit"/>
          <w:spacing w:val="-1"/>
        </w:rPr>
        <w:t> command.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see</w:t>
      </w:r>
      <w:proofErr w:type="gramEnd"/>
      <w:r w:rsidRPr="001F1705">
        <w:rPr>
          <w:rStyle w:val="HTMLCode"/>
          <w:sz w:val="24"/>
          <w:szCs w:val="24"/>
        </w:rPr>
        <w:t xml:space="preserve"> change commit history</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log --oneline</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results in the following output</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2fc2e55 changes in file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ebb46b7</w:t>
      </w:r>
      <w:proofErr w:type="gramEnd"/>
      <w:r w:rsidRPr="001F1705">
        <w:rPr>
          <w:rStyle w:val="HTMLCode"/>
          <w:sz w:val="24"/>
          <w:szCs w:val="24"/>
        </w:rPr>
        <w:t xml:space="preserve"> adds new file</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[MORE COMMITS]</w:t>
      </w:r>
    </w:p>
    <w:p w:rsidR="000B2D9E" w:rsidRPr="001F1705" w:rsidRDefault="000B2D9E" w:rsidP="000B2D9E">
      <w:pPr>
        <w:pStyle w:val="HTMLPreformatted"/>
        <w:shd w:val="clear" w:color="auto" w:fill="F7F7F8"/>
        <w:rPr>
          <w:sz w:val="24"/>
          <w:szCs w:val="24"/>
        </w:rPr>
      </w:pPr>
      <w:r w:rsidRPr="001F1705">
        <w:rPr>
          <w:rStyle w:val="HTMLCode"/>
          <w:sz w:val="24"/>
          <w:szCs w:val="24"/>
        </w:rPr>
        <w:t>330b6a3 initial commit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lastRenderedPageBreak/>
        <w:t>The following command selects the first commit based on the commit ID and applies its changes to the master branch. This creates a new commit on the master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cherry-pick ebb46b7</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cherry-pick</w:t>
      </w:r>
      <w:r w:rsidRPr="001F1705">
        <w:rPr>
          <w:rFonts w:ascii="inherit" w:hAnsi="inherit"/>
          <w:spacing w:val="-1"/>
        </w:rPr>
        <w:t> command can be used to change the order of commits. </w:t>
      </w:r>
      <w:proofErr w:type="gramStart"/>
      <w:r w:rsidRPr="001F1705">
        <w:rPr>
          <w:rStyle w:val="HTMLCode"/>
          <w:sz w:val="24"/>
          <w:szCs w:val="24"/>
          <w:shd w:val="clear" w:color="auto" w:fill="F7F7F8"/>
        </w:rPr>
        <w:t>git</w:t>
      </w:r>
      <w:proofErr w:type="gramEnd"/>
      <w:r w:rsidRPr="001F1705">
        <w:rPr>
          <w:rStyle w:val="HTMLCode"/>
          <w:sz w:val="24"/>
          <w:szCs w:val="24"/>
          <w:shd w:val="clear" w:color="auto" w:fill="F7F7F8"/>
        </w:rPr>
        <w:t xml:space="preserve"> cherry-pick</w:t>
      </w:r>
      <w:r w:rsidRPr="001F1705">
        <w:rPr>
          <w:rFonts w:ascii="inherit" w:hAnsi="inherit"/>
          <w:spacing w:val="-1"/>
        </w:rPr>
        <w:t>also accepts commit ranges for example in the following command.</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pick</w:t>
      </w:r>
      <w:proofErr w:type="gramEnd"/>
      <w:r w:rsidRPr="001F1705">
        <w:rPr>
          <w:rStyle w:val="HTMLCode"/>
          <w:sz w:val="24"/>
          <w:szCs w:val="24"/>
        </w:rPr>
        <w:t xml:space="preserve"> the last two commits</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cherry-pick picktest~1..picktest~2</w:t>
      </w:r>
    </w:p>
    <w:p w:rsidR="000B2D9E" w:rsidRPr="001F1705" w:rsidRDefault="000B2D9E" w:rsidP="000B2D9E">
      <w:pPr>
        <w:pStyle w:val="NormalWeb"/>
        <w:shd w:val="clear" w:color="auto" w:fill="FFFEF7"/>
        <w:spacing w:before="0" w:beforeAutospacing="0" w:after="0" w:afterAutospacing="0"/>
        <w:rPr>
          <w:rFonts w:ascii="inherit" w:hAnsi="inherit"/>
          <w:spacing w:val="-1"/>
        </w:rPr>
      </w:pPr>
      <w:r w:rsidRPr="001F1705">
        <w:rPr>
          <w:rFonts w:ascii="inherit" w:hAnsi="inherit"/>
          <w:spacing w:val="-1"/>
        </w:rPr>
        <w:t>See </w:t>
      </w:r>
      <w:hyperlink r:id="rId389" w:anchor="commitreference_ranges_doubledot" w:history="1">
        <w:r w:rsidRPr="001F1705">
          <w:rPr>
            <w:rStyle w:val="Hyperlink"/>
            <w:rFonts w:ascii="inherit" w:hAnsi="inherit"/>
            <w:color w:val="2156A5"/>
            <w:spacing w:val="-1"/>
          </w:rPr>
          <w:t>Commit ranges with the double dot operator</w:t>
        </w:r>
      </w:hyperlink>
      <w:r w:rsidRPr="001F1705">
        <w:rPr>
          <w:rFonts w:ascii="inherit" w:hAnsi="inherit"/>
          <w:spacing w:val="-1"/>
        </w:rPr>
        <w:t> for more information about commit ranges.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things go wrong or you change your mind, you can always reset to the previous state using the following command.</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cherry-pick --abort</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90" w:anchor="mergeconflict" w:history="1">
        <w:r w:rsidR="000B2D9E" w:rsidRPr="001F1705">
          <w:rPr>
            <w:rStyle w:val="Hyperlink"/>
            <w:rFonts w:ascii="Arial" w:hAnsi="Arial" w:cs="Arial"/>
            <w:color w:val="28373C"/>
            <w:spacing w:val="-2"/>
            <w:sz w:val="24"/>
            <w:szCs w:val="24"/>
            <w:u w:val="none"/>
          </w:rPr>
          <w:t>47. Solving merge conflicts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91" w:anchor="mergeconflict_definition" w:history="1">
        <w:r w:rsidR="000B2D9E" w:rsidRPr="001F1705">
          <w:rPr>
            <w:rStyle w:val="Hyperlink"/>
            <w:rFonts w:ascii="Arial" w:hAnsi="Arial" w:cs="Arial"/>
            <w:color w:val="28373C"/>
            <w:sz w:val="24"/>
            <w:szCs w:val="24"/>
            <w:u w:val="none"/>
          </w:rPr>
          <w:t>47.1. What is a conflict during a merge operation?</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Merge conflict </w:t>
      </w:r>
      <w:proofErr w:type="gramStart"/>
      <w:r w:rsidRPr="001F1705">
        <w:rPr>
          <w:rFonts w:ascii="inherit" w:hAnsi="inherit"/>
          <w:spacing w:val="-1"/>
        </w:rPr>
        <w:t>A</w:t>
      </w:r>
      <w:proofErr w:type="gramEnd"/>
      <w:r w:rsidRPr="001F1705">
        <w:rPr>
          <w:rFonts w:ascii="inherit" w:hAnsi="inherit"/>
          <w:spacing w:val="-1"/>
        </w:rPr>
        <w:t xml:space="preserve"> conflict during a merge operation occurs if two commits from different branches have modified the same content and Git cannot automatically determine how both changes should be combined when merging these branches.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happens for example if the same line in a file has been replaced by two different commits.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a conflict occurs, Git marks the conflict in the file and the programmer has to resolve the conflict manually.</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After resolving it, he adds the file to the staging area and commits the change. These steps are required to finish the merge operation.</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92" w:anchor="mergeconflict_theirs" w:history="1">
        <w:r w:rsidR="000B2D9E" w:rsidRPr="001F1705">
          <w:rPr>
            <w:rStyle w:val="Hyperlink"/>
            <w:rFonts w:ascii="Arial" w:hAnsi="Arial" w:cs="Arial"/>
            <w:color w:val="28373C"/>
            <w:spacing w:val="-2"/>
            <w:sz w:val="24"/>
            <w:szCs w:val="24"/>
            <w:u w:val="none"/>
          </w:rPr>
          <w:t>48. Keep a version of a file during a merge conflict</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Merge conflict LARSSECONDARY"theirs parameter"LARSSECONDARY Merge conflict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LARSSECONDARY"ours parameter"LARSSECONDARY Sometimes if a conflict occurs the developer does not want to solve the conflict. He decides that he wants to keep the original version or the new version of the file.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For this, there is the </w:t>
      </w:r>
      <w:r w:rsidRPr="001F1705">
        <w:rPr>
          <w:rStyle w:val="HTMLCode"/>
          <w:sz w:val="24"/>
          <w:szCs w:val="24"/>
          <w:shd w:val="clear" w:color="auto" w:fill="F7F7F8"/>
        </w:rPr>
        <w:t>--theirs</w:t>
      </w:r>
      <w:r w:rsidRPr="001F1705">
        <w:rPr>
          <w:rFonts w:ascii="inherit" w:hAnsi="inherit"/>
          <w:spacing w:val="-1"/>
        </w:rPr>
        <w:t> and the </w:t>
      </w:r>
      <w:r w:rsidRPr="001F1705">
        <w:rPr>
          <w:rStyle w:val="HTMLCode"/>
          <w:sz w:val="24"/>
          <w:szCs w:val="24"/>
          <w:shd w:val="clear" w:color="auto" w:fill="F7F7F8"/>
        </w:rPr>
        <w:t>--ours</w:t>
      </w:r>
      <w:r w:rsidRPr="001F1705">
        <w:rPr>
          <w:rFonts w:ascii="inherit" w:hAnsi="inherit"/>
          <w:spacing w:val="-1"/>
        </w:rPr>
        <w:t> options on the </w:t>
      </w:r>
      <w:r w:rsidRPr="001F1705">
        <w:rPr>
          <w:rStyle w:val="HTMLCode"/>
          <w:sz w:val="24"/>
          <w:szCs w:val="24"/>
          <w:shd w:val="clear" w:color="auto" w:fill="F7F7F8"/>
        </w:rPr>
        <w:t>git checkout</w:t>
      </w:r>
      <w:r w:rsidRPr="001F1705">
        <w:rPr>
          <w:rFonts w:ascii="inherit" w:hAnsi="inherit"/>
          <w:spacing w:val="-1"/>
        </w:rPr>
        <w:t> command. The first option keeps the version of the file that you merged in, and the second option keeps the version before the merge operation was started.</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--ours foo/bar.java</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foo/bar.java</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--theirs foo/bar.java</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foo/bar.java</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93" w:anchor="mergeconflict" w:history="1">
        <w:r w:rsidR="000B2D9E" w:rsidRPr="001F1705">
          <w:rPr>
            <w:rStyle w:val="Hyperlink"/>
            <w:rFonts w:ascii="Arial" w:hAnsi="Arial" w:cs="Arial"/>
            <w:color w:val="28373C"/>
            <w:spacing w:val="-2"/>
            <w:sz w:val="24"/>
            <w:szCs w:val="24"/>
            <w:u w:val="none"/>
          </w:rPr>
          <w:t>49. Exercise: Solving a conflict during a merge operation</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94" w:anchor="mergeconflict_examplecreate" w:history="1">
        <w:r w:rsidR="000B2D9E" w:rsidRPr="001F1705">
          <w:rPr>
            <w:rStyle w:val="Hyperlink"/>
            <w:rFonts w:ascii="Arial" w:hAnsi="Arial" w:cs="Arial"/>
            <w:color w:val="28373C"/>
            <w:sz w:val="24"/>
            <w:szCs w:val="24"/>
            <w:u w:val="none"/>
          </w:rPr>
          <w:t>49.1. Create a conflict</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In the following example you create a conflict during a merge operation.</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lastRenderedPageBreak/>
        <w:t>The following steps create a merge conflict. It assumes that </w:t>
      </w:r>
      <w:r w:rsidRPr="001F1705">
        <w:rPr>
          <w:rStyle w:val="Emphasis"/>
          <w:rFonts w:ascii="inherit" w:eastAsiaTheme="majorEastAsia" w:hAnsi="inherit"/>
          <w:spacing w:val="-1"/>
        </w:rPr>
        <w:t>repo1</w:t>
      </w:r>
      <w:r w:rsidRPr="001F1705">
        <w:rPr>
          <w:rFonts w:ascii="inherit" w:hAnsi="inherit"/>
          <w:spacing w:val="-1"/>
        </w:rPr>
        <w:t> and </w:t>
      </w:r>
      <w:r w:rsidRPr="001F1705">
        <w:rPr>
          <w:rStyle w:val="Emphasis"/>
          <w:rFonts w:ascii="inherit" w:eastAsiaTheme="majorEastAsia" w:hAnsi="inherit"/>
          <w:spacing w:val="-1"/>
        </w:rPr>
        <w:t>repo2</w:t>
      </w:r>
      <w:r w:rsidRPr="001F1705">
        <w:rPr>
          <w:rFonts w:ascii="inherit" w:hAnsi="inherit"/>
          <w:spacing w:val="-1"/>
        </w:rPr>
        <w:t> have the same </w:t>
      </w:r>
      <w:r w:rsidRPr="001F1705">
        <w:rPr>
          <w:rStyle w:val="Emphasis"/>
          <w:rFonts w:ascii="inherit" w:eastAsiaTheme="majorEastAsia" w:hAnsi="inherit"/>
          <w:spacing w:val="-1"/>
        </w:rPr>
        <w:t>origin</w:t>
      </w:r>
      <w:r w:rsidRPr="001F1705">
        <w:rPr>
          <w:rFonts w:ascii="inherit" w:hAnsi="inherit"/>
          <w:spacing w:val="-1"/>
        </w:rPr>
        <w:t> repository defined.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switch to the first directory</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changes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"Change in the first repository" &gt; mergeconflict.txt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stage</w:t>
      </w:r>
      <w:proofErr w:type="gramEnd"/>
      <w:r w:rsidRPr="001F1705">
        <w:rPr>
          <w:rStyle w:val="HTMLCode"/>
          <w:sz w:val="24"/>
          <w:szCs w:val="24"/>
        </w:rPr>
        <w:t xml:space="preserve"> and commit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-a -m "Will create conflict 1"</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switch to the second directory</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~/repo02</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changes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mergeconflict.txt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"Change in the second repository" &gt; mergeconflict.txt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stage</w:t>
      </w:r>
      <w:proofErr w:type="gramEnd"/>
      <w:r w:rsidRPr="001F1705">
        <w:rPr>
          <w:rStyle w:val="HTMLCode"/>
          <w:sz w:val="24"/>
          <w:szCs w:val="24"/>
        </w:rPr>
        <w:t xml:space="preserve"> and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 &amp;&amp; git commit -a -m "Will create conflict 2"</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to the master repository</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switch to the first directory</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cd</w:t>
      </w:r>
      <w:proofErr w:type="gramEnd"/>
      <w:r w:rsidRPr="001F1705">
        <w:rPr>
          <w:rStyle w:val="HTMLCode"/>
          <w:sz w:val="24"/>
          <w:szCs w:val="24"/>
        </w:rPr>
        <w:t xml:space="preserve"> ~/repo01</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now </w:t>
      </w:r>
      <w:proofErr w:type="gramStart"/>
      <w:r w:rsidRPr="001F1705">
        <w:rPr>
          <w:rStyle w:val="HTMLCode"/>
          <w:sz w:val="24"/>
          <w:szCs w:val="24"/>
        </w:rPr>
        <w:t>try</w:t>
      </w:r>
      <w:proofErr w:type="gramEnd"/>
      <w:r w:rsidRPr="001F1705">
        <w:rPr>
          <w:rStyle w:val="HTMLCode"/>
          <w:sz w:val="24"/>
          <w:szCs w:val="24"/>
        </w:rPr>
        <w:t xml:space="preserve"> to push from the first directory</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try</w:t>
      </w:r>
      <w:proofErr w:type="gramEnd"/>
      <w:r w:rsidRPr="001F1705">
        <w:rPr>
          <w:rStyle w:val="HTMLCode"/>
          <w:sz w:val="24"/>
          <w:szCs w:val="24"/>
        </w:rPr>
        <w:t xml:space="preserve"> to push --&gt; assuming that the same remote repository is used,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you</w:t>
      </w:r>
      <w:proofErr w:type="gramEnd"/>
      <w:r w:rsidRPr="001F1705">
        <w:rPr>
          <w:rStyle w:val="HTMLCode"/>
          <w:sz w:val="24"/>
          <w:szCs w:val="24"/>
        </w:rPr>
        <w:t xml:space="preserve"> get an error message</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As this push would not result in a non-fast-format merge, you receive an error message similar to the following listing.</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 [</w:t>
      </w:r>
      <w:proofErr w:type="gramStart"/>
      <w:r w:rsidRPr="001F1705">
        <w:rPr>
          <w:rStyle w:val="HTMLCode"/>
          <w:sz w:val="24"/>
          <w:szCs w:val="24"/>
        </w:rPr>
        <w:t>rejected</w:t>
      </w:r>
      <w:proofErr w:type="gramEnd"/>
      <w:r w:rsidRPr="001F1705">
        <w:rPr>
          <w:rStyle w:val="HTMLCode"/>
          <w:sz w:val="24"/>
          <w:szCs w:val="24"/>
        </w:rPr>
        <w:t>]        master -&gt; master (fetch first)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error</w:t>
      </w:r>
      <w:proofErr w:type="gramEnd"/>
      <w:r w:rsidRPr="001F1705">
        <w:rPr>
          <w:rStyle w:val="HTMLCode"/>
          <w:sz w:val="24"/>
          <w:szCs w:val="24"/>
        </w:rPr>
        <w:t>: failed to push some refs to '../remote-repository.git/'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hint</w:t>
      </w:r>
      <w:proofErr w:type="gramEnd"/>
      <w:r w:rsidRPr="001F1705">
        <w:rPr>
          <w:rStyle w:val="HTMLCode"/>
          <w:sz w:val="24"/>
          <w:szCs w:val="24"/>
        </w:rPr>
        <w:t>: Updates were rejected because the remote contains work that you do</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hint</w:t>
      </w:r>
      <w:proofErr w:type="gramEnd"/>
      <w:r w:rsidRPr="001F1705">
        <w:rPr>
          <w:rStyle w:val="HTMLCode"/>
          <w:sz w:val="24"/>
          <w:szCs w:val="24"/>
        </w:rPr>
        <w:t>: not have locally. This is usually caused by another repository pushing</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hint</w:t>
      </w:r>
      <w:proofErr w:type="gramEnd"/>
      <w:r w:rsidRPr="001F1705">
        <w:rPr>
          <w:rStyle w:val="HTMLCode"/>
          <w:sz w:val="24"/>
          <w:szCs w:val="24"/>
        </w:rPr>
        <w:t>: to the same ref. You may want to first integrate the remote changes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hint</w:t>
      </w:r>
      <w:proofErr w:type="gramEnd"/>
      <w:r w:rsidRPr="001F1705">
        <w:rPr>
          <w:rStyle w:val="HTMLCode"/>
          <w:sz w:val="24"/>
          <w:szCs w:val="24"/>
        </w:rPr>
        <w:t>: (e.g., 'git pull ...') before pushing again.</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hint</w:t>
      </w:r>
      <w:proofErr w:type="gramEnd"/>
      <w:r w:rsidRPr="001F1705">
        <w:rPr>
          <w:rStyle w:val="HTMLCode"/>
          <w:sz w:val="24"/>
          <w:szCs w:val="24"/>
        </w:rPr>
        <w:t>: See the 'Note about fast-forwards' in 'git push --help' for details.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To solve this, you need to integrate the remote changes into your local repository. In the following listing the </w:t>
      </w:r>
      <w:r w:rsidRPr="001F1705">
        <w:rPr>
          <w:rStyle w:val="HTMLCode"/>
          <w:sz w:val="24"/>
          <w:szCs w:val="24"/>
          <w:shd w:val="clear" w:color="auto" w:fill="F7F7F8"/>
        </w:rPr>
        <w:t>git fetch</w:t>
      </w:r>
      <w:r w:rsidRPr="001F1705">
        <w:rPr>
          <w:rFonts w:ascii="inherit" w:hAnsi="inherit"/>
          <w:spacing w:val="-1"/>
        </w:rPr>
        <w:t> command gets the changes from the remote repository. The </w:t>
      </w:r>
      <w:r w:rsidRPr="001F1705">
        <w:rPr>
          <w:rStyle w:val="HTMLCode"/>
          <w:sz w:val="24"/>
          <w:szCs w:val="24"/>
          <w:shd w:val="clear" w:color="auto" w:fill="F7F7F8"/>
        </w:rPr>
        <w:t>git merge</w:t>
      </w:r>
      <w:r w:rsidRPr="001F1705">
        <w:rPr>
          <w:rFonts w:ascii="inherit" w:hAnsi="inherit"/>
          <w:spacing w:val="-1"/>
        </w:rPr>
        <w:t> command tries to integrate it into your local repository.</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get</w:t>
      </w:r>
      <w:proofErr w:type="gramEnd"/>
      <w:r w:rsidRPr="001F1705">
        <w:rPr>
          <w:rStyle w:val="HTMLCode"/>
          <w:sz w:val="24"/>
          <w:szCs w:val="24"/>
        </w:rPr>
        <w:t xml:space="preserve"> the changes via a fetch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fetch origin</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now </w:t>
      </w:r>
      <w:proofErr w:type="gramStart"/>
      <w:r w:rsidRPr="001F1705">
        <w:rPr>
          <w:rStyle w:val="HTMLCode"/>
          <w:sz w:val="24"/>
          <w:szCs w:val="24"/>
        </w:rPr>
        <w:t>merge</w:t>
      </w:r>
      <w:proofErr w:type="gramEnd"/>
      <w:r w:rsidRPr="001F1705">
        <w:rPr>
          <w:rStyle w:val="HTMLCode"/>
          <w:sz w:val="24"/>
          <w:szCs w:val="24"/>
        </w:rPr>
        <w:t xml:space="preserve"> origin/master into the local master</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creates a merge conflict in your</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local</w:t>
      </w:r>
      <w:proofErr w:type="gramEnd"/>
      <w:r w:rsidRPr="001F1705">
        <w:rPr>
          <w:rStyle w:val="HTMLCode"/>
          <w:sz w:val="24"/>
          <w:szCs w:val="24"/>
        </w:rPr>
        <w:t xml:space="preserve"> repository</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merge origin/master</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creates the conflict and a message similar to the following.</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Auto-merging mergeconflict.txt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lastRenderedPageBreak/>
        <w:t>CONFLICT (add/add): Merge conflict in mergeconflict.txt</w:t>
      </w:r>
    </w:p>
    <w:p w:rsidR="000B2D9E" w:rsidRPr="001F1705" w:rsidRDefault="000B2D9E" w:rsidP="000B2D9E">
      <w:pPr>
        <w:pStyle w:val="HTMLPreformatted"/>
        <w:shd w:val="clear" w:color="auto" w:fill="F7F7F8"/>
        <w:rPr>
          <w:sz w:val="24"/>
          <w:szCs w:val="24"/>
        </w:rPr>
      </w:pPr>
      <w:r w:rsidRPr="001F1705">
        <w:rPr>
          <w:rStyle w:val="HTMLCode"/>
          <w:sz w:val="24"/>
          <w:szCs w:val="24"/>
        </w:rPr>
        <w:t>Automatic merge failed; fix conflicts and then commit the result.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The resulting conflict is displayed </w:t>
      </w:r>
      <w:proofErr w:type="gramStart"/>
      <w:r w:rsidRPr="001F1705">
        <w:rPr>
          <w:rFonts w:ascii="inherit" w:hAnsi="inherit"/>
          <w:spacing w:val="-1"/>
        </w:rPr>
        <w:t>in ?</w:t>
      </w:r>
      <w:proofErr w:type="gramEnd"/>
      <w:r w:rsidRPr="001F1705">
        <w:rPr>
          <w:rFonts w:ascii="inherit" w:hAnsi="inherit"/>
          <w:spacing w:val="-1"/>
        </w:rPr>
        <w:t xml:space="preserve"> </w:t>
      </w:r>
      <w:proofErr w:type="gramStart"/>
      <w:r w:rsidRPr="001F1705">
        <w:rPr>
          <w:rFonts w:ascii="inherit" w:hAnsi="inherit"/>
          <w:spacing w:val="-1"/>
        </w:rPr>
        <w:t>and</w:t>
      </w:r>
      <w:proofErr w:type="gramEnd"/>
      <w:r w:rsidRPr="001F1705">
        <w:rPr>
          <w:rFonts w:ascii="inherit" w:hAnsi="inherit"/>
          <w:spacing w:val="-1"/>
        </w:rPr>
        <w:t xml:space="preserve"> solved in ?</w:t>
      </w:r>
    </w:p>
    <w:tbl>
      <w:tblPr>
        <w:tblW w:w="11625" w:type="dxa"/>
        <w:tblCellSpacing w:w="15" w:type="dxa"/>
        <w:tblCellMar>
          <w:top w:w="15" w:type="dxa"/>
          <w:left w:w="15" w:type="dxa"/>
          <w:bottom w:w="15" w:type="dxa"/>
          <w:right w:w="15" w:type="dxa"/>
        </w:tblCellMar>
        <w:tblLook w:val="04A0"/>
      </w:tblPr>
      <w:tblGrid>
        <w:gridCol w:w="1245"/>
        <w:gridCol w:w="10380"/>
      </w:tblGrid>
      <w:tr w:rsidR="000B2D9E" w:rsidRPr="001F1705" w:rsidTr="000B2D9E">
        <w:trPr>
          <w:tblCellSpacing w:w="15" w:type="dxa"/>
        </w:trPr>
        <w:tc>
          <w:tcPr>
            <w:tcW w:w="1200" w:type="dxa"/>
            <w:tcMar>
              <w:top w:w="135" w:type="dxa"/>
              <w:left w:w="150" w:type="dxa"/>
              <w:bottom w:w="135" w:type="dxa"/>
              <w:right w:w="150" w:type="dxa"/>
            </w:tcMar>
            <w:vAlign w:val="center"/>
            <w:hideMark/>
          </w:tcPr>
          <w:p w:rsidR="000B2D9E" w:rsidRPr="001F1705" w:rsidRDefault="000B2D9E" w:rsidP="000B2D9E">
            <w:pPr>
              <w:jc w:val="center"/>
              <w:rPr>
                <w:sz w:val="24"/>
                <w:szCs w:val="24"/>
              </w:rPr>
            </w:pPr>
          </w:p>
        </w:tc>
        <w:tc>
          <w:tcPr>
            <w:tcW w:w="0" w:type="auto"/>
            <w:tcBorders>
              <w:left w:val="single" w:sz="6" w:space="0" w:color="DDDDD8"/>
            </w:tcBorders>
            <w:tcMar>
              <w:top w:w="135" w:type="dxa"/>
              <w:left w:w="270" w:type="dxa"/>
              <w:bottom w:w="135" w:type="dxa"/>
              <w:right w:w="300" w:type="dxa"/>
            </w:tcMar>
            <w:vAlign w:val="center"/>
            <w:hideMark/>
          </w:tcPr>
          <w:p w:rsidR="000B2D9E" w:rsidRPr="001F1705" w:rsidRDefault="000B2D9E" w:rsidP="000B2D9E">
            <w:pPr>
              <w:pStyle w:val="NormalWeb"/>
              <w:spacing w:before="0" w:beforeAutospacing="0" w:after="0" w:afterAutospacing="0"/>
              <w:rPr>
                <w:rFonts w:ascii="inherit" w:hAnsi="inherit"/>
                <w:spacing w:val="-1"/>
              </w:rPr>
            </w:pPr>
            <w:r w:rsidRPr="001F1705">
              <w:rPr>
                <w:rFonts w:ascii="inherit" w:hAnsi="inherit"/>
                <w:spacing w:val="-1"/>
              </w:rPr>
              <w:t>If you use the </w:t>
            </w:r>
            <w:r w:rsidRPr="001F1705">
              <w:rPr>
                <w:rStyle w:val="HTMLCode"/>
                <w:sz w:val="24"/>
                <w:szCs w:val="24"/>
                <w:shd w:val="clear" w:color="auto" w:fill="F7F7F8"/>
              </w:rPr>
              <w:t>git pull</w:t>
            </w:r>
            <w:r w:rsidRPr="001F1705">
              <w:rPr>
                <w:rFonts w:ascii="inherit" w:hAnsi="inherit"/>
                <w:spacing w:val="-1"/>
              </w:rPr>
              <w:t xml:space="preserve"> command it performs the "fetch and merge" or the "fetch and rebase" command together in one step. Whether merge or rebase is used depends on your Git configuration for the branch. </w:t>
            </w:r>
            <w:proofErr w:type="gramStart"/>
            <w:r w:rsidRPr="001F1705">
              <w:rPr>
                <w:rFonts w:ascii="inherit" w:hAnsi="inherit"/>
                <w:spacing w:val="-1"/>
              </w:rPr>
              <w:t>See ?</w:t>
            </w:r>
            <w:proofErr w:type="gramEnd"/>
            <w:r w:rsidRPr="001F1705">
              <w:rPr>
                <w:rFonts w:ascii="inherit" w:hAnsi="inherit"/>
                <w:spacing w:val="-1"/>
              </w:rPr>
              <w:t xml:space="preserve"> </w:t>
            </w:r>
            <w:proofErr w:type="gramStart"/>
            <w:r w:rsidRPr="001F1705">
              <w:rPr>
                <w:rFonts w:ascii="inherit" w:hAnsi="inherit"/>
                <w:spacing w:val="-1"/>
              </w:rPr>
              <w:t>for</w:t>
            </w:r>
            <w:proofErr w:type="gramEnd"/>
            <w:r w:rsidRPr="001F1705">
              <w:rPr>
                <w:rFonts w:ascii="inherit" w:hAnsi="inherit"/>
                <w:spacing w:val="-1"/>
              </w:rPr>
              <w:t xml:space="preserve"> the global configuration.</w:t>
            </w:r>
          </w:p>
        </w:tc>
      </w:tr>
    </w:tbl>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95" w:anchor="mergeconflict_examplesee" w:history="1">
        <w:r w:rsidR="000B2D9E" w:rsidRPr="001F1705">
          <w:rPr>
            <w:rStyle w:val="Hyperlink"/>
            <w:rFonts w:ascii="Arial" w:hAnsi="Arial" w:cs="Arial"/>
            <w:color w:val="28373C"/>
            <w:sz w:val="24"/>
            <w:szCs w:val="24"/>
            <w:u w:val="none"/>
          </w:rPr>
          <w:t>49.2. Review the conflict in the file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Git marks the conflicts in the affected files. In the example </w:t>
      </w:r>
      <w:proofErr w:type="gramStart"/>
      <w:r w:rsidRPr="001F1705">
        <w:rPr>
          <w:rFonts w:ascii="inherit" w:hAnsi="inherit"/>
          <w:spacing w:val="-1"/>
        </w:rPr>
        <w:t>from ?</w:t>
      </w:r>
      <w:proofErr w:type="gramEnd"/>
      <w:r w:rsidRPr="001F1705">
        <w:rPr>
          <w:rFonts w:ascii="inherit" w:hAnsi="inherit"/>
          <w:spacing w:val="-1"/>
        </w:rPr>
        <w:t xml:space="preserve"> </w:t>
      </w:r>
      <w:proofErr w:type="gramStart"/>
      <w:r w:rsidRPr="001F1705">
        <w:rPr>
          <w:rFonts w:ascii="inherit" w:hAnsi="inherit"/>
          <w:spacing w:val="-1"/>
        </w:rPr>
        <w:t>one</w:t>
      </w:r>
      <w:proofErr w:type="gramEnd"/>
      <w:r w:rsidRPr="001F1705">
        <w:rPr>
          <w:rFonts w:ascii="inherit" w:hAnsi="inherit"/>
          <w:spacing w:val="-1"/>
        </w:rPr>
        <w:t xml:space="preserve"> file has a conflict and the file looks like the following listing.</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&lt;&lt;&lt;&lt;&lt;&lt;&lt; HEAD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Change in the first repository</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Change in the second repository</w:t>
      </w:r>
    </w:p>
    <w:p w:rsidR="000B2D9E" w:rsidRPr="001F1705" w:rsidRDefault="000B2D9E" w:rsidP="000B2D9E">
      <w:pPr>
        <w:pStyle w:val="HTMLPreformatted"/>
        <w:shd w:val="clear" w:color="auto" w:fill="F7F7F8"/>
        <w:rPr>
          <w:sz w:val="24"/>
          <w:szCs w:val="24"/>
        </w:rPr>
      </w:pPr>
      <w:r w:rsidRPr="001F1705">
        <w:rPr>
          <w:rStyle w:val="HTMLCode"/>
          <w:sz w:val="24"/>
          <w:szCs w:val="24"/>
        </w:rPr>
        <w:t>&gt;&gt;&gt;&gt;&gt;&gt;&gt; b29196692f5ebfd10d8a9ca1911c8b08127c85f8</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text above the ======= signs is the conflicting change from your current branch and the text below is the conflicting change from the branch that you are merging in.</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96" w:anchor="mergeconflict_examplesolve" w:history="1">
        <w:r w:rsidR="000B2D9E" w:rsidRPr="001F1705">
          <w:rPr>
            <w:rStyle w:val="Hyperlink"/>
            <w:rFonts w:ascii="Arial" w:hAnsi="Arial" w:cs="Arial"/>
            <w:color w:val="28373C"/>
            <w:sz w:val="24"/>
            <w:szCs w:val="24"/>
            <w:u w:val="none"/>
          </w:rPr>
          <w:t>49.3. Solve a conflict in a file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In this example you resolve the conflict which was created </w:t>
      </w:r>
      <w:proofErr w:type="gramStart"/>
      <w:r w:rsidRPr="001F1705">
        <w:rPr>
          <w:rFonts w:ascii="inherit" w:hAnsi="inherit"/>
          <w:spacing w:val="-1"/>
        </w:rPr>
        <w:t>in ?</w:t>
      </w:r>
      <w:proofErr w:type="gramEnd"/>
      <w:r w:rsidRPr="001F1705">
        <w:rPr>
          <w:rFonts w:ascii="inherit" w:hAnsi="inherit"/>
          <w:spacing w:val="-1"/>
        </w:rPr>
        <w:t xml:space="preserve"> </w:t>
      </w:r>
      <w:proofErr w:type="gramStart"/>
      <w:r w:rsidRPr="001F1705">
        <w:rPr>
          <w:rFonts w:ascii="inherit" w:hAnsi="inherit"/>
          <w:spacing w:val="-1"/>
        </w:rPr>
        <w:t>and</w:t>
      </w:r>
      <w:proofErr w:type="gramEnd"/>
      <w:r w:rsidRPr="001F1705">
        <w:rPr>
          <w:rFonts w:ascii="inherit" w:hAnsi="inherit"/>
          <w:spacing w:val="-1"/>
        </w:rPr>
        <w:t xml:space="preserve"> apply the change to the Git repository.</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To solve the merge conflict you edit the file manually. The following listing shows a possible result.</w:t>
      </w:r>
    </w:p>
    <w:p w:rsidR="000B2D9E" w:rsidRPr="001F1705" w:rsidRDefault="000B2D9E" w:rsidP="000B2D9E">
      <w:pPr>
        <w:pStyle w:val="HTMLPreformatted"/>
        <w:shd w:val="clear" w:color="auto" w:fill="F7F7F8"/>
        <w:rPr>
          <w:sz w:val="24"/>
          <w:szCs w:val="24"/>
        </w:rPr>
      </w:pPr>
      <w:r w:rsidRPr="001F1705">
        <w:rPr>
          <w:rStyle w:val="HTMLCode"/>
          <w:sz w:val="24"/>
          <w:szCs w:val="24"/>
        </w:rPr>
        <w:t>Change in the first and second repository</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Afterwards add the affected file to the staging area and commit the result. This creates the merge commit. You can also push the integrated changes now to the remote repository.</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add the modified file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creates the merge commit</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-m "Merge changes"</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push</w:t>
      </w:r>
      <w:proofErr w:type="gramEnd"/>
      <w:r w:rsidRPr="001F1705">
        <w:rPr>
          <w:rStyle w:val="HTMLCode"/>
          <w:sz w:val="24"/>
          <w:szCs w:val="24"/>
        </w:rPr>
        <w:t xml:space="preserve"> the changes to the remote repository</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push</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Instead of using the </w:t>
      </w:r>
      <w:r w:rsidRPr="001F1705">
        <w:rPr>
          <w:rStyle w:val="HTMLCode"/>
          <w:sz w:val="24"/>
          <w:szCs w:val="24"/>
          <w:shd w:val="clear" w:color="auto" w:fill="F7F7F8"/>
        </w:rPr>
        <w:t>-m</w:t>
      </w:r>
      <w:r w:rsidRPr="001F1705">
        <w:rPr>
          <w:rFonts w:ascii="inherit" w:hAnsi="inherit"/>
          <w:spacing w:val="-1"/>
        </w:rPr>
        <w:t> option in the above example you can also use the </w:t>
      </w:r>
      <w:r w:rsidRPr="001F1705">
        <w:rPr>
          <w:rStyle w:val="HTMLCode"/>
          <w:sz w:val="24"/>
          <w:szCs w:val="24"/>
          <w:shd w:val="clear" w:color="auto" w:fill="F7F7F8"/>
        </w:rPr>
        <w:t>git commit</w:t>
      </w:r>
      <w:r w:rsidRPr="001F1705">
        <w:rPr>
          <w:rFonts w:ascii="inherit" w:hAnsi="inherit"/>
          <w:spacing w:val="-1"/>
        </w:rPr>
        <w:t>command without this option. In this case the command opens your default editor with the default commit message about the merged conflicts. It is good practice to use this message.</w:t>
      </w:r>
    </w:p>
    <w:tbl>
      <w:tblPr>
        <w:tblW w:w="11625" w:type="dxa"/>
        <w:tblCellSpacing w:w="15" w:type="dxa"/>
        <w:tblCellMar>
          <w:top w:w="15" w:type="dxa"/>
          <w:left w:w="15" w:type="dxa"/>
          <w:bottom w:w="15" w:type="dxa"/>
          <w:right w:w="15" w:type="dxa"/>
        </w:tblCellMar>
        <w:tblLook w:val="04A0"/>
      </w:tblPr>
      <w:tblGrid>
        <w:gridCol w:w="1245"/>
        <w:gridCol w:w="10380"/>
      </w:tblGrid>
      <w:tr w:rsidR="000B2D9E" w:rsidRPr="001F1705" w:rsidTr="000B2D9E">
        <w:trPr>
          <w:tblCellSpacing w:w="15" w:type="dxa"/>
        </w:trPr>
        <w:tc>
          <w:tcPr>
            <w:tcW w:w="1200" w:type="dxa"/>
            <w:tcMar>
              <w:top w:w="135" w:type="dxa"/>
              <w:left w:w="150" w:type="dxa"/>
              <w:bottom w:w="135" w:type="dxa"/>
              <w:right w:w="150" w:type="dxa"/>
            </w:tcMar>
            <w:vAlign w:val="center"/>
            <w:hideMark/>
          </w:tcPr>
          <w:p w:rsidR="000B2D9E" w:rsidRPr="001F1705" w:rsidRDefault="000B2D9E" w:rsidP="000B2D9E">
            <w:pPr>
              <w:jc w:val="center"/>
              <w:rPr>
                <w:sz w:val="24"/>
                <w:szCs w:val="24"/>
              </w:rPr>
            </w:pPr>
          </w:p>
        </w:tc>
        <w:tc>
          <w:tcPr>
            <w:tcW w:w="0" w:type="auto"/>
            <w:tcBorders>
              <w:left w:val="single" w:sz="6" w:space="0" w:color="DDDDD8"/>
            </w:tcBorders>
            <w:tcMar>
              <w:top w:w="135" w:type="dxa"/>
              <w:left w:w="270" w:type="dxa"/>
              <w:bottom w:w="135" w:type="dxa"/>
              <w:right w:w="300" w:type="dxa"/>
            </w:tcMar>
            <w:vAlign w:val="center"/>
            <w:hideMark/>
          </w:tcPr>
          <w:p w:rsidR="000B2D9E" w:rsidRPr="001F1705" w:rsidRDefault="000B2D9E" w:rsidP="000B2D9E">
            <w:pPr>
              <w:pStyle w:val="NormalWeb"/>
              <w:spacing w:before="0" w:beforeAutospacing="0" w:after="0" w:afterAutospacing="0"/>
              <w:rPr>
                <w:rFonts w:ascii="inherit" w:hAnsi="inherit"/>
                <w:spacing w:val="-1"/>
              </w:rPr>
            </w:pPr>
            <w:r w:rsidRPr="001F1705">
              <w:rPr>
                <w:rFonts w:ascii="inherit" w:hAnsi="inherit"/>
                <w:spacing w:val="-1"/>
              </w:rPr>
              <w:t>Alternatively, you could use the </w:t>
            </w:r>
            <w:r w:rsidRPr="001F1705">
              <w:rPr>
                <w:rStyle w:val="HTMLCode"/>
                <w:sz w:val="24"/>
                <w:szCs w:val="24"/>
                <w:shd w:val="clear" w:color="auto" w:fill="F7F7F8"/>
              </w:rPr>
              <w:t>git mergetool</w:t>
            </w:r>
            <w:r w:rsidRPr="001F1705">
              <w:rPr>
                <w:rFonts w:ascii="inherit" w:hAnsi="inherit"/>
                <w:spacing w:val="-1"/>
              </w:rPr>
              <w:t> command. </w:t>
            </w:r>
            <w:proofErr w:type="gramStart"/>
            <w:r w:rsidRPr="001F1705">
              <w:rPr>
                <w:rStyle w:val="HTMLCode"/>
                <w:sz w:val="24"/>
                <w:szCs w:val="24"/>
                <w:shd w:val="clear" w:color="auto" w:fill="F7F7F8"/>
              </w:rPr>
              <w:t>git</w:t>
            </w:r>
            <w:proofErr w:type="gramEnd"/>
            <w:r w:rsidRPr="001F1705">
              <w:rPr>
                <w:rStyle w:val="HTMLCode"/>
                <w:sz w:val="24"/>
                <w:szCs w:val="24"/>
                <w:shd w:val="clear" w:color="auto" w:fill="F7F7F8"/>
              </w:rPr>
              <w:t xml:space="preserve"> mergetool</w:t>
            </w:r>
            <w:r w:rsidRPr="001F1705">
              <w:rPr>
                <w:rFonts w:ascii="inherit" w:hAnsi="inherit"/>
                <w:spacing w:val="-1"/>
              </w:rPr>
              <w:t xml:space="preserve">starts a </w:t>
            </w:r>
            <w:r w:rsidRPr="001F1705">
              <w:rPr>
                <w:rFonts w:ascii="inherit" w:hAnsi="inherit"/>
                <w:spacing w:val="-1"/>
              </w:rPr>
              <w:lastRenderedPageBreak/>
              <w:t>configurable merge tool that displays the changes in a split screen. Some operating systems may come with a suitable merge tool already installed or configured for Git.</w:t>
            </w:r>
          </w:p>
        </w:tc>
      </w:tr>
    </w:tbl>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97" w:anchor="rebaseconflict" w:history="1">
        <w:r w:rsidR="000B2D9E" w:rsidRPr="001F1705">
          <w:rPr>
            <w:rStyle w:val="Hyperlink"/>
            <w:rFonts w:ascii="Arial" w:hAnsi="Arial" w:cs="Arial"/>
            <w:color w:val="28373C"/>
            <w:spacing w:val="-2"/>
            <w:sz w:val="24"/>
            <w:szCs w:val="24"/>
            <w:u w:val="none"/>
          </w:rPr>
          <w:t>50. Solving rebase conflicts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398" w:anchor="rebaseconflict_definition" w:history="1">
        <w:r w:rsidR="000B2D9E" w:rsidRPr="001F1705">
          <w:rPr>
            <w:rStyle w:val="Hyperlink"/>
            <w:rFonts w:ascii="Arial" w:hAnsi="Arial" w:cs="Arial"/>
            <w:color w:val="28373C"/>
            <w:sz w:val="24"/>
            <w:szCs w:val="24"/>
            <w:u w:val="none"/>
          </w:rPr>
          <w:t>50.1. What is a conflict during a rebase operation?</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Rebase conflict </w:t>
      </w:r>
      <w:proofErr w:type="gramStart"/>
      <w:r w:rsidRPr="001F1705">
        <w:rPr>
          <w:rFonts w:ascii="inherit" w:hAnsi="inherit"/>
          <w:spacing w:val="-1"/>
        </w:rPr>
        <w:t>During</w:t>
      </w:r>
      <w:proofErr w:type="gramEnd"/>
      <w:r w:rsidRPr="001F1705">
        <w:rPr>
          <w:rFonts w:ascii="inherit" w:hAnsi="inherit"/>
          <w:spacing w:val="-1"/>
        </w:rPr>
        <w:t xml:space="preserve"> a rebase operation, several commits are applied onto a certain commit. If you rebase a branch onto another branch, this commit is the last common ancestor of the two branches.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For each commit which is applied it is possible that a conflict occurs.</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399" w:anchor="rebaseconflict_solving" w:history="1">
        <w:r w:rsidR="000B2D9E" w:rsidRPr="001F1705">
          <w:rPr>
            <w:rStyle w:val="Hyperlink"/>
            <w:rFonts w:ascii="Arial" w:hAnsi="Arial" w:cs="Arial"/>
            <w:color w:val="28373C"/>
            <w:spacing w:val="-2"/>
            <w:sz w:val="24"/>
            <w:szCs w:val="24"/>
            <w:u w:val="none"/>
          </w:rPr>
          <w:t>51. Handling a conflict during a rebase operation</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a conflict occurs during a rebase operation, the rebase operation stops and the developer needs to resolve the conflict. After he has solved the conflicts, the developer instructs Git to continue with the rebase operation.</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 conflict during a rebase operation is solved similarly to the way a conflict during a merge operation is solved. The developer edits the conflicts and adds the files to the Git index. Afterwards he continues the rebase operation with the following command.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rebase</w:t>
      </w:r>
      <w:proofErr w:type="gramEnd"/>
      <w:r w:rsidRPr="001F1705">
        <w:rPr>
          <w:rStyle w:val="HTMLCode"/>
          <w:sz w:val="24"/>
          <w:szCs w:val="24"/>
        </w:rPr>
        <w:t xml:space="preserve"> conflict is fixed, continue with the rebase operation</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rebase --continue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To see the files which have a rebase conflict use the following </w:t>
      </w:r>
      <w:proofErr w:type="gramStart"/>
      <w:r w:rsidRPr="001F1705">
        <w:rPr>
          <w:rFonts w:ascii="inherit" w:hAnsi="inherit"/>
          <w:spacing w:val="-1"/>
        </w:rPr>
        <w:t>command.</w:t>
      </w:r>
      <w:proofErr w:type="gramEnd"/>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lists the files which have a conflict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diff --name-only --diff-filter=U</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solve such a conflict the same way as you would solve a merge conflict.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can also skip the commit which creates the conflict.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skip</w:t>
      </w:r>
      <w:proofErr w:type="gramEnd"/>
      <w:r w:rsidRPr="001F1705">
        <w:rPr>
          <w:rStyle w:val="HTMLCode"/>
          <w:sz w:val="24"/>
          <w:szCs w:val="24"/>
        </w:rPr>
        <w:t xml:space="preserve"> commit which creates the conflict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rebase --skip</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00" w:anchor="rebaseconflict_abort" w:history="1">
        <w:r w:rsidR="000B2D9E" w:rsidRPr="001F1705">
          <w:rPr>
            <w:rStyle w:val="Hyperlink"/>
            <w:rFonts w:ascii="Arial" w:hAnsi="Arial" w:cs="Arial"/>
            <w:color w:val="28373C"/>
            <w:spacing w:val="-2"/>
            <w:sz w:val="24"/>
            <w:szCs w:val="24"/>
            <w:u w:val="none"/>
          </w:rPr>
          <w:t>52. Aborting a rebase operation</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can also abort a rebase operation with the following command.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abort</w:t>
      </w:r>
      <w:proofErr w:type="gramEnd"/>
      <w:r w:rsidRPr="001F1705">
        <w:rPr>
          <w:rStyle w:val="HTMLCode"/>
          <w:sz w:val="24"/>
          <w:szCs w:val="24"/>
        </w:rPr>
        <w:t xml:space="preserve"> rebase and recreate the situation before the rebase</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rebase --abort</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01" w:anchor="rebaseconflict_theirs" w:history="1">
        <w:r w:rsidR="000B2D9E" w:rsidRPr="001F1705">
          <w:rPr>
            <w:rStyle w:val="Hyperlink"/>
            <w:rFonts w:ascii="Arial" w:hAnsi="Arial" w:cs="Arial"/>
            <w:color w:val="28373C"/>
            <w:spacing w:val="-2"/>
            <w:sz w:val="24"/>
            <w:szCs w:val="24"/>
            <w:u w:val="none"/>
          </w:rPr>
          <w:t>53. Picking theirs or ours for conflicting file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a file is in conflict, you can instruct Git to take the version from the new commit of the version of commit onto which the new changes are applied. This is sometimes easier than to solve all conflicts manually. For this you can use the </w:t>
      </w:r>
      <w:r w:rsidRPr="001F1705">
        <w:rPr>
          <w:rStyle w:val="HTMLCode"/>
          <w:sz w:val="24"/>
          <w:szCs w:val="24"/>
          <w:shd w:val="clear" w:color="auto" w:fill="F7F7F8"/>
        </w:rPr>
        <w:t>git checkout</w:t>
      </w:r>
      <w:r w:rsidRPr="001F1705">
        <w:rPr>
          <w:rFonts w:ascii="inherit" w:hAnsi="inherit"/>
          <w:spacing w:val="-1"/>
        </w:rPr>
        <w:t> with the </w:t>
      </w:r>
      <w:r w:rsidRPr="001F1705">
        <w:rPr>
          <w:rStyle w:val="HTMLCode"/>
          <w:sz w:val="24"/>
          <w:szCs w:val="24"/>
          <w:shd w:val="clear" w:color="auto" w:fill="F7F7F8"/>
        </w:rPr>
        <w:t>--theirs</w:t>
      </w:r>
      <w:r w:rsidRPr="001F1705">
        <w:rPr>
          <w:rFonts w:ascii="inherit" w:hAnsi="inherit"/>
          <w:spacing w:val="-1"/>
        </w:rPr>
        <w:t> or </w:t>
      </w:r>
      <w:r w:rsidRPr="001F1705">
        <w:rPr>
          <w:rStyle w:val="HTMLCode"/>
          <w:sz w:val="24"/>
          <w:szCs w:val="24"/>
          <w:shd w:val="clear" w:color="auto" w:fill="F7F7F8"/>
        </w:rPr>
        <w:t>--ours</w:t>
      </w:r>
      <w:r w:rsidRPr="001F1705">
        <w:rPr>
          <w:rFonts w:ascii="inherit" w:hAnsi="inherit"/>
          <w:spacing w:val="-1"/>
        </w:rPr>
        <w:t> flag. During the conflict </w:t>
      </w:r>
      <w:r w:rsidRPr="001F1705">
        <w:rPr>
          <w:rStyle w:val="HTMLCode"/>
          <w:sz w:val="24"/>
          <w:szCs w:val="24"/>
          <w:shd w:val="clear" w:color="auto" w:fill="F7F7F8"/>
        </w:rPr>
        <w:t>--ours</w:t>
      </w:r>
      <w:r w:rsidRPr="001F1705">
        <w:rPr>
          <w:rFonts w:ascii="inherit" w:hAnsi="inherit"/>
          <w:spacing w:val="-1"/>
        </w:rPr>
        <w:t> points to the file in the commit onto which the new commit is placed, i.g., using this skips the new changes for this file.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Therefore to ignore the changes in a commit for a file use the following command.</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checkout --ours foo/bar.java</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foo/bar.java</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To take the version of the new commit use the following command.</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--theirs foo/bar.java</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add foo/bar.java</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02" w:anchor="alias" w:history="1">
        <w:r w:rsidR="000B2D9E" w:rsidRPr="001F1705">
          <w:rPr>
            <w:rStyle w:val="Hyperlink"/>
            <w:rFonts w:ascii="Arial" w:hAnsi="Arial" w:cs="Arial"/>
            <w:color w:val="28373C"/>
            <w:spacing w:val="-2"/>
            <w:sz w:val="24"/>
            <w:szCs w:val="24"/>
            <w:u w:val="none"/>
          </w:rPr>
          <w:t>54. Define alias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03" w:anchor="alias_definition" w:history="1">
        <w:r w:rsidR="000B2D9E" w:rsidRPr="001F1705">
          <w:rPr>
            <w:rStyle w:val="Hyperlink"/>
            <w:rFonts w:ascii="Arial" w:hAnsi="Arial" w:cs="Arial"/>
            <w:color w:val="28373C"/>
            <w:sz w:val="24"/>
            <w:szCs w:val="24"/>
            <w:u w:val="none"/>
          </w:rPr>
          <w:t>54.1. Using an alias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An </w:t>
      </w:r>
      <w:r w:rsidRPr="001F1705">
        <w:rPr>
          <w:rStyle w:val="Emphasis"/>
          <w:rFonts w:ascii="inherit" w:eastAsiaTheme="majorEastAsia" w:hAnsi="inherit"/>
          <w:spacing w:val="-1"/>
        </w:rPr>
        <w:t>alias</w:t>
      </w:r>
      <w:r w:rsidRPr="001F1705">
        <w:rPr>
          <w:rFonts w:ascii="inherit" w:hAnsi="inherit"/>
          <w:spacing w:val="-1"/>
        </w:rPr>
        <w:t> in Git allows you to create a short form of one or several existing Git commands. For example, you can define an alias which is a short form of your own favorite commands or you can combine several commands with an alias.</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04" w:anchor="alias_example" w:history="1">
        <w:r w:rsidR="000B2D9E" w:rsidRPr="001F1705">
          <w:rPr>
            <w:rStyle w:val="Hyperlink"/>
            <w:rFonts w:ascii="Arial" w:hAnsi="Arial" w:cs="Arial"/>
            <w:color w:val="28373C"/>
            <w:sz w:val="24"/>
            <w:szCs w:val="24"/>
            <w:u w:val="none"/>
          </w:rPr>
          <w:t>54.2. Alias examples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defines an </w:t>
      </w:r>
      <w:r w:rsidRPr="001F1705">
        <w:rPr>
          <w:rStyle w:val="Emphasis"/>
          <w:rFonts w:ascii="inherit" w:eastAsiaTheme="majorEastAsia" w:hAnsi="inherit"/>
          <w:spacing w:val="-1"/>
        </w:rPr>
        <w:t>alias</w:t>
      </w:r>
      <w:r w:rsidRPr="001F1705">
        <w:rPr>
          <w:rFonts w:ascii="inherit" w:hAnsi="inherit"/>
          <w:spacing w:val="-1"/>
        </w:rPr>
        <w:t> to see the staged changes with the new </w:t>
      </w:r>
      <w:r w:rsidRPr="001F1705">
        <w:rPr>
          <w:rStyle w:val="HTMLCode"/>
          <w:sz w:val="24"/>
          <w:szCs w:val="24"/>
          <w:shd w:val="clear" w:color="auto" w:fill="F7F7F8"/>
        </w:rPr>
        <w:t>git staged</w:t>
      </w:r>
      <w:r w:rsidRPr="001F1705">
        <w:rPr>
          <w:rFonts w:ascii="inherit" w:hAnsi="inherit"/>
          <w:spacing w:val="-1"/>
        </w:rPr>
        <w:t> command.</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alias.staged 'diff --cached'</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Or you can define an </w:t>
      </w:r>
      <w:r w:rsidRPr="001F1705">
        <w:rPr>
          <w:rStyle w:val="Emphasis"/>
          <w:rFonts w:ascii="inherit" w:eastAsiaTheme="majorEastAsia" w:hAnsi="inherit"/>
          <w:spacing w:val="-1"/>
        </w:rPr>
        <w:t>alias</w:t>
      </w:r>
      <w:r w:rsidRPr="001F1705">
        <w:rPr>
          <w:rFonts w:ascii="inherit" w:hAnsi="inherit"/>
          <w:spacing w:val="-1"/>
        </w:rPr>
        <w:t> for a detailed </w:t>
      </w:r>
      <w:r w:rsidRPr="001F1705">
        <w:rPr>
          <w:rStyle w:val="HTMLCode"/>
          <w:sz w:val="24"/>
          <w:szCs w:val="24"/>
          <w:shd w:val="clear" w:color="auto" w:fill="F7F7F8"/>
        </w:rPr>
        <w:t>git log</w:t>
      </w:r>
      <w:r w:rsidRPr="001F1705">
        <w:rPr>
          <w:rFonts w:ascii="inherit" w:hAnsi="inherit"/>
          <w:spacing w:val="-1"/>
        </w:rPr>
        <w:t> command. The following command defines the </w:t>
      </w:r>
      <w:r w:rsidRPr="001F1705">
        <w:rPr>
          <w:rStyle w:val="HTMLCode"/>
          <w:sz w:val="24"/>
          <w:szCs w:val="24"/>
          <w:shd w:val="clear" w:color="auto" w:fill="F7F7F8"/>
        </w:rPr>
        <w:t>git ll</w:t>
      </w:r>
      <w:r w:rsidRPr="001F1705">
        <w:rPr>
          <w:rFonts w:ascii="inherit" w:hAnsi="inherit"/>
          <w:spacing w:val="-1"/>
        </w:rPr>
        <w:t> </w:t>
      </w:r>
      <w:r w:rsidRPr="001F1705">
        <w:rPr>
          <w:rStyle w:val="Emphasis"/>
          <w:rFonts w:ascii="inherit" w:eastAsiaTheme="majorEastAsia" w:hAnsi="inherit"/>
          <w:spacing w:val="-1"/>
        </w:rPr>
        <w:t>alias</w:t>
      </w:r>
      <w:r w:rsidRPr="001F1705">
        <w:rPr>
          <w:rFonts w:ascii="inherit" w:hAnsi="inherit"/>
          <w:spacing w:val="-1"/>
        </w:rPr>
        <w: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alias.ll 'log --graph --oneline --decorate --all'</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can also run external commands. In this case you start the </w:t>
      </w:r>
      <w:r w:rsidRPr="001F1705">
        <w:rPr>
          <w:rStyle w:val="Emphasis"/>
          <w:rFonts w:ascii="inherit" w:eastAsiaTheme="majorEastAsia" w:hAnsi="inherit"/>
          <w:spacing w:val="-1"/>
        </w:rPr>
        <w:t>alias</w:t>
      </w:r>
      <w:r w:rsidRPr="001F1705">
        <w:rPr>
          <w:rFonts w:ascii="inherit" w:hAnsi="inherit"/>
          <w:spacing w:val="-1"/>
        </w:rPr>
        <w:t xml:space="preserve"> definition with </w:t>
      </w:r>
      <w:proofErr w:type="gramStart"/>
      <w:r w:rsidRPr="001F1705">
        <w:rPr>
          <w:rFonts w:ascii="inherit" w:hAnsi="inherit"/>
          <w:spacing w:val="-1"/>
        </w:rPr>
        <w:t>a </w:t>
      </w:r>
      <w:r w:rsidRPr="001F1705">
        <w:rPr>
          <w:rStyle w:val="HTMLCode"/>
          <w:sz w:val="24"/>
          <w:szCs w:val="24"/>
          <w:shd w:val="clear" w:color="auto" w:fill="F7F7F8"/>
        </w:rPr>
        <w:t>!</w:t>
      </w:r>
      <w:proofErr w:type="gramEnd"/>
      <w:r w:rsidRPr="001F1705">
        <w:rPr>
          <w:rFonts w:ascii="inherit" w:hAnsi="inherit"/>
          <w:spacing w:val="-1"/>
        </w:rPr>
        <w:t>character. For example, the following defines the </w:t>
      </w:r>
      <w:r w:rsidRPr="001F1705">
        <w:rPr>
          <w:rStyle w:val="HTMLCode"/>
          <w:sz w:val="24"/>
          <w:szCs w:val="24"/>
          <w:shd w:val="clear" w:color="auto" w:fill="F7F7F8"/>
        </w:rPr>
        <w:t>git ac</w:t>
      </w:r>
      <w:r w:rsidRPr="001F1705">
        <w:rPr>
          <w:rFonts w:ascii="inherit" w:hAnsi="inherit"/>
          <w:spacing w:val="-1"/>
        </w:rPr>
        <w:t> command which combines </w:t>
      </w:r>
      <w:r w:rsidRPr="001F1705">
        <w:rPr>
          <w:rStyle w:val="HTMLCode"/>
          <w:sz w:val="24"/>
          <w:szCs w:val="24"/>
          <w:shd w:val="clear" w:color="auto" w:fill="F7F7F8"/>
        </w:rPr>
        <w:t xml:space="preserve">git </w:t>
      </w:r>
      <w:proofErr w:type="gramStart"/>
      <w:r w:rsidRPr="001F1705">
        <w:rPr>
          <w:rStyle w:val="HTMLCode"/>
          <w:sz w:val="24"/>
          <w:szCs w:val="24"/>
          <w:shd w:val="clear" w:color="auto" w:fill="F7F7F8"/>
        </w:rPr>
        <w:t>add .</w:t>
      </w:r>
      <w:proofErr w:type="gramEnd"/>
      <w:r w:rsidRPr="001F1705">
        <w:rPr>
          <w:rStyle w:val="HTMLCode"/>
          <w:sz w:val="24"/>
          <w:szCs w:val="24"/>
          <w:shd w:val="clear" w:color="auto" w:fill="F7F7F8"/>
        </w:rPr>
        <w:t xml:space="preserve"> -A</w:t>
      </w:r>
      <w:r w:rsidRPr="001F1705">
        <w:rPr>
          <w:rFonts w:ascii="inherit" w:hAnsi="inherit"/>
          <w:spacing w:val="-1"/>
        </w:rPr>
        <w:t> and </w:t>
      </w:r>
      <w:r w:rsidRPr="001F1705">
        <w:rPr>
          <w:rStyle w:val="HTMLCode"/>
          <w:sz w:val="24"/>
          <w:szCs w:val="24"/>
          <w:shd w:val="clear" w:color="auto" w:fill="F7F7F8"/>
        </w:rPr>
        <w:t>git commit</w:t>
      </w:r>
      <w:r w:rsidRPr="001F1705">
        <w:rPr>
          <w:rFonts w:ascii="inherit" w:hAnsi="inherit"/>
          <w:spacing w:val="-1"/>
        </w:rPr>
        <w:t> commands.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define alias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config --global alias.act '!git add . -A &amp;&amp; git commit'</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to</w:t>
      </w:r>
      <w:proofErr w:type="gramEnd"/>
      <w:r w:rsidRPr="001F1705">
        <w:rPr>
          <w:rStyle w:val="HTMLCode"/>
          <w:sz w:val="24"/>
          <w:szCs w:val="24"/>
        </w:rPr>
        <w:t xml:space="preserve"> use it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act -m "message"</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05" w:anchor="bisect" w:history="1">
        <w:r w:rsidR="000B2D9E" w:rsidRPr="001F1705">
          <w:rPr>
            <w:rStyle w:val="Hyperlink"/>
            <w:rFonts w:ascii="Arial" w:hAnsi="Arial" w:cs="Arial"/>
            <w:color w:val="28373C"/>
            <w:spacing w:val="-2"/>
            <w:sz w:val="24"/>
            <w:szCs w:val="24"/>
            <w:u w:val="none"/>
          </w:rPr>
          <w:t>55. Error search with git bisect</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06" w:anchor="bisect_definition" w:history="1">
        <w:r w:rsidR="000B2D9E" w:rsidRPr="001F1705">
          <w:rPr>
            <w:rStyle w:val="Hyperlink"/>
            <w:rFonts w:ascii="Arial" w:hAnsi="Arial" w:cs="Arial"/>
            <w:color w:val="28373C"/>
            <w:sz w:val="24"/>
            <w:szCs w:val="24"/>
            <w:u w:val="none"/>
          </w:rPr>
          <w:t>55.1. Using git bisect</w:t>
        </w:r>
      </w:hyperlink>
    </w:p>
    <w:p w:rsidR="000B2D9E" w:rsidRPr="001F1705" w:rsidRDefault="000B2D9E" w:rsidP="000B2D9E">
      <w:pPr>
        <w:pStyle w:val="NormalWeb"/>
        <w:shd w:val="clear" w:color="auto" w:fill="FFFFFF"/>
        <w:rPr>
          <w:rFonts w:ascii="inherit" w:hAnsi="inherit"/>
          <w:spacing w:val="-1"/>
        </w:rPr>
      </w:pPr>
      <w:proofErr w:type="gramStart"/>
      <w:r w:rsidRPr="001F1705">
        <w:rPr>
          <w:rFonts w:ascii="inherit" w:hAnsi="inherit"/>
          <w:spacing w:val="-1"/>
        </w:rPr>
        <w:t>git</w:t>
      </w:r>
      <w:proofErr w:type="gramEnd"/>
      <w:r w:rsidRPr="001F1705">
        <w:rPr>
          <w:rFonts w:ascii="inherit" w:hAnsi="inherit"/>
          <w:spacing w:val="-1"/>
        </w:rPr>
        <w:t xml:space="preserve"> bisect The </w:t>
      </w:r>
      <w:r w:rsidRPr="001F1705">
        <w:rPr>
          <w:rStyle w:val="HTMLCode"/>
          <w:sz w:val="24"/>
          <w:szCs w:val="24"/>
          <w:shd w:val="clear" w:color="auto" w:fill="F7F7F8"/>
        </w:rPr>
        <w:t>git bisect</w:t>
      </w:r>
      <w:r w:rsidRPr="001F1705">
        <w:rPr>
          <w:rFonts w:ascii="inherit" w:hAnsi="inherit"/>
          <w:spacing w:val="-1"/>
        </w:rPr>
        <w:t> command allows you to run a binary search through the commit history to identify the commit which introduced an issue. You specify a range of commits and a script that the </w:t>
      </w:r>
      <w:r w:rsidRPr="001F1705">
        <w:rPr>
          <w:rStyle w:val="HTMLCode"/>
          <w:sz w:val="24"/>
          <w:szCs w:val="24"/>
          <w:shd w:val="clear" w:color="auto" w:fill="F7F7F8"/>
        </w:rPr>
        <w:t>bisect</w:t>
      </w:r>
      <w:r w:rsidRPr="001F1705">
        <w:rPr>
          <w:rFonts w:ascii="inherit" w:hAnsi="inherit"/>
          <w:spacing w:val="-1"/>
        </w:rPr>
        <w:t> command uses to identify whether a commit is good or bad.</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script must return 0 if the condition is fulfilled and non-zero if the condition is not fulfilled.</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07" w:anchor="bisect_cloning" w:history="1">
        <w:r w:rsidR="000B2D9E" w:rsidRPr="001F1705">
          <w:rPr>
            <w:rStyle w:val="Hyperlink"/>
            <w:rFonts w:ascii="Arial" w:hAnsi="Arial" w:cs="Arial"/>
            <w:color w:val="28373C"/>
            <w:sz w:val="24"/>
            <w:szCs w:val="24"/>
            <w:u w:val="none"/>
          </w:rPr>
          <w:t xml:space="preserve">55.2. </w:t>
        </w:r>
        <w:proofErr w:type="gramStart"/>
        <w:r w:rsidR="000B2D9E" w:rsidRPr="001F1705">
          <w:rPr>
            <w:rStyle w:val="Hyperlink"/>
            <w:rFonts w:ascii="Arial" w:hAnsi="Arial" w:cs="Arial"/>
            <w:color w:val="28373C"/>
            <w:sz w:val="24"/>
            <w:szCs w:val="24"/>
            <w:u w:val="none"/>
          </w:rPr>
          <w:t>git</w:t>
        </w:r>
        <w:proofErr w:type="gramEnd"/>
        <w:r w:rsidR="000B2D9E" w:rsidRPr="001F1705">
          <w:rPr>
            <w:rStyle w:val="Hyperlink"/>
            <w:rFonts w:ascii="Arial" w:hAnsi="Arial" w:cs="Arial"/>
            <w:color w:val="28373C"/>
            <w:sz w:val="24"/>
            <w:szCs w:val="24"/>
            <w:u w:val="none"/>
          </w:rPr>
          <w:t xml:space="preserve"> bisect example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Create a new Git repository, create the </w:t>
      </w:r>
      <w:r w:rsidRPr="001F1705">
        <w:rPr>
          <w:rStyle w:val="HTMLCode"/>
          <w:sz w:val="24"/>
          <w:szCs w:val="24"/>
          <w:shd w:val="clear" w:color="auto" w:fill="F7F7F8"/>
        </w:rPr>
        <w:t>text1.txt</w:t>
      </w:r>
      <w:r w:rsidRPr="001F1705">
        <w:rPr>
          <w:rFonts w:ascii="inherit" w:hAnsi="inherit"/>
          <w:spacing w:val="-1"/>
        </w:rPr>
        <w:t> file and commit it to the repository. Do a few more changes, remove the file and again do a few more changes.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We use a simple shell script which checks the existence of a file. Ensure that this file is executable.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w:t>
      </w:r>
      <w:proofErr w:type="gramEnd"/>
      <w:r w:rsidRPr="001F1705">
        <w:rPr>
          <w:rStyle w:val="HTMLCode"/>
          <w:sz w:val="24"/>
          <w:szCs w:val="24"/>
        </w:rPr>
        <w:t>bin/bash</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lastRenderedPageBreak/>
        <w:t>FILE=$1</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if</w:t>
      </w:r>
      <w:proofErr w:type="gramEnd"/>
      <w:r w:rsidRPr="001F1705">
        <w:rPr>
          <w:rStyle w:val="HTMLCode"/>
          <w:sz w:val="24"/>
          <w:szCs w:val="24"/>
        </w:rPr>
        <w:t xml:space="preserve"> [ -f $FILE ];</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then</w:t>
      </w:r>
      <w:proofErr w:type="gramEnd"/>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exit</w:t>
      </w:r>
      <w:proofErr w:type="gramEnd"/>
      <w:r w:rsidRPr="001F1705">
        <w:rPr>
          <w:rStyle w:val="HTMLCode"/>
          <w:sz w:val="24"/>
          <w:szCs w:val="24"/>
        </w:rPr>
        <w:t xml:space="preserve"> 0;</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else</w:t>
      </w:r>
      <w:proofErr w:type="gramEnd"/>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exit</w:t>
      </w:r>
      <w:proofErr w:type="gramEnd"/>
      <w:r w:rsidRPr="001F1705">
        <w:rPr>
          <w:rStyle w:val="HTMLCode"/>
          <w:sz w:val="24"/>
          <w:szCs w:val="24"/>
        </w:rPr>
        <w:t xml:space="preserve"> 1;</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fi</w:t>
      </w:r>
      <w:proofErr w:type="gramEnd"/>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Afterwards </w:t>
      </w:r>
      <w:proofErr w:type="gramStart"/>
      <w:r w:rsidRPr="001F1705">
        <w:rPr>
          <w:rFonts w:ascii="inherit" w:hAnsi="inherit"/>
          <w:spacing w:val="-1"/>
        </w:rPr>
        <w:t>use the </w:t>
      </w:r>
      <w:r w:rsidRPr="001F1705">
        <w:rPr>
          <w:rStyle w:val="HTMLCode"/>
          <w:sz w:val="24"/>
          <w:szCs w:val="24"/>
          <w:shd w:val="clear" w:color="auto" w:fill="F7F7F8"/>
        </w:rPr>
        <w:t>git bisect</w:t>
      </w:r>
      <w:proofErr w:type="gramEnd"/>
      <w:r w:rsidRPr="001F1705">
        <w:rPr>
          <w:rFonts w:ascii="inherit" w:hAnsi="inherit"/>
          <w:spacing w:val="-1"/>
        </w:rPr>
        <w:t> command to find the bad commit. First you use the </w:t>
      </w:r>
      <w:r w:rsidRPr="001F1705">
        <w:rPr>
          <w:rStyle w:val="HTMLCode"/>
          <w:sz w:val="24"/>
          <w:szCs w:val="24"/>
          <w:shd w:val="clear" w:color="auto" w:fill="F7F7F8"/>
        </w:rPr>
        <w:t>git bisect start</w:t>
      </w:r>
      <w:r w:rsidRPr="001F1705">
        <w:rPr>
          <w:rFonts w:ascii="inherit" w:hAnsi="inherit"/>
          <w:spacing w:val="-1"/>
        </w:rPr>
        <w:t> command to define a commit known to be bad (showing the problem) and a commit known to be good (not showing the problem).</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define that bisect should check</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the last 5 commits</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bisect start HEAD HEAD~5</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Afterwards run the bisect command using the shell script.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assumes that the check script</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is a directory above the current</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bisect run ../check.sh test1.txt</w:t>
      </w:r>
    </w:p>
    <w:tbl>
      <w:tblPr>
        <w:tblW w:w="11625" w:type="dxa"/>
        <w:tblCellSpacing w:w="15" w:type="dxa"/>
        <w:tblCellMar>
          <w:top w:w="15" w:type="dxa"/>
          <w:left w:w="15" w:type="dxa"/>
          <w:bottom w:w="15" w:type="dxa"/>
          <w:right w:w="15" w:type="dxa"/>
        </w:tblCellMar>
        <w:tblLook w:val="04A0"/>
      </w:tblPr>
      <w:tblGrid>
        <w:gridCol w:w="1245"/>
        <w:gridCol w:w="10380"/>
      </w:tblGrid>
      <w:tr w:rsidR="000B2D9E" w:rsidRPr="001F1705" w:rsidTr="000B2D9E">
        <w:trPr>
          <w:tblCellSpacing w:w="15" w:type="dxa"/>
        </w:trPr>
        <w:tc>
          <w:tcPr>
            <w:tcW w:w="1200" w:type="dxa"/>
            <w:tcMar>
              <w:top w:w="135" w:type="dxa"/>
              <w:left w:w="150" w:type="dxa"/>
              <w:bottom w:w="135" w:type="dxa"/>
              <w:right w:w="150" w:type="dxa"/>
            </w:tcMar>
            <w:vAlign w:val="center"/>
            <w:hideMark/>
          </w:tcPr>
          <w:p w:rsidR="000B2D9E" w:rsidRPr="001F1705" w:rsidRDefault="000B2D9E" w:rsidP="000B2D9E">
            <w:pPr>
              <w:jc w:val="center"/>
              <w:rPr>
                <w:sz w:val="24"/>
                <w:szCs w:val="24"/>
              </w:rPr>
            </w:pPr>
          </w:p>
        </w:tc>
        <w:tc>
          <w:tcPr>
            <w:tcW w:w="0" w:type="auto"/>
            <w:tcBorders>
              <w:left w:val="single" w:sz="6" w:space="0" w:color="DDDDD8"/>
            </w:tcBorders>
            <w:tcMar>
              <w:top w:w="135" w:type="dxa"/>
              <w:left w:w="270" w:type="dxa"/>
              <w:bottom w:w="135" w:type="dxa"/>
              <w:right w:w="300" w:type="dxa"/>
            </w:tcMar>
            <w:vAlign w:val="center"/>
            <w:hideMark/>
          </w:tcPr>
          <w:p w:rsidR="000B2D9E" w:rsidRPr="001F1705" w:rsidRDefault="000B2D9E" w:rsidP="000B2D9E">
            <w:pPr>
              <w:pStyle w:val="NormalWeb"/>
              <w:spacing w:before="0" w:beforeAutospacing="0" w:after="0" w:afterAutospacing="0"/>
              <w:rPr>
                <w:rFonts w:ascii="inherit" w:hAnsi="inherit"/>
                <w:spacing w:val="-1"/>
              </w:rPr>
            </w:pPr>
            <w:r w:rsidRPr="001F1705">
              <w:rPr>
                <w:rFonts w:ascii="inherit" w:hAnsi="inherit"/>
                <w:spacing w:val="-1"/>
              </w:rPr>
              <w:t>The above commands serve as an example. The existence of a file can be easier verified with the </w:t>
            </w:r>
            <w:r w:rsidRPr="001F1705">
              <w:rPr>
                <w:rStyle w:val="HTMLCode"/>
                <w:sz w:val="24"/>
                <w:szCs w:val="24"/>
                <w:shd w:val="clear" w:color="auto" w:fill="F7F7F8"/>
              </w:rPr>
              <w:t>git bisect</w:t>
            </w:r>
            <w:r w:rsidRPr="001F1705">
              <w:rPr>
                <w:rFonts w:ascii="inherit" w:hAnsi="inherit"/>
                <w:spacing w:val="-1"/>
              </w:rPr>
              <w:t> command: </w:t>
            </w:r>
            <w:r w:rsidRPr="001F1705">
              <w:rPr>
                <w:rStyle w:val="HTMLCode"/>
                <w:sz w:val="24"/>
                <w:szCs w:val="24"/>
                <w:shd w:val="clear" w:color="auto" w:fill="F7F7F8"/>
              </w:rPr>
              <w:t>git bisect run test -f test1.txt</w:t>
            </w:r>
          </w:p>
        </w:tc>
      </w:tr>
    </w:tbl>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08" w:anchor="filterbranch" w:history="1">
        <w:r w:rsidR="000B2D9E" w:rsidRPr="001F1705">
          <w:rPr>
            <w:rStyle w:val="Hyperlink"/>
            <w:rFonts w:ascii="Arial" w:hAnsi="Arial" w:cs="Arial"/>
            <w:color w:val="28373C"/>
            <w:spacing w:val="-2"/>
            <w:sz w:val="24"/>
            <w:szCs w:val="24"/>
            <w:u w:val="none"/>
          </w:rPr>
          <w:t>56. Rewriting commit history with git filter-branch</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09" w:anchor="filterbranch_definition" w:history="1">
        <w:r w:rsidR="000B2D9E" w:rsidRPr="001F1705">
          <w:rPr>
            <w:rStyle w:val="Hyperlink"/>
            <w:rFonts w:ascii="Arial" w:hAnsi="Arial" w:cs="Arial"/>
            <w:color w:val="28373C"/>
            <w:sz w:val="24"/>
            <w:szCs w:val="24"/>
            <w:u w:val="none"/>
          </w:rPr>
          <w:t>56.1. Using the git filter branch command (filter-branch)</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w:t>
      </w:r>
      <w:r w:rsidRPr="001F1705">
        <w:rPr>
          <w:rStyle w:val="HTMLCode"/>
          <w:sz w:val="24"/>
          <w:szCs w:val="24"/>
          <w:shd w:val="clear" w:color="auto" w:fill="F7F7F8"/>
        </w:rPr>
        <w:t>git filter-branch</w:t>
      </w:r>
      <w:r w:rsidRPr="001F1705">
        <w:rPr>
          <w:rFonts w:ascii="inherit" w:hAnsi="inherit"/>
          <w:spacing w:val="-1"/>
        </w:rPr>
        <w:t> command allows you to rewrite the Git commit history. This can be done for selected branches and you can apply custom filters on each revision. This creates different hashes for all modified commits. This implies that you get new IDs for all commits based on any rewritten commit.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command allows you to filter for several values, e.g., the author, the message, etc. For details please see the </w:t>
      </w:r>
      <w:hyperlink r:id="rId410" w:history="1">
        <w:r w:rsidRPr="001F1705">
          <w:rPr>
            <w:rStyle w:val="Hyperlink"/>
            <w:rFonts w:ascii="inherit" w:hAnsi="inherit"/>
            <w:color w:val="2156A5"/>
            <w:spacing w:val="-1"/>
          </w:rPr>
          <w:t>git-filter-branch manual page</w:t>
        </w:r>
      </w:hyperlink>
    </w:p>
    <w:tbl>
      <w:tblPr>
        <w:tblW w:w="11625" w:type="dxa"/>
        <w:tblCellSpacing w:w="15" w:type="dxa"/>
        <w:tblCellMar>
          <w:top w:w="15" w:type="dxa"/>
          <w:left w:w="15" w:type="dxa"/>
          <w:bottom w:w="15" w:type="dxa"/>
          <w:right w:w="15" w:type="dxa"/>
        </w:tblCellMar>
        <w:tblLook w:val="04A0"/>
      </w:tblPr>
      <w:tblGrid>
        <w:gridCol w:w="1245"/>
        <w:gridCol w:w="10380"/>
      </w:tblGrid>
      <w:tr w:rsidR="000B2D9E" w:rsidRPr="001F1705" w:rsidTr="000B2D9E">
        <w:trPr>
          <w:tblCellSpacing w:w="15" w:type="dxa"/>
        </w:trPr>
        <w:tc>
          <w:tcPr>
            <w:tcW w:w="1200" w:type="dxa"/>
            <w:tcMar>
              <w:top w:w="135" w:type="dxa"/>
              <w:left w:w="150" w:type="dxa"/>
              <w:bottom w:w="135" w:type="dxa"/>
              <w:right w:w="150" w:type="dxa"/>
            </w:tcMar>
            <w:vAlign w:val="center"/>
            <w:hideMark/>
          </w:tcPr>
          <w:p w:rsidR="000B2D9E" w:rsidRPr="001F1705" w:rsidRDefault="000B2D9E" w:rsidP="000B2D9E">
            <w:pPr>
              <w:jc w:val="center"/>
              <w:rPr>
                <w:sz w:val="24"/>
                <w:szCs w:val="24"/>
              </w:rPr>
            </w:pPr>
          </w:p>
        </w:tc>
        <w:tc>
          <w:tcPr>
            <w:tcW w:w="0" w:type="auto"/>
            <w:tcBorders>
              <w:left w:val="single" w:sz="6" w:space="0" w:color="DDDDD8"/>
            </w:tcBorders>
            <w:tcMar>
              <w:top w:w="135" w:type="dxa"/>
              <w:left w:w="270" w:type="dxa"/>
              <w:bottom w:w="135" w:type="dxa"/>
              <w:right w:w="300" w:type="dxa"/>
            </w:tcMar>
            <w:vAlign w:val="center"/>
            <w:hideMark/>
          </w:tcPr>
          <w:p w:rsidR="000B2D9E" w:rsidRPr="001F1705" w:rsidRDefault="000B2D9E" w:rsidP="000B2D9E">
            <w:pPr>
              <w:pStyle w:val="NormalWeb"/>
              <w:spacing w:before="0" w:beforeAutospacing="0" w:after="0" w:afterAutospacing="0"/>
              <w:rPr>
                <w:rFonts w:ascii="inherit" w:hAnsi="inherit"/>
                <w:spacing w:val="-1"/>
              </w:rPr>
            </w:pPr>
            <w:r w:rsidRPr="001F1705">
              <w:rPr>
                <w:rFonts w:ascii="inherit" w:hAnsi="inherit"/>
                <w:spacing w:val="-1"/>
              </w:rPr>
              <w:t>Using the </w:t>
            </w:r>
            <w:r w:rsidRPr="001F1705">
              <w:rPr>
                <w:rStyle w:val="HTMLCode"/>
                <w:sz w:val="24"/>
                <w:szCs w:val="24"/>
                <w:shd w:val="clear" w:color="auto" w:fill="F7F7F8"/>
              </w:rPr>
              <w:t>filter-branch</w:t>
            </w:r>
            <w:r w:rsidRPr="001F1705">
              <w:rPr>
                <w:rFonts w:ascii="inherit" w:hAnsi="inherit"/>
                <w:spacing w:val="-1"/>
              </w:rPr>
              <w:t> command is dangerous as it changes the Git repository. It changes the commit IDs and reacting on such a change requires explicit action from the developer, e.g., trying to rebase the stale local branch onto the corresponding rewritten remote-tracking branch.</w:t>
            </w:r>
          </w:p>
        </w:tc>
      </w:tr>
    </w:tbl>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For example, you can use </w:t>
      </w:r>
      <w:r w:rsidRPr="001F1705">
        <w:rPr>
          <w:rStyle w:val="HTMLCode"/>
          <w:sz w:val="24"/>
          <w:szCs w:val="24"/>
          <w:shd w:val="clear" w:color="auto" w:fill="F7F7F8"/>
        </w:rPr>
        <w:t>git filter-branch</w:t>
      </w:r>
      <w:r w:rsidRPr="001F1705">
        <w:rPr>
          <w:rFonts w:ascii="inherit" w:hAnsi="inherit"/>
          <w:spacing w:val="-1"/>
        </w:rPr>
        <w:t> if you want to remove a file which contains a password from the Git history. Or you want to remove huge binary files from the history. To completely remove such files, you need to run the </w:t>
      </w:r>
      <w:r w:rsidRPr="001F1705">
        <w:rPr>
          <w:rStyle w:val="HTMLCode"/>
          <w:sz w:val="24"/>
          <w:szCs w:val="24"/>
          <w:shd w:val="clear" w:color="auto" w:fill="F7F7F8"/>
        </w:rPr>
        <w:t>filter-branch</w:t>
      </w:r>
      <w:r w:rsidRPr="001F1705">
        <w:rPr>
          <w:rFonts w:ascii="inherit" w:hAnsi="inherit"/>
          <w:spacing w:val="-1"/>
        </w:rPr>
        <w:t> command on all branches.</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11" w:anchor="filterbranch_example" w:history="1">
        <w:r w:rsidR="000B2D9E" w:rsidRPr="001F1705">
          <w:rPr>
            <w:rStyle w:val="Hyperlink"/>
            <w:rFonts w:ascii="Arial" w:hAnsi="Arial" w:cs="Arial"/>
            <w:color w:val="28373C"/>
            <w:sz w:val="24"/>
            <w:szCs w:val="24"/>
            <w:u w:val="none"/>
          </w:rPr>
          <w:t>56.2. filter-branch examples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command extracts a directory from a Git repository and retains all commits for this subfolder.</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lastRenderedPageBreak/>
        <w:t>git</w:t>
      </w:r>
      <w:proofErr w:type="gramEnd"/>
      <w:r w:rsidRPr="001F1705">
        <w:rPr>
          <w:rStyle w:val="HTMLCode"/>
          <w:sz w:val="24"/>
          <w:szCs w:val="24"/>
        </w:rPr>
        <w:t xml:space="preserve"> filter-branch --prune-empty --subdirectory-filter FOLDER-NAME  BRANCH-NAME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command replaces the email address of one author from all commits.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filter-branch -f \</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--env-filter 'if </w:t>
      </w:r>
      <w:proofErr w:type="gramStart"/>
      <w:r w:rsidRPr="001F1705">
        <w:rPr>
          <w:rStyle w:val="HTMLCode"/>
          <w:sz w:val="24"/>
          <w:szCs w:val="24"/>
        </w:rPr>
        <w:t>[ "</w:t>
      </w:r>
      <w:proofErr w:type="gramEnd"/>
      <w:r w:rsidRPr="001F1705">
        <w:rPr>
          <w:rStyle w:val="HTMLCode"/>
          <w:sz w:val="24"/>
          <w:szCs w:val="24"/>
        </w:rPr>
        <w:t>$GIT_AUTHOR_NAME" = "Lars Vogel" ]; then \</w:t>
      </w:r>
    </w:p>
    <w:p w:rsidR="000B2D9E" w:rsidRPr="001F1705" w:rsidRDefault="000B2D9E" w:rsidP="000B2D9E">
      <w:pPr>
        <w:pStyle w:val="HTMLPreformatted"/>
        <w:shd w:val="clear" w:color="auto" w:fill="F7F7F8"/>
        <w:rPr>
          <w:sz w:val="24"/>
          <w:szCs w:val="24"/>
        </w:rPr>
      </w:pPr>
      <w:r w:rsidRPr="001F1705">
        <w:rPr>
          <w:rStyle w:val="HTMLCode"/>
          <w:sz w:val="24"/>
          <w:szCs w:val="24"/>
        </w:rPr>
        <w:t>GIT_AUTHOR_EMAIL="lars.vogel@gmail.com"; fi' HEAD)</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12" w:anchor="working-with-patch-files" w:history="1">
        <w:r w:rsidR="000B2D9E" w:rsidRPr="001F1705">
          <w:rPr>
            <w:rStyle w:val="Hyperlink"/>
            <w:rFonts w:ascii="Arial" w:hAnsi="Arial" w:cs="Arial"/>
            <w:color w:val="28373C"/>
            <w:spacing w:val="-2"/>
            <w:sz w:val="24"/>
            <w:szCs w:val="24"/>
            <w:u w:val="none"/>
          </w:rPr>
          <w:t>57. Working with patch files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13" w:anchor="gitpatch" w:history="1">
        <w:r w:rsidR="000B2D9E" w:rsidRPr="001F1705">
          <w:rPr>
            <w:rStyle w:val="Hyperlink"/>
            <w:rFonts w:ascii="Arial" w:hAnsi="Arial" w:cs="Arial"/>
            <w:color w:val="28373C"/>
            <w:sz w:val="24"/>
            <w:szCs w:val="24"/>
            <w:u w:val="none"/>
          </w:rPr>
          <w:t>57.1. What is a patch file?</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 </w:t>
      </w:r>
      <w:r w:rsidRPr="001F1705">
        <w:rPr>
          <w:rStyle w:val="Emphasis"/>
          <w:rFonts w:ascii="inherit" w:eastAsiaTheme="majorEastAsia" w:hAnsi="inherit"/>
          <w:spacing w:val="-1"/>
        </w:rPr>
        <w:t>patch</w:t>
      </w:r>
      <w:r w:rsidRPr="001F1705">
        <w:rPr>
          <w:rFonts w:ascii="inherit" w:hAnsi="inherit"/>
          <w:spacing w:val="-1"/>
        </w:rPr>
        <w:t> is a text file that contains changes to other text files in a standarized format. A patch created with the </w:t>
      </w:r>
      <w:r w:rsidRPr="001F1705">
        <w:rPr>
          <w:rStyle w:val="HTMLCode"/>
          <w:sz w:val="24"/>
          <w:szCs w:val="24"/>
          <w:shd w:val="clear" w:color="auto" w:fill="F7F7F8"/>
        </w:rPr>
        <w:t>git format-patch</w:t>
      </w:r>
      <w:r w:rsidRPr="001F1705">
        <w:rPr>
          <w:rFonts w:ascii="inherit" w:hAnsi="inherit"/>
          <w:spacing w:val="-1"/>
        </w:rPr>
        <w:t> command includes meta-information about the commit (committer, date, commit message, etc) and also contains the changes introduced in binary data in the commit.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This file can be sent to someone else and the receiver can use it to apply the changes to his local repository. The metadata is preserved.</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Alternatively you could create a diff file with the </w:t>
      </w:r>
      <w:r w:rsidRPr="001F1705">
        <w:rPr>
          <w:rStyle w:val="HTMLCode"/>
          <w:sz w:val="24"/>
          <w:szCs w:val="24"/>
          <w:shd w:val="clear" w:color="auto" w:fill="F7F7F8"/>
        </w:rPr>
        <w:t>git diff</w:t>
      </w:r>
      <w:r w:rsidRPr="001F1705">
        <w:rPr>
          <w:rFonts w:ascii="inherit" w:hAnsi="inherit"/>
          <w:spacing w:val="-1"/>
        </w:rPr>
        <w:t> command, but this diff file does not contain the metadata information.</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14" w:anchor="gitpatch_createandapply" w:history="1">
        <w:r w:rsidR="000B2D9E" w:rsidRPr="001F1705">
          <w:rPr>
            <w:rStyle w:val="Hyperlink"/>
            <w:rFonts w:ascii="Arial" w:hAnsi="Arial" w:cs="Arial"/>
            <w:color w:val="28373C"/>
            <w:sz w:val="24"/>
            <w:szCs w:val="24"/>
            <w:u w:val="none"/>
          </w:rPr>
          <w:t>57.2. Create and apply patches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following example creates a branch, changes several files and creates a commit recording these changes.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a new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branch mybranch</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use this new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mybranch</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make</w:t>
      </w:r>
      <w:proofErr w:type="gramEnd"/>
      <w:r w:rsidRPr="001F1705">
        <w:rPr>
          <w:rStyle w:val="HTMLCode"/>
          <w:sz w:val="24"/>
          <w:szCs w:val="24"/>
        </w:rPr>
        <w:t xml:space="preserve"> some changes</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touch</w:t>
      </w:r>
      <w:proofErr w:type="gramEnd"/>
      <w:r w:rsidRPr="001F1705">
        <w:rPr>
          <w:rStyle w:val="HTMLCode"/>
          <w:sz w:val="24"/>
          <w:szCs w:val="24"/>
        </w:rPr>
        <w:t xml:space="preserve"> test05</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change some content in an existing file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echo</w:t>
      </w:r>
      <w:proofErr w:type="gramEnd"/>
      <w:r w:rsidRPr="001F1705">
        <w:rPr>
          <w:rStyle w:val="HTMLCode"/>
          <w:sz w:val="24"/>
          <w:szCs w:val="24"/>
        </w:rPr>
        <w:t xml:space="preserve"> "new content for test01" &gt;test01</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commit</w:t>
      </w:r>
      <w:proofErr w:type="gramEnd"/>
      <w:r w:rsidRPr="001F1705">
        <w:rPr>
          <w:rStyle w:val="HTMLCode"/>
          <w:sz w:val="24"/>
          <w:szCs w:val="24"/>
        </w:rPr>
        <w:t xml:space="preserve"> this to the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commit -m "first commit in the branch"</w:t>
      </w:r>
    </w:p>
    <w:p w:rsidR="000B2D9E" w:rsidRPr="001F1705" w:rsidRDefault="000B2D9E" w:rsidP="000B2D9E">
      <w:pPr>
        <w:pStyle w:val="HTMLPreformatted"/>
        <w:shd w:val="clear" w:color="auto" w:fill="F7F7F8"/>
        <w:rPr>
          <w:sz w:val="24"/>
          <w:szCs w:val="24"/>
        </w:rPr>
      </w:pPr>
      <w:r w:rsidRPr="001F1705">
        <w:rPr>
          <w:sz w:val="24"/>
          <w:szCs w:val="24"/>
        </w:rPr>
        <w:t xml:space="preserve"> The</w:t>
      </w:r>
    </w:p>
    <w:p w:rsidR="000B2D9E" w:rsidRPr="001F1705" w:rsidRDefault="000B2D9E" w:rsidP="000B2D9E">
      <w:pPr>
        <w:pStyle w:val="HTMLPreformatted"/>
        <w:shd w:val="clear" w:color="auto" w:fill="F7F7F8"/>
        <w:rPr>
          <w:sz w:val="24"/>
          <w:szCs w:val="24"/>
        </w:rPr>
      </w:pPr>
      <w:proofErr w:type="gramStart"/>
      <w:r w:rsidRPr="001F1705">
        <w:rPr>
          <w:sz w:val="24"/>
          <w:szCs w:val="24"/>
        </w:rPr>
        <w:t>next</w:t>
      </w:r>
      <w:proofErr w:type="gramEnd"/>
      <w:r w:rsidRPr="001F1705">
        <w:rPr>
          <w:sz w:val="24"/>
          <w:szCs w:val="24"/>
        </w:rPr>
        <w:t xml:space="preserve"> example creates a patch for these changes.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creates a patch --&gt; git format-patch master</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format-patch origin/master</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this</w:t>
      </w:r>
      <w:proofErr w:type="gramEnd"/>
      <w:r w:rsidRPr="001F1705">
        <w:rPr>
          <w:rStyle w:val="HTMLCode"/>
          <w:sz w:val="24"/>
          <w:szCs w:val="24"/>
        </w:rPr>
        <w:t xml:space="preserve"> creates the file:</w:t>
      </w:r>
    </w:p>
    <w:p w:rsidR="000B2D9E" w:rsidRPr="001F1705" w:rsidRDefault="000B2D9E" w:rsidP="000B2D9E">
      <w:pPr>
        <w:pStyle w:val="HTMLPreformatted"/>
        <w:shd w:val="clear" w:color="auto" w:fill="F7F7F8"/>
        <w:rPr>
          <w:sz w:val="24"/>
          <w:szCs w:val="24"/>
        </w:rPr>
      </w:pPr>
      <w:r w:rsidRPr="001F1705">
        <w:rPr>
          <w:rStyle w:val="HTMLCode"/>
          <w:sz w:val="24"/>
          <w:szCs w:val="24"/>
        </w:rPr>
        <w:t># patch 0001-First-commit-in-the-branch.patch</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To apply this patch to your master branch in a different clone of the repository, switch to it and use the </w:t>
      </w:r>
      <w:r w:rsidRPr="001F1705">
        <w:rPr>
          <w:rStyle w:val="HTMLCode"/>
          <w:sz w:val="24"/>
          <w:szCs w:val="24"/>
          <w:shd w:val="clear" w:color="auto" w:fill="F7F7F8"/>
        </w:rPr>
        <w:t>git apply</w:t>
      </w:r>
      <w:r w:rsidRPr="001F1705">
        <w:rPr>
          <w:rFonts w:ascii="inherit" w:hAnsi="inherit"/>
          <w:spacing w:val="-1"/>
        </w:rPr>
        <w:t> command.</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switch to the master branch</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checkout master</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lastRenderedPageBreak/>
        <w:t># apply the patch</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apply 0001-First-commit-in-the-branch.patch</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Afterwards you can commit the changes introduced by the patches and delete the patch file.</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patch</w:t>
      </w:r>
      <w:proofErr w:type="gramEnd"/>
      <w:r w:rsidRPr="001F1705">
        <w:rPr>
          <w:rStyle w:val="HTMLCode"/>
          <w:sz w:val="24"/>
          <w:szCs w:val="24"/>
        </w:rPr>
        <w:t xml:space="preserve"> is applied to master</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change</w:t>
      </w:r>
      <w:proofErr w:type="gramEnd"/>
      <w:r w:rsidRPr="001F1705">
        <w:rPr>
          <w:rStyle w:val="HTMLCode"/>
          <w:sz w:val="24"/>
          <w:szCs w:val="24"/>
        </w:rPr>
        <w:t xml:space="preserve"> can be committed</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add .</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commit -m "apply patch"</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xml:space="preserve"># </w:t>
      </w:r>
      <w:proofErr w:type="gramStart"/>
      <w:r w:rsidRPr="001F1705">
        <w:rPr>
          <w:rStyle w:val="HTMLCode"/>
          <w:sz w:val="24"/>
          <w:szCs w:val="24"/>
        </w:rPr>
        <w:t>delete</w:t>
      </w:r>
      <w:proofErr w:type="gramEnd"/>
      <w:r w:rsidRPr="001F1705">
        <w:rPr>
          <w:rStyle w:val="HTMLCode"/>
          <w:sz w:val="24"/>
          <w:szCs w:val="24"/>
        </w:rPr>
        <w:t xml:space="preserve"> the patch file</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rm</w:t>
      </w:r>
      <w:proofErr w:type="gramEnd"/>
      <w:r w:rsidRPr="001F1705">
        <w:rPr>
          <w:rStyle w:val="HTMLCode"/>
          <w:sz w:val="24"/>
          <w:szCs w:val="24"/>
        </w:rPr>
        <w:t xml:space="preserve"> 0001-First-commit-in-the-branch.patch</w:t>
      </w:r>
    </w:p>
    <w:tbl>
      <w:tblPr>
        <w:tblW w:w="11625" w:type="dxa"/>
        <w:tblCellSpacing w:w="15" w:type="dxa"/>
        <w:tblCellMar>
          <w:top w:w="15" w:type="dxa"/>
          <w:left w:w="15" w:type="dxa"/>
          <w:bottom w:w="15" w:type="dxa"/>
          <w:right w:w="15" w:type="dxa"/>
        </w:tblCellMar>
        <w:tblLook w:val="04A0"/>
      </w:tblPr>
      <w:tblGrid>
        <w:gridCol w:w="1245"/>
        <w:gridCol w:w="10380"/>
      </w:tblGrid>
      <w:tr w:rsidR="000B2D9E" w:rsidRPr="001F1705" w:rsidTr="000B2D9E">
        <w:trPr>
          <w:tblCellSpacing w:w="15" w:type="dxa"/>
        </w:trPr>
        <w:tc>
          <w:tcPr>
            <w:tcW w:w="1200" w:type="dxa"/>
            <w:tcMar>
              <w:top w:w="135" w:type="dxa"/>
              <w:left w:w="150" w:type="dxa"/>
              <w:bottom w:w="135" w:type="dxa"/>
              <w:right w:w="150" w:type="dxa"/>
            </w:tcMar>
            <w:vAlign w:val="center"/>
            <w:hideMark/>
          </w:tcPr>
          <w:p w:rsidR="000B2D9E" w:rsidRPr="001F1705" w:rsidRDefault="000B2D9E" w:rsidP="000B2D9E">
            <w:pPr>
              <w:jc w:val="center"/>
              <w:rPr>
                <w:sz w:val="24"/>
                <w:szCs w:val="24"/>
              </w:rPr>
            </w:pPr>
          </w:p>
        </w:tc>
        <w:tc>
          <w:tcPr>
            <w:tcW w:w="0" w:type="auto"/>
            <w:tcBorders>
              <w:left w:val="single" w:sz="6" w:space="0" w:color="DDDDD8"/>
            </w:tcBorders>
            <w:tcMar>
              <w:top w:w="135" w:type="dxa"/>
              <w:left w:w="270" w:type="dxa"/>
              <w:bottom w:w="135" w:type="dxa"/>
              <w:right w:w="300" w:type="dxa"/>
            </w:tcMar>
            <w:vAlign w:val="center"/>
            <w:hideMark/>
          </w:tcPr>
          <w:p w:rsidR="000B2D9E" w:rsidRPr="001F1705" w:rsidRDefault="000B2D9E" w:rsidP="000B2D9E">
            <w:pPr>
              <w:pStyle w:val="NormalWeb"/>
              <w:spacing w:before="0" w:beforeAutospacing="0" w:after="0" w:afterAutospacing="0"/>
              <w:rPr>
                <w:rFonts w:ascii="inherit" w:hAnsi="inherit"/>
                <w:spacing w:val="-1"/>
              </w:rPr>
            </w:pPr>
            <w:r w:rsidRPr="001F1705">
              <w:rPr>
                <w:rFonts w:ascii="inherit" w:hAnsi="inherit"/>
                <w:spacing w:val="-1"/>
              </w:rPr>
              <w:t>Use the </w:t>
            </w:r>
            <w:r w:rsidRPr="001F1705">
              <w:rPr>
                <w:rStyle w:val="HTMLCode"/>
                <w:sz w:val="24"/>
                <w:szCs w:val="24"/>
                <w:shd w:val="clear" w:color="auto" w:fill="F7F7F8"/>
              </w:rPr>
              <w:t xml:space="preserve">git </w:t>
            </w:r>
            <w:proofErr w:type="gramStart"/>
            <w:r w:rsidRPr="001F1705">
              <w:rPr>
                <w:rStyle w:val="HTMLCode"/>
                <w:sz w:val="24"/>
                <w:szCs w:val="24"/>
                <w:shd w:val="clear" w:color="auto" w:fill="F7F7F8"/>
              </w:rPr>
              <w:t>am</w:t>
            </w:r>
            <w:proofErr w:type="gramEnd"/>
            <w:r w:rsidRPr="001F1705">
              <w:rPr>
                <w:rFonts w:ascii="inherit" w:hAnsi="inherit"/>
                <w:spacing w:val="-1"/>
              </w:rPr>
              <w:t> command to apply and commit the changes in a single step. To apply and commit all patch files in the directory use, for example, the </w:t>
            </w:r>
            <w:r w:rsidRPr="001F1705">
              <w:rPr>
                <w:rStyle w:val="HTMLCode"/>
                <w:sz w:val="24"/>
                <w:szCs w:val="24"/>
                <w:shd w:val="clear" w:color="auto" w:fill="F7F7F8"/>
              </w:rPr>
              <w:t>git am *.patch</w:t>
            </w:r>
            <w:r w:rsidRPr="001F1705">
              <w:rPr>
                <w:rFonts w:ascii="inherit" w:hAnsi="inherit"/>
                <w:spacing w:val="-1"/>
              </w:rPr>
              <w:t> command. You specify the order in which the patches are applied by specifying them on the command line.</w:t>
            </w:r>
          </w:p>
        </w:tc>
      </w:tr>
    </w:tbl>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15" w:anchor="gitpatch_createforcommit" w:history="1">
        <w:r w:rsidR="000B2D9E" w:rsidRPr="001F1705">
          <w:rPr>
            <w:rStyle w:val="Hyperlink"/>
            <w:rFonts w:ascii="Arial" w:hAnsi="Arial" w:cs="Arial"/>
            <w:color w:val="28373C"/>
            <w:sz w:val="24"/>
            <w:szCs w:val="24"/>
            <w:u w:val="none"/>
          </w:rPr>
          <w:t>57.3. Create a patch for a selected commit</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can specify the commit ID and the number of patches which should be created. For example, to create a patch for selected commits based on the HEAD pointer you can use the following commands.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patch for the last commit based on HEAD</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git</w:t>
      </w:r>
      <w:proofErr w:type="gramEnd"/>
      <w:r w:rsidRPr="001F1705">
        <w:rPr>
          <w:rStyle w:val="HTMLCode"/>
          <w:sz w:val="24"/>
          <w:szCs w:val="24"/>
        </w:rPr>
        <w:t xml:space="preserve"> format-patch -1 HEAD</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create a patch series for the last three commits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based on head</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format-patch -3 HEAD</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16" w:anchor="gitcommithooks" w:history="1">
        <w:r w:rsidR="000B2D9E" w:rsidRPr="001F1705">
          <w:rPr>
            <w:rStyle w:val="Hyperlink"/>
            <w:rFonts w:ascii="Arial" w:hAnsi="Arial" w:cs="Arial"/>
            <w:color w:val="28373C"/>
            <w:spacing w:val="-2"/>
            <w:sz w:val="24"/>
            <w:szCs w:val="24"/>
            <w:u w:val="none"/>
          </w:rPr>
          <w:t>58. Git commit and other hooks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17" w:anchor="gitcommithooks_intro" w:history="1">
        <w:r w:rsidR="000B2D9E" w:rsidRPr="001F1705">
          <w:rPr>
            <w:rStyle w:val="Hyperlink"/>
            <w:rFonts w:ascii="Arial" w:hAnsi="Arial" w:cs="Arial"/>
            <w:color w:val="28373C"/>
            <w:sz w:val="24"/>
            <w:szCs w:val="24"/>
            <w:u w:val="none"/>
          </w:rPr>
          <w:t>58.1. Usage of Git hooks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Git provides commit hooks, e.g., programs which can be executed at a pre-defined point during the work with the repository. For example, you can ensure that the commit message has a certain format or trigger an action after a push to the server.</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These programs are usually scripts and can be written in any language, e.g., as shell scripts or in Perl, Python etc. You can also implement a hook, for example, in C and use the resulting executables. Git calls the scripts based on a naming convention.</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18" w:anchor="gitcommithooks_clientserver" w:history="1">
        <w:r w:rsidR="000B2D9E" w:rsidRPr="001F1705">
          <w:rPr>
            <w:rStyle w:val="Hyperlink"/>
            <w:rFonts w:ascii="Arial" w:hAnsi="Arial" w:cs="Arial"/>
            <w:color w:val="28373C"/>
            <w:sz w:val="24"/>
            <w:szCs w:val="24"/>
            <w:u w:val="none"/>
          </w:rPr>
          <w:t>58.2. Client and server side commit hooks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 xml:space="preserve">Git provides hooks for the client and for the server side. On the server side you can use </w:t>
      </w:r>
      <w:proofErr w:type="gramStart"/>
      <w:r w:rsidRPr="001F1705">
        <w:rPr>
          <w:rFonts w:ascii="inherit" w:hAnsi="inherit"/>
          <w:spacing w:val="-1"/>
        </w:rPr>
        <w:t>the </w:t>
      </w:r>
      <w:r w:rsidRPr="001F1705">
        <w:rPr>
          <w:rStyle w:val="HTMLCode"/>
          <w:sz w:val="24"/>
          <w:szCs w:val="24"/>
          <w:shd w:val="clear" w:color="auto" w:fill="F7F7F8"/>
        </w:rPr>
        <w:t>pre-receive</w:t>
      </w:r>
      <w:proofErr w:type="gramEnd"/>
      <w:r w:rsidRPr="001F1705">
        <w:rPr>
          <w:rFonts w:ascii="inherit" w:hAnsi="inherit"/>
          <w:spacing w:val="-1"/>
        </w:rPr>
        <w:t> and </w:t>
      </w:r>
      <w:r w:rsidRPr="001F1705">
        <w:rPr>
          <w:rStyle w:val="HTMLCode"/>
          <w:sz w:val="24"/>
          <w:szCs w:val="24"/>
          <w:shd w:val="clear" w:color="auto" w:fill="F7F7F8"/>
        </w:rPr>
        <w:t>post-receive</w:t>
      </w:r>
      <w:r w:rsidRPr="001F1705">
        <w:rPr>
          <w:rFonts w:ascii="inherit" w:hAnsi="inherit"/>
          <w:spacing w:val="-1"/>
        </w:rPr>
        <w:t> script to check the input or to trigger actions after the commit. The usage of a server commit hook requires that you have access to the server. Hosting providers like GitHub or Bitbucket do not offer this access.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you create a new Git repository, Git creates example scripts in the </w:t>
      </w:r>
      <w:r w:rsidRPr="001F1705">
        <w:rPr>
          <w:rStyle w:val="HTMLCode"/>
          <w:sz w:val="24"/>
          <w:szCs w:val="24"/>
          <w:shd w:val="clear" w:color="auto" w:fill="F7F7F8"/>
        </w:rPr>
        <w:t>.git/hooks</w:t>
      </w:r>
      <w:r w:rsidRPr="001F1705">
        <w:rPr>
          <w:rFonts w:ascii="inherit" w:hAnsi="inherit"/>
          <w:spacing w:val="-1"/>
        </w:rPr>
        <w:t> directory. The example scripts end with </w:t>
      </w:r>
      <w:r w:rsidRPr="001F1705">
        <w:rPr>
          <w:rStyle w:val="HTMLCode"/>
          <w:sz w:val="24"/>
          <w:szCs w:val="24"/>
          <w:shd w:val="clear" w:color="auto" w:fill="F7F7F8"/>
        </w:rPr>
        <w:t>.sample</w:t>
      </w:r>
      <w:r w:rsidRPr="001F1705">
        <w:rPr>
          <w:rFonts w:ascii="inherit" w:hAnsi="inherit"/>
          <w:spacing w:val="-1"/>
        </w:rPr>
        <w:t>. To activate them make them executable and remove the </w:t>
      </w:r>
      <w:r w:rsidRPr="001F1705">
        <w:rPr>
          <w:rStyle w:val="HTMLCode"/>
          <w:sz w:val="24"/>
          <w:szCs w:val="24"/>
          <w:shd w:val="clear" w:color="auto" w:fill="F7F7F8"/>
        </w:rPr>
        <w:t>.sample</w:t>
      </w:r>
      <w:r w:rsidRPr="001F1705">
        <w:rPr>
          <w:rFonts w:ascii="inherit" w:hAnsi="inherit"/>
          <w:spacing w:val="-1"/>
        </w:rPr>
        <w:t> from the filename.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hooks are documented under the following URL: </w:t>
      </w:r>
      <w:hyperlink r:id="rId419" w:history="1">
        <w:r w:rsidRPr="001F1705">
          <w:rPr>
            <w:rStyle w:val="Hyperlink"/>
            <w:rFonts w:ascii="inherit" w:hAnsi="inherit"/>
            <w:color w:val="2156A5"/>
            <w:spacing w:val="-1"/>
          </w:rPr>
          <w:t>Git hooks manual page</w:t>
        </w:r>
      </w:hyperlink>
      <w:r w:rsidRPr="001F1705">
        <w:rPr>
          <w:rFonts w:ascii="inherit" w:hAnsi="inherit"/>
          <w:spacing w:val="-1"/>
        </w:rPr>
        <w:t>.</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20" w:anchor="gitcommithooks_restrictions" w:history="1">
        <w:r w:rsidR="000B2D9E" w:rsidRPr="001F1705">
          <w:rPr>
            <w:rStyle w:val="Hyperlink"/>
            <w:rFonts w:ascii="Arial" w:hAnsi="Arial" w:cs="Arial"/>
            <w:color w:val="28373C"/>
            <w:sz w:val="24"/>
            <w:szCs w:val="24"/>
            <w:u w:val="none"/>
          </w:rPr>
          <w:t>58.3. Restrictions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Not all Git server implementations support server side commit hooks. For example Gerrit (a Git server which also provides the ability to do code review) does not support hooks in this form. Also Github and Bitbucket do not support server hooks at the time of this writing.</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Local hooks in the local repository can be removed by the developer.</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21" w:anchor="line_feedendings" w:history="1">
        <w:r w:rsidR="000B2D9E" w:rsidRPr="001F1705">
          <w:rPr>
            <w:rStyle w:val="Hyperlink"/>
            <w:rFonts w:ascii="Arial" w:hAnsi="Arial" w:cs="Arial"/>
            <w:color w:val="28373C"/>
            <w:spacing w:val="-2"/>
            <w:sz w:val="24"/>
            <w:szCs w:val="24"/>
            <w:u w:val="none"/>
          </w:rPr>
          <w:t>59. Handling line endings on different platforms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22" w:anchor="line_feedendings_platform" w:history="1">
        <w:r w:rsidR="000B2D9E" w:rsidRPr="001F1705">
          <w:rPr>
            <w:rStyle w:val="Hyperlink"/>
            <w:rFonts w:ascii="Arial" w:hAnsi="Arial" w:cs="Arial"/>
            <w:color w:val="28373C"/>
            <w:sz w:val="24"/>
            <w:szCs w:val="24"/>
            <w:u w:val="none"/>
          </w:rPr>
          <w:t>59.1. Line endings of the different platforms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Every time a developer presses return on the keyboard an invisible character called a line ending is inserted. Unfortunately, different operating systems handle line endings differently.</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Linux and Mac use different line endings than Windows. Windows uses a carriage-return and a linefeed character (CRLF), while Linux and Mac only uses a linefeed character (LF). This becomes a problem if developers use different operating system to commit changes to a Git repository.</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To avoid commits because of line ending differences in your Git repository you should configure all clients to write the same line ending to the Git repository.</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23" w:anchor="line_feedendings_convert" w:history="1">
        <w:r w:rsidR="000B2D9E" w:rsidRPr="001F1705">
          <w:rPr>
            <w:rStyle w:val="Hyperlink"/>
            <w:rFonts w:ascii="Arial" w:hAnsi="Arial" w:cs="Arial"/>
            <w:color w:val="28373C"/>
            <w:sz w:val="24"/>
            <w:szCs w:val="24"/>
            <w:u w:val="none"/>
          </w:rPr>
          <w:t>59.2. Configuring line ending settings as developer</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On Windows systems you can tell Git to convert line endings during a checkout to CRLF and to convert them back to LF during commit. Use the following setting for this.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configure Git on Windows to properly handle line endings</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core.autocrlf true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On Linux and Mac you can tell Git to convert CRLF to LF with the following setting.</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 configure Git on Linux and Mac to properly handle line endings</w:t>
      </w: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git</w:t>
      </w:r>
      <w:proofErr w:type="gramEnd"/>
      <w:r w:rsidRPr="001F1705">
        <w:rPr>
          <w:rStyle w:val="HTMLCode"/>
          <w:sz w:val="24"/>
          <w:szCs w:val="24"/>
        </w:rPr>
        <w:t xml:space="preserve"> config --global core.autocrlf input</w:t>
      </w:r>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24" w:anchor="line_feedendings_gitattributes" w:history="1">
        <w:r w:rsidR="000B2D9E" w:rsidRPr="001F1705">
          <w:rPr>
            <w:rStyle w:val="Hyperlink"/>
            <w:rFonts w:ascii="Arial" w:hAnsi="Arial" w:cs="Arial"/>
            <w:color w:val="28373C"/>
            <w:sz w:val="24"/>
            <w:szCs w:val="24"/>
            <w:u w:val="none"/>
          </w:rPr>
          <w:t>59.3. Configuring line ending settings per repository</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You can also configure the line ending handling per repository by adding a special </w:t>
      </w:r>
      <w:r w:rsidRPr="001F1705">
        <w:rPr>
          <w:rStyle w:val="HTMLCode"/>
          <w:sz w:val="24"/>
          <w:szCs w:val="24"/>
          <w:shd w:val="clear" w:color="auto" w:fill="F7F7F8"/>
        </w:rPr>
        <w:t>.gitattributes</w:t>
      </w:r>
      <w:r w:rsidRPr="001F1705">
        <w:rPr>
          <w:rFonts w:ascii="inherit" w:hAnsi="inherit"/>
          <w:spacing w:val="-1"/>
        </w:rPr>
        <w:t> file to the root folder of your Git repository. If this file is committed to the repository, it overrides the </w:t>
      </w:r>
      <w:r w:rsidRPr="001F1705">
        <w:rPr>
          <w:rStyle w:val="HTMLCode"/>
          <w:sz w:val="24"/>
          <w:szCs w:val="24"/>
          <w:shd w:val="clear" w:color="auto" w:fill="F7F7F8"/>
        </w:rPr>
        <w:t>core.autocrlf</w:t>
      </w:r>
      <w:r w:rsidRPr="001F1705">
        <w:rPr>
          <w:rFonts w:ascii="inherit" w:hAnsi="inherit"/>
          <w:spacing w:val="-1"/>
        </w:rPr>
        <w:t> setting of the individual developer.</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In this file you can configure Git to auto detect the line endings.</w:t>
      </w:r>
    </w:p>
    <w:tbl>
      <w:tblPr>
        <w:tblW w:w="11625" w:type="dxa"/>
        <w:tblCellSpacing w:w="15" w:type="dxa"/>
        <w:tblCellMar>
          <w:top w:w="15" w:type="dxa"/>
          <w:left w:w="15" w:type="dxa"/>
          <w:bottom w:w="15" w:type="dxa"/>
          <w:right w:w="15" w:type="dxa"/>
        </w:tblCellMar>
        <w:tblLook w:val="04A0"/>
      </w:tblPr>
      <w:tblGrid>
        <w:gridCol w:w="1245"/>
        <w:gridCol w:w="10380"/>
      </w:tblGrid>
      <w:tr w:rsidR="000B2D9E" w:rsidRPr="001F1705" w:rsidTr="000B2D9E">
        <w:trPr>
          <w:tblCellSpacing w:w="15" w:type="dxa"/>
        </w:trPr>
        <w:tc>
          <w:tcPr>
            <w:tcW w:w="1200" w:type="dxa"/>
            <w:tcMar>
              <w:top w:w="135" w:type="dxa"/>
              <w:left w:w="150" w:type="dxa"/>
              <w:bottom w:w="135" w:type="dxa"/>
              <w:right w:w="150" w:type="dxa"/>
            </w:tcMar>
            <w:vAlign w:val="center"/>
            <w:hideMark/>
          </w:tcPr>
          <w:p w:rsidR="000B2D9E" w:rsidRPr="001F1705" w:rsidRDefault="000B2D9E" w:rsidP="000B2D9E">
            <w:pPr>
              <w:jc w:val="center"/>
              <w:rPr>
                <w:sz w:val="24"/>
                <w:szCs w:val="24"/>
              </w:rPr>
            </w:pPr>
          </w:p>
        </w:tc>
        <w:tc>
          <w:tcPr>
            <w:tcW w:w="0" w:type="auto"/>
            <w:tcBorders>
              <w:left w:val="single" w:sz="6" w:space="0" w:color="DDDDD8"/>
            </w:tcBorders>
            <w:tcMar>
              <w:top w:w="135" w:type="dxa"/>
              <w:left w:w="270" w:type="dxa"/>
              <w:bottom w:w="135" w:type="dxa"/>
              <w:right w:w="300" w:type="dxa"/>
            </w:tcMar>
            <w:vAlign w:val="center"/>
            <w:hideMark/>
          </w:tcPr>
          <w:p w:rsidR="000B2D9E" w:rsidRPr="001F1705" w:rsidRDefault="000B2D9E" w:rsidP="000B2D9E">
            <w:pPr>
              <w:pStyle w:val="NormalWeb"/>
              <w:spacing w:before="0" w:beforeAutospacing="0" w:after="0" w:afterAutospacing="0"/>
              <w:rPr>
                <w:rFonts w:ascii="inherit" w:hAnsi="inherit"/>
                <w:spacing w:val="-1"/>
              </w:rPr>
            </w:pPr>
            <w:r w:rsidRPr="001F1705">
              <w:rPr>
                <w:rFonts w:ascii="inherit" w:hAnsi="inherit"/>
                <w:spacing w:val="-1"/>
              </w:rPr>
              <w:t>Not all graphical Git tools support the </w:t>
            </w:r>
            <w:r w:rsidRPr="001F1705">
              <w:rPr>
                <w:rStyle w:val="HTMLCode"/>
                <w:sz w:val="24"/>
                <w:szCs w:val="24"/>
                <w:shd w:val="clear" w:color="auto" w:fill="F7F7F8"/>
              </w:rPr>
              <w:t>.gitattributes</w:t>
            </w:r>
            <w:r w:rsidRPr="001F1705">
              <w:rPr>
                <w:rFonts w:ascii="inherit" w:hAnsi="inherit"/>
                <w:spacing w:val="-1"/>
              </w:rPr>
              <w:t> file, for example the Eclipse IDE does currently not support it. See </w:t>
            </w:r>
            <w:hyperlink r:id="rId425" w:history="1">
              <w:r w:rsidRPr="001F1705">
                <w:rPr>
                  <w:rStyle w:val="Hyperlink"/>
                  <w:rFonts w:ascii="inherit" w:hAnsi="inherit"/>
                  <w:color w:val="2156A5"/>
                  <w:spacing w:val="-1"/>
                </w:rPr>
                <w:t>Eclipse Bug report</w:t>
              </w:r>
            </w:hyperlink>
            <w:r w:rsidRPr="001F1705">
              <w:rPr>
                <w:rFonts w:ascii="inherit" w:hAnsi="inherit"/>
                <w:spacing w:val="-1"/>
              </w:rPr>
              <w:t>.</w:t>
            </w:r>
          </w:p>
        </w:tc>
      </w:tr>
    </w:tbl>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26" w:anchor="svn_migration" w:history="1">
        <w:r w:rsidR="000B2D9E" w:rsidRPr="001F1705">
          <w:rPr>
            <w:rStyle w:val="Hyperlink"/>
            <w:rFonts w:ascii="Arial" w:hAnsi="Arial" w:cs="Arial"/>
            <w:color w:val="28373C"/>
            <w:spacing w:val="-2"/>
            <w:sz w:val="24"/>
            <w:szCs w:val="24"/>
            <w:u w:val="none"/>
          </w:rPr>
          <w:t>60. Migrating from SVN</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To convert Subversion projects to Git you can use a RubyGem called </w:t>
      </w:r>
      <w:r w:rsidRPr="001F1705">
        <w:rPr>
          <w:rStyle w:val="Emphasis"/>
          <w:rFonts w:ascii="inherit" w:eastAsiaTheme="majorEastAsia" w:hAnsi="inherit"/>
          <w:spacing w:val="-1"/>
        </w:rPr>
        <w:t>svn2git</w:t>
      </w:r>
      <w:r w:rsidRPr="001F1705">
        <w:rPr>
          <w:rFonts w:ascii="inherit" w:hAnsi="inherit"/>
          <w:spacing w:val="-1"/>
        </w:rPr>
        <w:t>. This tool relies on </w:t>
      </w:r>
      <w:r w:rsidRPr="001F1705">
        <w:rPr>
          <w:rStyle w:val="HTMLCode"/>
          <w:sz w:val="24"/>
          <w:szCs w:val="24"/>
          <w:shd w:val="clear" w:color="auto" w:fill="F7F7F8"/>
        </w:rPr>
        <w:t>git svn</w:t>
      </w:r>
      <w:r w:rsidRPr="001F1705">
        <w:rPr>
          <w:rFonts w:ascii="inherit" w:hAnsi="inherit"/>
          <w:spacing w:val="-1"/>
        </w:rPr>
        <w:t> internally and handles most of the trouble.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lastRenderedPageBreak/>
        <w:t>To install it (on Ubuntu) simply type:</w:t>
      </w:r>
    </w:p>
    <w:p w:rsidR="000B2D9E" w:rsidRPr="001F1705" w:rsidRDefault="000B2D9E" w:rsidP="000B2D9E">
      <w:pPr>
        <w:pStyle w:val="HTMLPreformatted"/>
        <w:shd w:val="clear" w:color="auto" w:fill="F7F7F8"/>
        <w:rPr>
          <w:rStyle w:val="HTMLCode"/>
          <w:sz w:val="24"/>
          <w:szCs w:val="24"/>
        </w:rPr>
      </w:pPr>
      <w:proofErr w:type="gramStart"/>
      <w:r w:rsidRPr="001F1705">
        <w:rPr>
          <w:rStyle w:val="HTMLCode"/>
          <w:sz w:val="24"/>
          <w:szCs w:val="24"/>
        </w:rPr>
        <w:t>sudo</w:t>
      </w:r>
      <w:proofErr w:type="gramEnd"/>
      <w:r w:rsidRPr="001F1705">
        <w:rPr>
          <w:rStyle w:val="HTMLCode"/>
          <w:sz w:val="24"/>
          <w:szCs w:val="24"/>
        </w:rPr>
        <w:t xml:space="preserve"> apt-get install git-svn ruby rubygems</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sz w:val="24"/>
          <w:szCs w:val="24"/>
        </w:rPr>
      </w:pPr>
      <w:proofErr w:type="gramStart"/>
      <w:r w:rsidRPr="001F1705">
        <w:rPr>
          <w:rStyle w:val="HTMLCode"/>
          <w:sz w:val="24"/>
          <w:szCs w:val="24"/>
        </w:rPr>
        <w:t>sudo</w:t>
      </w:r>
      <w:proofErr w:type="gramEnd"/>
      <w:r w:rsidRPr="001F1705">
        <w:rPr>
          <w:rStyle w:val="HTMLCode"/>
          <w:sz w:val="24"/>
          <w:szCs w:val="24"/>
        </w:rPr>
        <w:t xml:space="preserve"> gem install svn2git</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Let’s say you have a repository called</w:t>
      </w:r>
    </w:p>
    <w:p w:rsidR="000B2D9E" w:rsidRPr="001F1705" w:rsidRDefault="000B2D9E" w:rsidP="000B2D9E">
      <w:pPr>
        <w:pStyle w:val="HTMLPreformatted"/>
        <w:shd w:val="clear" w:color="auto" w:fill="F7F7F8"/>
        <w:rPr>
          <w:sz w:val="24"/>
          <w:szCs w:val="24"/>
        </w:rPr>
      </w:pPr>
      <w:r w:rsidRPr="001F1705">
        <w:rPr>
          <w:sz w:val="24"/>
          <w:szCs w:val="24"/>
        </w:rPr>
        <w:t>http://svn.example.com/repo</w:t>
      </w:r>
    </w:p>
    <w:p w:rsidR="000B2D9E" w:rsidRPr="001F1705" w:rsidRDefault="000B2D9E" w:rsidP="000B2D9E">
      <w:pPr>
        <w:pStyle w:val="NormalWeb"/>
        <w:shd w:val="clear" w:color="auto" w:fill="FFFFFF"/>
        <w:rPr>
          <w:rFonts w:ascii="inherit" w:hAnsi="inherit"/>
          <w:spacing w:val="-1"/>
        </w:rPr>
      </w:pPr>
      <w:proofErr w:type="gramStart"/>
      <w:r w:rsidRPr="001F1705">
        <w:rPr>
          <w:rFonts w:ascii="inherit" w:hAnsi="inherit"/>
          <w:spacing w:val="-1"/>
        </w:rPr>
        <w:t>with</w:t>
      </w:r>
      <w:proofErr w:type="gramEnd"/>
      <w:r w:rsidRPr="001F1705">
        <w:rPr>
          <w:rFonts w:ascii="inherit" w:hAnsi="inherit"/>
          <w:spacing w:val="-1"/>
        </w:rPr>
        <w:t xml:space="preserve"> the default layout (trunk, branches, tags) and already prepared a local git repository where you want to put everything. Then navigate to your git directory and use the following commands:</w:t>
      </w:r>
    </w:p>
    <w:p w:rsidR="000B2D9E" w:rsidRPr="001F1705" w:rsidRDefault="000B2D9E" w:rsidP="000B2D9E">
      <w:pPr>
        <w:pStyle w:val="HTMLPreformatted"/>
        <w:shd w:val="clear" w:color="auto" w:fill="F7F7F8"/>
        <w:rPr>
          <w:rStyle w:val="HTMLCode"/>
          <w:sz w:val="24"/>
          <w:szCs w:val="24"/>
        </w:rPr>
      </w:pPr>
      <w:r w:rsidRPr="001F1705">
        <w:rPr>
          <w:rStyle w:val="HTMLCode"/>
          <w:sz w:val="24"/>
          <w:szCs w:val="24"/>
        </w:rPr>
        <w:t>svn2git http://svn.example.com/repo --verbose</w:t>
      </w:r>
    </w:p>
    <w:p w:rsidR="000B2D9E" w:rsidRPr="001F1705" w:rsidRDefault="000B2D9E" w:rsidP="000B2D9E">
      <w:pPr>
        <w:pStyle w:val="HTMLPreformatted"/>
        <w:shd w:val="clear" w:color="auto" w:fill="F7F7F8"/>
        <w:rPr>
          <w:rStyle w:val="HTMLCode"/>
          <w:sz w:val="24"/>
          <w:szCs w:val="24"/>
        </w:rPr>
      </w:pPr>
    </w:p>
    <w:p w:rsidR="000B2D9E" w:rsidRPr="001F1705" w:rsidRDefault="000B2D9E" w:rsidP="000B2D9E">
      <w:pPr>
        <w:pStyle w:val="HTMLPreformatted"/>
        <w:shd w:val="clear" w:color="auto" w:fill="F7F7F8"/>
        <w:rPr>
          <w:sz w:val="24"/>
          <w:szCs w:val="24"/>
        </w:rPr>
      </w:pPr>
      <w:r w:rsidRPr="001F1705">
        <w:rPr>
          <w:rStyle w:val="HTMLCode"/>
          <w:sz w:val="24"/>
          <w:szCs w:val="24"/>
        </w:rPr>
        <w:t>svn2git --rebase</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parameter </w:t>
      </w:r>
      <w:r w:rsidRPr="001F1705">
        <w:rPr>
          <w:rStyle w:val="HTMLCode"/>
          <w:sz w:val="24"/>
          <w:szCs w:val="24"/>
          <w:shd w:val="clear" w:color="auto" w:fill="F7F7F8"/>
        </w:rPr>
        <w:t>--verbose</w:t>
      </w:r>
      <w:r w:rsidRPr="001F1705">
        <w:rPr>
          <w:rFonts w:ascii="inherit" w:hAnsi="inherit"/>
          <w:spacing w:val="-1"/>
        </w:rPr>
        <w:t> adds detailed output to the commandline so you can see what is going on including potential errors. The second </w:t>
      </w:r>
      <w:r w:rsidRPr="001F1705">
        <w:rPr>
          <w:rStyle w:val="HTMLCode"/>
          <w:sz w:val="24"/>
          <w:szCs w:val="24"/>
          <w:shd w:val="clear" w:color="auto" w:fill="F7F7F8"/>
        </w:rPr>
        <w:t>svn2git --rebase</w:t>
      </w:r>
      <w:r w:rsidRPr="001F1705">
        <w:rPr>
          <w:rFonts w:ascii="inherit" w:hAnsi="inherit"/>
          <w:spacing w:val="-1"/>
        </w:rPr>
        <w:t> command aligns your new git repository with the svn import. You are now ready to push to the web and get forked! If your svn layout deviates from the standard or other problems occur, seek </w:t>
      </w:r>
      <w:r w:rsidRPr="001F1705">
        <w:rPr>
          <w:rStyle w:val="HTMLCode"/>
          <w:sz w:val="24"/>
          <w:szCs w:val="24"/>
          <w:shd w:val="clear" w:color="auto" w:fill="F7F7F8"/>
        </w:rPr>
        <w:t>svn2git --help</w:t>
      </w:r>
      <w:r w:rsidRPr="001F1705">
        <w:rPr>
          <w:rFonts w:ascii="inherit" w:hAnsi="inherit"/>
          <w:spacing w:val="-1"/>
        </w:rPr>
        <w:t> for documentation on additional parameters.</w:t>
      </w:r>
    </w:p>
    <w:p w:rsidR="000B2D9E" w:rsidRPr="001F1705" w:rsidRDefault="00F73D01" w:rsidP="000B2D9E">
      <w:pPr>
        <w:pStyle w:val="Heading2"/>
        <w:shd w:val="clear" w:color="auto" w:fill="FFFFFF"/>
        <w:spacing w:before="0" w:beforeAutospacing="0" w:after="120" w:afterAutospacing="0"/>
        <w:rPr>
          <w:rFonts w:ascii="Arial" w:hAnsi="Arial" w:cs="Arial"/>
          <w:b w:val="0"/>
          <w:bCs w:val="0"/>
          <w:color w:val="BA3925"/>
          <w:spacing w:val="-2"/>
          <w:sz w:val="24"/>
          <w:szCs w:val="24"/>
        </w:rPr>
      </w:pPr>
      <w:hyperlink r:id="rId427" w:anchor="gitfaq" w:history="1">
        <w:r w:rsidR="000B2D9E" w:rsidRPr="001F1705">
          <w:rPr>
            <w:rStyle w:val="Hyperlink"/>
            <w:rFonts w:ascii="Arial" w:hAnsi="Arial" w:cs="Arial"/>
            <w:color w:val="28373C"/>
            <w:spacing w:val="-2"/>
            <w:sz w:val="24"/>
            <w:szCs w:val="24"/>
            <w:u w:val="none"/>
          </w:rPr>
          <w:t>61. Frequently asked questions</w:t>
        </w:r>
      </w:hyperlink>
    </w:p>
    <w:p w:rsidR="000B2D9E" w:rsidRPr="001F1705" w:rsidRDefault="00F73D01" w:rsidP="000B2D9E">
      <w:pPr>
        <w:pStyle w:val="Heading3"/>
        <w:shd w:val="clear" w:color="auto" w:fill="FFFFFF"/>
        <w:spacing w:before="0" w:after="120"/>
        <w:rPr>
          <w:rFonts w:ascii="Arial" w:hAnsi="Arial" w:cs="Arial"/>
          <w:b w:val="0"/>
          <w:bCs w:val="0"/>
          <w:color w:val="BA3925"/>
          <w:sz w:val="24"/>
          <w:szCs w:val="24"/>
        </w:rPr>
      </w:pPr>
      <w:hyperlink r:id="rId428" w:anchor="gitfaq_symlinks" w:history="1">
        <w:r w:rsidR="000B2D9E" w:rsidRPr="001F1705">
          <w:rPr>
            <w:rStyle w:val="Hyperlink"/>
            <w:rFonts w:ascii="Arial" w:hAnsi="Arial" w:cs="Arial"/>
            <w:color w:val="28373C"/>
            <w:sz w:val="24"/>
            <w:szCs w:val="24"/>
            <w:u w:val="none"/>
          </w:rPr>
          <w:t>61.1. Can Git handle symlinks?</w:t>
        </w:r>
      </w:hyperlink>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The usage of symlinks requires that the operating system used by the developers supports them.</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Git as version control system can handle symlinks.</w:t>
      </w:r>
    </w:p>
    <w:p w:rsidR="000B2D9E" w:rsidRPr="001F1705" w:rsidRDefault="000B2D9E" w:rsidP="000B2D9E">
      <w:pPr>
        <w:pStyle w:val="NormalWeb"/>
        <w:shd w:val="clear" w:color="auto" w:fill="FFFFFF"/>
        <w:rPr>
          <w:rFonts w:ascii="inherit" w:hAnsi="inherit"/>
          <w:spacing w:val="-1"/>
        </w:rPr>
      </w:pPr>
      <w:r w:rsidRPr="001F1705">
        <w:rPr>
          <w:rFonts w:ascii="inherit" w:hAnsi="inherit"/>
          <w:spacing w:val="-1"/>
        </w:rPr>
        <w:t>If the symlink points to a file, then Git stores the path information it is symlinking to, and the file type. This is similar to a symlink to a directory; Git does not store the contents under the symlinked directory.</w:t>
      </w:r>
    </w:p>
    <w:p w:rsidR="000B2D9E" w:rsidRDefault="009675BE" w:rsidP="00746CE2">
      <w:pPr>
        <w:ind w:left="-1080" w:firstLine="1080"/>
        <w:rPr>
          <w:sz w:val="24"/>
          <w:szCs w:val="24"/>
        </w:rPr>
      </w:pPr>
      <w:r>
        <w:rPr>
          <w:sz w:val="24"/>
          <w:szCs w:val="24"/>
        </w:rPr>
        <w:t>===========================================================================</w:t>
      </w:r>
    </w:p>
    <w:p w:rsidR="009675BE" w:rsidRPr="001F1705" w:rsidRDefault="009675BE" w:rsidP="00746CE2">
      <w:pPr>
        <w:ind w:left="-1080" w:firstLine="1080"/>
        <w:rPr>
          <w:sz w:val="24"/>
          <w:szCs w:val="24"/>
        </w:rPr>
      </w:pPr>
    </w:p>
    <w:sectPr w:rsidR="009675BE" w:rsidRPr="001F1705" w:rsidSect="003C352A">
      <w:pgSz w:w="12240" w:h="15840"/>
      <w:pgMar w:top="450" w:right="0" w:bottom="144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oto Serif">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4783B"/>
    <w:multiLevelType w:val="multilevel"/>
    <w:tmpl w:val="6B38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F33745"/>
    <w:multiLevelType w:val="hybridMultilevel"/>
    <w:tmpl w:val="00E8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06106A"/>
    <w:multiLevelType w:val="multilevel"/>
    <w:tmpl w:val="D11C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0A0A7E"/>
    <w:multiLevelType w:val="multilevel"/>
    <w:tmpl w:val="50BC9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E11FC4"/>
    <w:multiLevelType w:val="multilevel"/>
    <w:tmpl w:val="BD4A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504289"/>
    <w:multiLevelType w:val="hybridMultilevel"/>
    <w:tmpl w:val="7B3AC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03496F"/>
    <w:multiLevelType w:val="multilevel"/>
    <w:tmpl w:val="CAF4A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6DF104D"/>
    <w:multiLevelType w:val="multilevel"/>
    <w:tmpl w:val="FA56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FF5FF3"/>
    <w:multiLevelType w:val="multilevel"/>
    <w:tmpl w:val="95566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A13FCE"/>
    <w:multiLevelType w:val="multilevel"/>
    <w:tmpl w:val="294CC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39770D"/>
    <w:multiLevelType w:val="multilevel"/>
    <w:tmpl w:val="6CB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B82E26"/>
    <w:multiLevelType w:val="hybridMultilevel"/>
    <w:tmpl w:val="F77E3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4C4029"/>
    <w:multiLevelType w:val="hybridMultilevel"/>
    <w:tmpl w:val="3320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32693E"/>
    <w:multiLevelType w:val="hybridMultilevel"/>
    <w:tmpl w:val="944CB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0B75EC"/>
    <w:multiLevelType w:val="multilevel"/>
    <w:tmpl w:val="3AF6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6025AC"/>
    <w:multiLevelType w:val="multilevel"/>
    <w:tmpl w:val="D7325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EB52CD"/>
    <w:multiLevelType w:val="multilevel"/>
    <w:tmpl w:val="B384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BC5068"/>
    <w:multiLevelType w:val="hybridMultilevel"/>
    <w:tmpl w:val="EFDEA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0C428A"/>
    <w:multiLevelType w:val="hybridMultilevel"/>
    <w:tmpl w:val="B2FE2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5C101B"/>
    <w:multiLevelType w:val="multilevel"/>
    <w:tmpl w:val="10749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71D6B"/>
    <w:multiLevelType w:val="multilevel"/>
    <w:tmpl w:val="85DC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1BB5618"/>
    <w:multiLevelType w:val="hybridMultilevel"/>
    <w:tmpl w:val="29A6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910C36"/>
    <w:multiLevelType w:val="multilevel"/>
    <w:tmpl w:val="40DA5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2C502C"/>
    <w:multiLevelType w:val="multilevel"/>
    <w:tmpl w:val="CE2C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A36B3C"/>
    <w:multiLevelType w:val="hybridMultilevel"/>
    <w:tmpl w:val="33EAF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8129BD"/>
    <w:multiLevelType w:val="multilevel"/>
    <w:tmpl w:val="F5904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D822C3E"/>
    <w:multiLevelType w:val="multilevel"/>
    <w:tmpl w:val="F4A2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D9C22A2"/>
    <w:multiLevelType w:val="multilevel"/>
    <w:tmpl w:val="6CB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215E9F"/>
    <w:multiLevelType w:val="multilevel"/>
    <w:tmpl w:val="6CB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9B237D"/>
    <w:multiLevelType w:val="multilevel"/>
    <w:tmpl w:val="5B205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87F424D"/>
    <w:multiLevelType w:val="hybridMultilevel"/>
    <w:tmpl w:val="9B28B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956D25"/>
    <w:multiLevelType w:val="hybridMultilevel"/>
    <w:tmpl w:val="CD3E4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B778FA"/>
    <w:multiLevelType w:val="hybridMultilevel"/>
    <w:tmpl w:val="E8C20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2E5E37"/>
    <w:multiLevelType w:val="multilevel"/>
    <w:tmpl w:val="7F06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E82BC0"/>
    <w:multiLevelType w:val="multilevel"/>
    <w:tmpl w:val="23C6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080CCE"/>
    <w:multiLevelType w:val="multilevel"/>
    <w:tmpl w:val="6CBC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9894797"/>
    <w:multiLevelType w:val="multilevel"/>
    <w:tmpl w:val="435ED9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7A335144"/>
    <w:multiLevelType w:val="hybridMultilevel"/>
    <w:tmpl w:val="262CB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B25D8F"/>
    <w:multiLevelType w:val="multilevel"/>
    <w:tmpl w:val="E7E6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9"/>
  </w:num>
  <w:num w:numId="3">
    <w:abstractNumId w:val="15"/>
  </w:num>
  <w:num w:numId="4">
    <w:abstractNumId w:val="8"/>
  </w:num>
  <w:num w:numId="5">
    <w:abstractNumId w:val="38"/>
  </w:num>
  <w:num w:numId="6">
    <w:abstractNumId w:val="0"/>
  </w:num>
  <w:num w:numId="7">
    <w:abstractNumId w:val="7"/>
  </w:num>
  <w:num w:numId="8">
    <w:abstractNumId w:val="21"/>
  </w:num>
  <w:num w:numId="9">
    <w:abstractNumId w:val="24"/>
  </w:num>
  <w:num w:numId="10">
    <w:abstractNumId w:val="1"/>
  </w:num>
  <w:num w:numId="11">
    <w:abstractNumId w:val="29"/>
  </w:num>
  <w:num w:numId="12">
    <w:abstractNumId w:val="25"/>
  </w:num>
  <w:num w:numId="13">
    <w:abstractNumId w:val="33"/>
  </w:num>
  <w:num w:numId="14">
    <w:abstractNumId w:val="2"/>
  </w:num>
  <w:num w:numId="15">
    <w:abstractNumId w:val="34"/>
  </w:num>
  <w:num w:numId="16">
    <w:abstractNumId w:val="23"/>
  </w:num>
  <w:num w:numId="17">
    <w:abstractNumId w:val="31"/>
  </w:num>
  <w:num w:numId="18">
    <w:abstractNumId w:val="32"/>
  </w:num>
  <w:num w:numId="19">
    <w:abstractNumId w:val="18"/>
  </w:num>
  <w:num w:numId="20">
    <w:abstractNumId w:val="11"/>
  </w:num>
  <w:num w:numId="21">
    <w:abstractNumId w:val="6"/>
  </w:num>
  <w:num w:numId="22">
    <w:abstractNumId w:val="16"/>
  </w:num>
  <w:num w:numId="23">
    <w:abstractNumId w:val="22"/>
  </w:num>
  <w:num w:numId="24">
    <w:abstractNumId w:val="19"/>
  </w:num>
  <w:num w:numId="25">
    <w:abstractNumId w:val="26"/>
  </w:num>
  <w:num w:numId="26">
    <w:abstractNumId w:val="14"/>
  </w:num>
  <w:num w:numId="27">
    <w:abstractNumId w:val="20"/>
  </w:num>
  <w:num w:numId="28">
    <w:abstractNumId w:val="36"/>
  </w:num>
  <w:num w:numId="29">
    <w:abstractNumId w:val="28"/>
  </w:num>
  <w:num w:numId="30">
    <w:abstractNumId w:val="30"/>
  </w:num>
  <w:num w:numId="31">
    <w:abstractNumId w:val="37"/>
  </w:num>
  <w:num w:numId="32">
    <w:abstractNumId w:val="13"/>
  </w:num>
  <w:num w:numId="33">
    <w:abstractNumId w:val="17"/>
  </w:num>
  <w:num w:numId="34">
    <w:abstractNumId w:val="12"/>
  </w:num>
  <w:num w:numId="35">
    <w:abstractNumId w:val="5"/>
  </w:num>
  <w:num w:numId="36">
    <w:abstractNumId w:val="27"/>
  </w:num>
  <w:num w:numId="37">
    <w:abstractNumId w:val="10"/>
  </w:num>
  <w:num w:numId="38">
    <w:abstractNumId w:val="3"/>
  </w:num>
  <w:num w:numId="39">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746CE2"/>
    <w:rsid w:val="000A13E9"/>
    <w:rsid w:val="000B2D9E"/>
    <w:rsid w:val="001D5CB2"/>
    <w:rsid w:val="001F1705"/>
    <w:rsid w:val="003C352A"/>
    <w:rsid w:val="004546D0"/>
    <w:rsid w:val="005A15B8"/>
    <w:rsid w:val="00683E25"/>
    <w:rsid w:val="00746CE2"/>
    <w:rsid w:val="00763143"/>
    <w:rsid w:val="00820524"/>
    <w:rsid w:val="00857D5E"/>
    <w:rsid w:val="009675BE"/>
    <w:rsid w:val="009D3B07"/>
    <w:rsid w:val="009E6645"/>
    <w:rsid w:val="009F0A31"/>
    <w:rsid w:val="00A274CC"/>
    <w:rsid w:val="00A92F44"/>
    <w:rsid w:val="00B11AB7"/>
    <w:rsid w:val="00B87D4F"/>
    <w:rsid w:val="00C27937"/>
    <w:rsid w:val="00C4338D"/>
    <w:rsid w:val="00C7624F"/>
    <w:rsid w:val="00CB056D"/>
    <w:rsid w:val="00CD1364"/>
    <w:rsid w:val="00CD5AAD"/>
    <w:rsid w:val="00D13B2F"/>
    <w:rsid w:val="00E31FCE"/>
    <w:rsid w:val="00E3280E"/>
    <w:rsid w:val="00E33BC6"/>
    <w:rsid w:val="00EB6C0E"/>
    <w:rsid w:val="00F2729B"/>
    <w:rsid w:val="00F52C6A"/>
    <w:rsid w:val="00F73D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3E9"/>
  </w:style>
  <w:style w:type="paragraph" w:styleId="Heading1">
    <w:name w:val="heading 1"/>
    <w:basedOn w:val="Normal"/>
    <w:next w:val="Normal"/>
    <w:link w:val="Heading1Char"/>
    <w:uiPriority w:val="9"/>
    <w:qFormat/>
    <w:rsid w:val="009675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46CE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46CE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D13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46CE2"/>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746CE2"/>
    <w:rPr>
      <w:color w:val="0000FF"/>
      <w:u w:val="single"/>
    </w:rPr>
  </w:style>
  <w:style w:type="paragraph" w:styleId="NormalWeb">
    <w:name w:val="Normal (Web)"/>
    <w:basedOn w:val="Normal"/>
    <w:uiPriority w:val="99"/>
    <w:unhideWhenUsed/>
    <w:rsid w:val="00746CE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46CE2"/>
    <w:rPr>
      <w:i/>
      <w:iCs/>
    </w:rPr>
  </w:style>
  <w:style w:type="paragraph" w:styleId="BalloonText">
    <w:name w:val="Balloon Text"/>
    <w:basedOn w:val="Normal"/>
    <w:link w:val="BalloonTextChar"/>
    <w:uiPriority w:val="99"/>
    <w:semiHidden/>
    <w:unhideWhenUsed/>
    <w:rsid w:val="00746C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CE2"/>
    <w:rPr>
      <w:rFonts w:ascii="Tahoma" w:hAnsi="Tahoma" w:cs="Tahoma"/>
      <w:sz w:val="16"/>
      <w:szCs w:val="16"/>
    </w:rPr>
  </w:style>
  <w:style w:type="character" w:styleId="HTMLCode">
    <w:name w:val="HTML Code"/>
    <w:basedOn w:val="DefaultParagraphFont"/>
    <w:uiPriority w:val="99"/>
    <w:semiHidden/>
    <w:unhideWhenUsed/>
    <w:rsid w:val="00746CE2"/>
    <w:rPr>
      <w:rFonts w:ascii="Courier New" w:eastAsia="Times New Roman" w:hAnsi="Courier New" w:cs="Courier New"/>
      <w:sz w:val="20"/>
      <w:szCs w:val="20"/>
    </w:rPr>
  </w:style>
  <w:style w:type="paragraph" w:customStyle="1" w:styleId="tableblock">
    <w:name w:val="tableblock"/>
    <w:basedOn w:val="Normal"/>
    <w:rsid w:val="00746C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746CE2"/>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CD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136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D1364"/>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9675BE"/>
    <w:rPr>
      <w:rFonts w:asciiTheme="majorHAnsi" w:eastAsiaTheme="majorEastAsia" w:hAnsiTheme="majorHAnsi" w:cstheme="majorBidi"/>
      <w:b/>
      <w:bCs/>
      <w:color w:val="365F91" w:themeColor="accent1" w:themeShade="BF"/>
      <w:sz w:val="28"/>
      <w:szCs w:val="28"/>
    </w:rPr>
  </w:style>
  <w:style w:type="character" w:customStyle="1" w:styleId="cli-prompt">
    <w:name w:val="cli-prompt"/>
    <w:basedOn w:val="DefaultParagraphFont"/>
    <w:rsid w:val="009675BE"/>
  </w:style>
  <w:style w:type="character" w:styleId="Strong">
    <w:name w:val="Strong"/>
    <w:basedOn w:val="DefaultParagraphFont"/>
    <w:uiPriority w:val="22"/>
    <w:qFormat/>
    <w:rsid w:val="009675BE"/>
    <w:rPr>
      <w:b/>
      <w:bCs/>
    </w:rPr>
  </w:style>
  <w:style w:type="paragraph" w:customStyle="1" w:styleId="highlight">
    <w:name w:val="highlight"/>
    <w:basedOn w:val="Normal"/>
    <w:rsid w:val="007631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
    <w:name w:val="c"/>
    <w:basedOn w:val="DefaultParagraphFont"/>
    <w:rsid w:val="00763143"/>
  </w:style>
  <w:style w:type="character" w:customStyle="1" w:styleId="pln">
    <w:name w:val="pln"/>
    <w:basedOn w:val="DefaultParagraphFont"/>
    <w:rsid w:val="00763143"/>
  </w:style>
  <w:style w:type="character" w:customStyle="1" w:styleId="pun">
    <w:name w:val="pun"/>
    <w:basedOn w:val="DefaultParagraphFont"/>
    <w:rsid w:val="00763143"/>
  </w:style>
  <w:style w:type="character" w:customStyle="1" w:styleId="total-rating">
    <w:name w:val="total-rating"/>
    <w:basedOn w:val="DefaultParagraphFont"/>
    <w:rsid w:val="003C352A"/>
  </w:style>
  <w:style w:type="character" w:customStyle="1" w:styleId="people-rated">
    <w:name w:val="people-rated"/>
    <w:basedOn w:val="DefaultParagraphFont"/>
    <w:rsid w:val="003C352A"/>
  </w:style>
  <w:style w:type="character" w:customStyle="1" w:styleId="hidden-xs">
    <w:name w:val="hidden-xs"/>
    <w:basedOn w:val="DefaultParagraphFont"/>
    <w:rsid w:val="003C352A"/>
  </w:style>
  <w:style w:type="character" w:customStyle="1" w:styleId="bstprize">
    <w:name w:val="bstprize"/>
    <w:basedOn w:val="DefaultParagraphFont"/>
    <w:rsid w:val="003C352A"/>
  </w:style>
  <w:style w:type="character" w:customStyle="1" w:styleId="actprize">
    <w:name w:val="actprize"/>
    <w:basedOn w:val="DefaultParagraphFont"/>
    <w:rsid w:val="003C352A"/>
  </w:style>
  <w:style w:type="character" w:customStyle="1" w:styleId="title">
    <w:name w:val="title"/>
    <w:basedOn w:val="DefaultParagraphFont"/>
    <w:rsid w:val="003C352A"/>
  </w:style>
  <w:style w:type="character" w:customStyle="1" w:styleId="tag">
    <w:name w:val="tag"/>
    <w:basedOn w:val="DefaultParagraphFont"/>
    <w:rsid w:val="003C352A"/>
  </w:style>
  <w:style w:type="character" w:customStyle="1" w:styleId="mb-text">
    <w:name w:val="mb-text"/>
    <w:basedOn w:val="DefaultParagraphFont"/>
    <w:rsid w:val="003C352A"/>
  </w:style>
  <w:style w:type="paragraph" w:styleId="NoSpacing">
    <w:name w:val="No Spacing"/>
    <w:uiPriority w:val="1"/>
    <w:qFormat/>
    <w:rsid w:val="003C352A"/>
    <w:pPr>
      <w:spacing w:after="0" w:line="240" w:lineRule="auto"/>
    </w:pPr>
  </w:style>
  <w:style w:type="character" w:customStyle="1" w:styleId="coursename-prom">
    <w:name w:val="coursename-prom"/>
    <w:basedOn w:val="DefaultParagraphFont"/>
    <w:rsid w:val="00E31FCE"/>
  </w:style>
  <w:style w:type="character" w:customStyle="1" w:styleId="style">
    <w:name w:val="style:"/>
    <w:basedOn w:val="DefaultParagraphFont"/>
    <w:rsid w:val="00CD5AAD"/>
  </w:style>
  <w:style w:type="character" w:customStyle="1" w:styleId="shareon-bot">
    <w:name w:val="shareon-bot"/>
    <w:basedOn w:val="DefaultParagraphFont"/>
    <w:rsid w:val="00CD5AAD"/>
  </w:style>
  <w:style w:type="paragraph" w:styleId="z-TopofForm">
    <w:name w:val="HTML Top of Form"/>
    <w:basedOn w:val="Normal"/>
    <w:next w:val="Normal"/>
    <w:link w:val="z-TopofFormChar"/>
    <w:hidden/>
    <w:uiPriority w:val="99"/>
    <w:semiHidden/>
    <w:unhideWhenUsed/>
    <w:rsid w:val="00CD5AA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CD5AA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D5AA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CD5AAD"/>
    <w:rPr>
      <w:rFonts w:ascii="Arial" w:eastAsia="Times New Roman" w:hAnsi="Arial" w:cs="Arial"/>
      <w:vanish/>
      <w:sz w:val="16"/>
      <w:szCs w:val="16"/>
    </w:rPr>
  </w:style>
  <w:style w:type="character" w:customStyle="1" w:styleId="nwdsgrltdposttitle">
    <w:name w:val="nw_dsg_rltd_post_title"/>
    <w:basedOn w:val="DefaultParagraphFont"/>
    <w:rsid w:val="00CD5AAD"/>
  </w:style>
  <w:style w:type="character" w:customStyle="1" w:styleId="comments">
    <w:name w:val="comments"/>
    <w:basedOn w:val="DefaultParagraphFont"/>
    <w:rsid w:val="00CD5AAD"/>
  </w:style>
  <w:style w:type="character" w:customStyle="1" w:styleId="pull-right">
    <w:name w:val="pull-right"/>
    <w:basedOn w:val="DefaultParagraphFont"/>
    <w:rsid w:val="00CD5AAD"/>
  </w:style>
  <w:style w:type="character" w:styleId="FollowedHyperlink">
    <w:name w:val="FollowedHyperlink"/>
    <w:basedOn w:val="DefaultParagraphFont"/>
    <w:uiPriority w:val="99"/>
    <w:semiHidden/>
    <w:unhideWhenUsed/>
    <w:rsid w:val="00EB6C0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126921">
      <w:bodyDiv w:val="1"/>
      <w:marLeft w:val="0"/>
      <w:marRight w:val="0"/>
      <w:marTop w:val="0"/>
      <w:marBottom w:val="0"/>
      <w:divBdr>
        <w:top w:val="none" w:sz="0" w:space="0" w:color="auto"/>
        <w:left w:val="none" w:sz="0" w:space="0" w:color="auto"/>
        <w:bottom w:val="none" w:sz="0" w:space="0" w:color="auto"/>
        <w:right w:val="none" w:sz="0" w:space="0" w:color="auto"/>
      </w:divBdr>
      <w:divsChild>
        <w:div w:id="784544506">
          <w:marLeft w:val="0"/>
          <w:marRight w:val="0"/>
          <w:marTop w:val="0"/>
          <w:marBottom w:val="0"/>
          <w:divBdr>
            <w:top w:val="single" w:sz="6" w:space="0" w:color="EFEFED"/>
            <w:left w:val="none" w:sz="0" w:space="0" w:color="auto"/>
            <w:bottom w:val="none" w:sz="0" w:space="0" w:color="auto"/>
            <w:right w:val="none" w:sz="0" w:space="0" w:color="auto"/>
          </w:divBdr>
          <w:divsChild>
            <w:div w:id="731586617">
              <w:marLeft w:val="0"/>
              <w:marRight w:val="0"/>
              <w:marTop w:val="0"/>
              <w:marBottom w:val="0"/>
              <w:divBdr>
                <w:top w:val="none" w:sz="0" w:space="0" w:color="auto"/>
                <w:left w:val="none" w:sz="0" w:space="0" w:color="auto"/>
                <w:bottom w:val="none" w:sz="0" w:space="0" w:color="auto"/>
                <w:right w:val="none" w:sz="0" w:space="0" w:color="auto"/>
              </w:divBdr>
              <w:divsChild>
                <w:div w:id="1275944653">
                  <w:marLeft w:val="0"/>
                  <w:marRight w:val="0"/>
                  <w:marTop w:val="0"/>
                  <w:marBottom w:val="0"/>
                  <w:divBdr>
                    <w:top w:val="none" w:sz="0" w:space="0" w:color="auto"/>
                    <w:left w:val="none" w:sz="0" w:space="0" w:color="auto"/>
                    <w:bottom w:val="none" w:sz="0" w:space="0" w:color="auto"/>
                    <w:right w:val="none" w:sz="0" w:space="0" w:color="auto"/>
                  </w:divBdr>
                  <w:divsChild>
                    <w:div w:id="1042559426">
                      <w:marLeft w:val="0"/>
                      <w:marRight w:val="0"/>
                      <w:marTop w:val="0"/>
                      <w:marBottom w:val="0"/>
                      <w:divBdr>
                        <w:top w:val="none" w:sz="0" w:space="0" w:color="auto"/>
                        <w:left w:val="none" w:sz="0" w:space="0" w:color="auto"/>
                        <w:bottom w:val="none" w:sz="0" w:space="0" w:color="auto"/>
                        <w:right w:val="none" w:sz="0" w:space="0" w:color="auto"/>
                      </w:divBdr>
                    </w:div>
                    <w:div w:id="153880784">
                      <w:marLeft w:val="0"/>
                      <w:marRight w:val="0"/>
                      <w:marTop w:val="0"/>
                      <w:marBottom w:val="0"/>
                      <w:divBdr>
                        <w:top w:val="none" w:sz="0" w:space="0" w:color="auto"/>
                        <w:left w:val="none" w:sz="0" w:space="0" w:color="auto"/>
                        <w:bottom w:val="none" w:sz="0" w:space="0" w:color="auto"/>
                        <w:right w:val="none" w:sz="0" w:space="0" w:color="auto"/>
                      </w:divBdr>
                    </w:div>
                    <w:div w:id="638582863">
                      <w:marLeft w:val="0"/>
                      <w:marRight w:val="0"/>
                      <w:marTop w:val="0"/>
                      <w:marBottom w:val="300"/>
                      <w:divBdr>
                        <w:top w:val="none" w:sz="0" w:space="0" w:color="auto"/>
                        <w:left w:val="none" w:sz="0" w:space="0" w:color="auto"/>
                        <w:bottom w:val="none" w:sz="0" w:space="0" w:color="auto"/>
                        <w:right w:val="none" w:sz="0" w:space="0" w:color="auto"/>
                      </w:divBdr>
                      <w:divsChild>
                        <w:div w:id="364791450">
                          <w:marLeft w:val="0"/>
                          <w:marRight w:val="0"/>
                          <w:marTop w:val="0"/>
                          <w:marBottom w:val="0"/>
                          <w:divBdr>
                            <w:top w:val="none" w:sz="0" w:space="0" w:color="auto"/>
                            <w:left w:val="none" w:sz="0" w:space="0" w:color="auto"/>
                            <w:bottom w:val="none" w:sz="0" w:space="0" w:color="auto"/>
                            <w:right w:val="none" w:sz="0" w:space="0" w:color="auto"/>
                          </w:divBdr>
                        </w:div>
                      </w:divsChild>
                    </w:div>
                    <w:div w:id="1331250791">
                      <w:marLeft w:val="0"/>
                      <w:marRight w:val="0"/>
                      <w:marTop w:val="0"/>
                      <w:marBottom w:val="0"/>
                      <w:divBdr>
                        <w:top w:val="none" w:sz="0" w:space="0" w:color="auto"/>
                        <w:left w:val="none" w:sz="0" w:space="0" w:color="auto"/>
                        <w:bottom w:val="none" w:sz="0" w:space="0" w:color="auto"/>
                        <w:right w:val="none" w:sz="0" w:space="0" w:color="auto"/>
                      </w:divBdr>
                    </w:div>
                    <w:div w:id="145898992">
                      <w:marLeft w:val="0"/>
                      <w:marRight w:val="0"/>
                      <w:marTop w:val="0"/>
                      <w:marBottom w:val="0"/>
                      <w:divBdr>
                        <w:top w:val="none" w:sz="0" w:space="0" w:color="auto"/>
                        <w:left w:val="none" w:sz="0" w:space="0" w:color="auto"/>
                        <w:bottom w:val="none" w:sz="0" w:space="0" w:color="auto"/>
                        <w:right w:val="none" w:sz="0" w:space="0" w:color="auto"/>
                      </w:divBdr>
                    </w:div>
                  </w:divsChild>
                </w:div>
                <w:div w:id="1936203919">
                  <w:marLeft w:val="0"/>
                  <w:marRight w:val="0"/>
                  <w:marTop w:val="0"/>
                  <w:marBottom w:val="0"/>
                  <w:divBdr>
                    <w:top w:val="none" w:sz="0" w:space="0" w:color="auto"/>
                    <w:left w:val="none" w:sz="0" w:space="0" w:color="auto"/>
                    <w:bottom w:val="none" w:sz="0" w:space="0" w:color="auto"/>
                    <w:right w:val="none" w:sz="0" w:space="0" w:color="auto"/>
                  </w:divBdr>
                  <w:divsChild>
                    <w:div w:id="240917897">
                      <w:marLeft w:val="0"/>
                      <w:marRight w:val="0"/>
                      <w:marTop w:val="0"/>
                      <w:marBottom w:val="0"/>
                      <w:divBdr>
                        <w:top w:val="none" w:sz="0" w:space="0" w:color="auto"/>
                        <w:left w:val="none" w:sz="0" w:space="0" w:color="auto"/>
                        <w:bottom w:val="none" w:sz="0" w:space="0" w:color="auto"/>
                        <w:right w:val="none" w:sz="0" w:space="0" w:color="auto"/>
                      </w:divBdr>
                    </w:div>
                    <w:div w:id="301694177">
                      <w:marLeft w:val="0"/>
                      <w:marRight w:val="0"/>
                      <w:marTop w:val="0"/>
                      <w:marBottom w:val="0"/>
                      <w:divBdr>
                        <w:top w:val="none" w:sz="0" w:space="0" w:color="auto"/>
                        <w:left w:val="none" w:sz="0" w:space="0" w:color="auto"/>
                        <w:bottom w:val="none" w:sz="0" w:space="0" w:color="auto"/>
                        <w:right w:val="none" w:sz="0" w:space="0" w:color="auto"/>
                      </w:divBdr>
                    </w:div>
                    <w:div w:id="191720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79550">
          <w:marLeft w:val="0"/>
          <w:marRight w:val="0"/>
          <w:marTop w:val="0"/>
          <w:marBottom w:val="0"/>
          <w:divBdr>
            <w:top w:val="single" w:sz="6" w:space="0" w:color="EFEFED"/>
            <w:left w:val="none" w:sz="0" w:space="0" w:color="auto"/>
            <w:bottom w:val="none" w:sz="0" w:space="0" w:color="auto"/>
            <w:right w:val="none" w:sz="0" w:space="0" w:color="auto"/>
          </w:divBdr>
          <w:divsChild>
            <w:div w:id="873736892">
              <w:marLeft w:val="0"/>
              <w:marRight w:val="0"/>
              <w:marTop w:val="0"/>
              <w:marBottom w:val="0"/>
              <w:divBdr>
                <w:top w:val="none" w:sz="0" w:space="0" w:color="auto"/>
                <w:left w:val="none" w:sz="0" w:space="0" w:color="auto"/>
                <w:bottom w:val="none" w:sz="0" w:space="0" w:color="auto"/>
                <w:right w:val="none" w:sz="0" w:space="0" w:color="auto"/>
              </w:divBdr>
              <w:divsChild>
                <w:div w:id="777405606">
                  <w:marLeft w:val="0"/>
                  <w:marRight w:val="0"/>
                  <w:marTop w:val="0"/>
                  <w:marBottom w:val="0"/>
                  <w:divBdr>
                    <w:top w:val="none" w:sz="0" w:space="0" w:color="auto"/>
                    <w:left w:val="none" w:sz="0" w:space="0" w:color="auto"/>
                    <w:bottom w:val="none" w:sz="0" w:space="0" w:color="auto"/>
                    <w:right w:val="none" w:sz="0" w:space="0" w:color="auto"/>
                  </w:divBdr>
                  <w:divsChild>
                    <w:div w:id="649751533">
                      <w:marLeft w:val="0"/>
                      <w:marRight w:val="0"/>
                      <w:marTop w:val="0"/>
                      <w:marBottom w:val="0"/>
                      <w:divBdr>
                        <w:top w:val="none" w:sz="0" w:space="0" w:color="auto"/>
                        <w:left w:val="none" w:sz="0" w:space="0" w:color="auto"/>
                        <w:bottom w:val="none" w:sz="0" w:space="0" w:color="auto"/>
                        <w:right w:val="none" w:sz="0" w:space="0" w:color="auto"/>
                      </w:divBdr>
                    </w:div>
                    <w:div w:id="1858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5686">
      <w:bodyDiv w:val="1"/>
      <w:marLeft w:val="0"/>
      <w:marRight w:val="0"/>
      <w:marTop w:val="0"/>
      <w:marBottom w:val="0"/>
      <w:divBdr>
        <w:top w:val="none" w:sz="0" w:space="0" w:color="auto"/>
        <w:left w:val="none" w:sz="0" w:space="0" w:color="auto"/>
        <w:bottom w:val="none" w:sz="0" w:space="0" w:color="auto"/>
        <w:right w:val="none" w:sz="0" w:space="0" w:color="auto"/>
      </w:divBdr>
      <w:divsChild>
        <w:div w:id="283925736">
          <w:marLeft w:val="0"/>
          <w:marRight w:val="0"/>
          <w:marTop w:val="0"/>
          <w:marBottom w:val="0"/>
          <w:divBdr>
            <w:top w:val="none" w:sz="0" w:space="0" w:color="auto"/>
            <w:left w:val="none" w:sz="0" w:space="0" w:color="auto"/>
            <w:bottom w:val="none" w:sz="0" w:space="0" w:color="auto"/>
            <w:right w:val="none" w:sz="0" w:space="0" w:color="auto"/>
          </w:divBdr>
          <w:divsChild>
            <w:div w:id="2032875976">
              <w:marLeft w:val="0"/>
              <w:marRight w:val="0"/>
              <w:marTop w:val="0"/>
              <w:marBottom w:val="0"/>
              <w:divBdr>
                <w:top w:val="none" w:sz="0" w:space="0" w:color="auto"/>
                <w:left w:val="none" w:sz="0" w:space="0" w:color="auto"/>
                <w:bottom w:val="none" w:sz="0" w:space="0" w:color="auto"/>
                <w:right w:val="none" w:sz="0" w:space="0" w:color="auto"/>
              </w:divBdr>
            </w:div>
            <w:div w:id="1204559074">
              <w:marLeft w:val="0"/>
              <w:marRight w:val="0"/>
              <w:marTop w:val="0"/>
              <w:marBottom w:val="0"/>
              <w:divBdr>
                <w:top w:val="none" w:sz="0" w:space="0" w:color="auto"/>
                <w:left w:val="none" w:sz="0" w:space="0" w:color="auto"/>
                <w:bottom w:val="none" w:sz="0" w:space="0" w:color="auto"/>
                <w:right w:val="none" w:sz="0" w:space="0" w:color="auto"/>
              </w:divBdr>
            </w:div>
            <w:div w:id="984237854">
              <w:marLeft w:val="0"/>
              <w:marRight w:val="0"/>
              <w:marTop w:val="0"/>
              <w:marBottom w:val="0"/>
              <w:divBdr>
                <w:top w:val="none" w:sz="0" w:space="0" w:color="auto"/>
                <w:left w:val="none" w:sz="0" w:space="0" w:color="auto"/>
                <w:bottom w:val="none" w:sz="0" w:space="0" w:color="auto"/>
                <w:right w:val="none" w:sz="0" w:space="0" w:color="auto"/>
              </w:divBdr>
              <w:divsChild>
                <w:div w:id="698972160">
                  <w:marLeft w:val="0"/>
                  <w:marRight w:val="0"/>
                  <w:marTop w:val="0"/>
                  <w:marBottom w:val="0"/>
                  <w:divBdr>
                    <w:top w:val="none" w:sz="0" w:space="0" w:color="auto"/>
                    <w:left w:val="none" w:sz="0" w:space="0" w:color="auto"/>
                    <w:bottom w:val="none" w:sz="0" w:space="0" w:color="auto"/>
                    <w:right w:val="none" w:sz="0" w:space="0" w:color="auto"/>
                  </w:divBdr>
                </w:div>
                <w:div w:id="1448238538">
                  <w:marLeft w:val="0"/>
                  <w:marRight w:val="0"/>
                  <w:marTop w:val="0"/>
                  <w:marBottom w:val="0"/>
                  <w:divBdr>
                    <w:top w:val="none" w:sz="0" w:space="0" w:color="auto"/>
                    <w:left w:val="none" w:sz="0" w:space="0" w:color="auto"/>
                    <w:bottom w:val="none" w:sz="0" w:space="0" w:color="auto"/>
                    <w:right w:val="none" w:sz="0" w:space="0" w:color="auto"/>
                  </w:divBdr>
                </w:div>
              </w:divsChild>
            </w:div>
            <w:div w:id="1454520691">
              <w:marLeft w:val="0"/>
              <w:marRight w:val="0"/>
              <w:marTop w:val="0"/>
              <w:marBottom w:val="0"/>
              <w:divBdr>
                <w:top w:val="none" w:sz="0" w:space="0" w:color="auto"/>
                <w:left w:val="none" w:sz="0" w:space="0" w:color="auto"/>
                <w:bottom w:val="none" w:sz="0" w:space="0" w:color="auto"/>
                <w:right w:val="none" w:sz="0" w:space="0" w:color="auto"/>
              </w:divBdr>
              <w:divsChild>
                <w:div w:id="1963219272">
                  <w:marLeft w:val="0"/>
                  <w:marRight w:val="0"/>
                  <w:marTop w:val="0"/>
                  <w:marBottom w:val="0"/>
                  <w:divBdr>
                    <w:top w:val="none" w:sz="0" w:space="0" w:color="auto"/>
                    <w:left w:val="none" w:sz="0" w:space="0" w:color="auto"/>
                    <w:bottom w:val="none" w:sz="0" w:space="0" w:color="auto"/>
                    <w:right w:val="none" w:sz="0" w:space="0" w:color="auto"/>
                  </w:divBdr>
                </w:div>
                <w:div w:id="1207836823">
                  <w:marLeft w:val="0"/>
                  <w:marRight w:val="0"/>
                  <w:marTop w:val="0"/>
                  <w:marBottom w:val="0"/>
                  <w:divBdr>
                    <w:top w:val="none" w:sz="0" w:space="0" w:color="auto"/>
                    <w:left w:val="none" w:sz="0" w:space="0" w:color="auto"/>
                    <w:bottom w:val="none" w:sz="0" w:space="0" w:color="auto"/>
                    <w:right w:val="none" w:sz="0" w:space="0" w:color="auto"/>
                  </w:divBdr>
                </w:div>
                <w:div w:id="1331954977">
                  <w:marLeft w:val="0"/>
                  <w:marRight w:val="0"/>
                  <w:marTop w:val="0"/>
                  <w:marBottom w:val="0"/>
                  <w:divBdr>
                    <w:top w:val="none" w:sz="0" w:space="0" w:color="auto"/>
                    <w:left w:val="none" w:sz="0" w:space="0" w:color="auto"/>
                    <w:bottom w:val="none" w:sz="0" w:space="0" w:color="auto"/>
                    <w:right w:val="none" w:sz="0" w:space="0" w:color="auto"/>
                  </w:divBdr>
                </w:div>
              </w:divsChild>
            </w:div>
            <w:div w:id="340737729">
              <w:marLeft w:val="0"/>
              <w:marRight w:val="0"/>
              <w:marTop w:val="0"/>
              <w:marBottom w:val="0"/>
              <w:divBdr>
                <w:top w:val="none" w:sz="0" w:space="0" w:color="auto"/>
                <w:left w:val="none" w:sz="0" w:space="0" w:color="auto"/>
                <w:bottom w:val="none" w:sz="0" w:space="0" w:color="auto"/>
                <w:right w:val="none" w:sz="0" w:space="0" w:color="auto"/>
              </w:divBdr>
              <w:divsChild>
                <w:div w:id="21248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80998">
          <w:marLeft w:val="0"/>
          <w:marRight w:val="0"/>
          <w:marTop w:val="0"/>
          <w:marBottom w:val="0"/>
          <w:divBdr>
            <w:top w:val="none" w:sz="0" w:space="0" w:color="auto"/>
            <w:left w:val="none" w:sz="0" w:space="0" w:color="auto"/>
            <w:bottom w:val="none" w:sz="0" w:space="0" w:color="auto"/>
            <w:right w:val="none" w:sz="0" w:space="0" w:color="auto"/>
          </w:divBdr>
          <w:divsChild>
            <w:div w:id="1537354623">
              <w:marLeft w:val="0"/>
              <w:marRight w:val="0"/>
              <w:marTop w:val="0"/>
              <w:marBottom w:val="0"/>
              <w:divBdr>
                <w:top w:val="none" w:sz="0" w:space="0" w:color="auto"/>
                <w:left w:val="none" w:sz="0" w:space="0" w:color="auto"/>
                <w:bottom w:val="none" w:sz="0" w:space="0" w:color="auto"/>
                <w:right w:val="none" w:sz="0" w:space="0" w:color="auto"/>
              </w:divBdr>
            </w:div>
            <w:div w:id="905604514">
              <w:marLeft w:val="0"/>
              <w:marRight w:val="0"/>
              <w:marTop w:val="0"/>
              <w:marBottom w:val="300"/>
              <w:divBdr>
                <w:top w:val="none" w:sz="0" w:space="0" w:color="auto"/>
                <w:left w:val="none" w:sz="0" w:space="0" w:color="auto"/>
                <w:bottom w:val="none" w:sz="0" w:space="0" w:color="auto"/>
                <w:right w:val="none" w:sz="0" w:space="0" w:color="auto"/>
              </w:divBdr>
              <w:divsChild>
                <w:div w:id="12862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5937">
          <w:marLeft w:val="0"/>
          <w:marRight w:val="0"/>
          <w:marTop w:val="0"/>
          <w:marBottom w:val="0"/>
          <w:divBdr>
            <w:top w:val="none" w:sz="0" w:space="0" w:color="auto"/>
            <w:left w:val="none" w:sz="0" w:space="0" w:color="auto"/>
            <w:bottom w:val="none" w:sz="0" w:space="0" w:color="auto"/>
            <w:right w:val="none" w:sz="0" w:space="0" w:color="auto"/>
          </w:divBdr>
          <w:divsChild>
            <w:div w:id="1842816136">
              <w:marLeft w:val="0"/>
              <w:marRight w:val="0"/>
              <w:marTop w:val="0"/>
              <w:marBottom w:val="0"/>
              <w:divBdr>
                <w:top w:val="none" w:sz="0" w:space="0" w:color="auto"/>
                <w:left w:val="none" w:sz="0" w:space="0" w:color="auto"/>
                <w:bottom w:val="none" w:sz="0" w:space="0" w:color="auto"/>
                <w:right w:val="none" w:sz="0" w:space="0" w:color="auto"/>
              </w:divBdr>
            </w:div>
            <w:div w:id="581446863">
              <w:marLeft w:val="0"/>
              <w:marRight w:val="0"/>
              <w:marTop w:val="0"/>
              <w:marBottom w:val="300"/>
              <w:divBdr>
                <w:top w:val="none" w:sz="0" w:space="0" w:color="auto"/>
                <w:left w:val="none" w:sz="0" w:space="0" w:color="auto"/>
                <w:bottom w:val="none" w:sz="0" w:space="0" w:color="auto"/>
                <w:right w:val="none" w:sz="0" w:space="0" w:color="auto"/>
              </w:divBdr>
              <w:divsChild>
                <w:div w:id="369769494">
                  <w:marLeft w:val="0"/>
                  <w:marRight w:val="0"/>
                  <w:marTop w:val="0"/>
                  <w:marBottom w:val="0"/>
                  <w:divBdr>
                    <w:top w:val="none" w:sz="0" w:space="0" w:color="auto"/>
                    <w:left w:val="none" w:sz="0" w:space="0" w:color="auto"/>
                    <w:bottom w:val="none" w:sz="0" w:space="0" w:color="auto"/>
                    <w:right w:val="none" w:sz="0" w:space="0" w:color="auto"/>
                  </w:divBdr>
                </w:div>
              </w:divsChild>
            </w:div>
            <w:div w:id="107549710">
              <w:marLeft w:val="0"/>
              <w:marRight w:val="0"/>
              <w:marTop w:val="0"/>
              <w:marBottom w:val="0"/>
              <w:divBdr>
                <w:top w:val="none" w:sz="0" w:space="0" w:color="auto"/>
                <w:left w:val="none" w:sz="0" w:space="0" w:color="auto"/>
                <w:bottom w:val="none" w:sz="0" w:space="0" w:color="auto"/>
                <w:right w:val="none" w:sz="0" w:space="0" w:color="auto"/>
              </w:divBdr>
            </w:div>
            <w:div w:id="1683581316">
              <w:marLeft w:val="0"/>
              <w:marRight w:val="0"/>
              <w:marTop w:val="0"/>
              <w:marBottom w:val="0"/>
              <w:divBdr>
                <w:top w:val="none" w:sz="0" w:space="0" w:color="auto"/>
                <w:left w:val="none" w:sz="0" w:space="0" w:color="auto"/>
                <w:bottom w:val="none" w:sz="0" w:space="0" w:color="auto"/>
                <w:right w:val="none" w:sz="0" w:space="0" w:color="auto"/>
              </w:divBdr>
            </w:div>
          </w:divsChild>
        </w:div>
        <w:div w:id="1504200726">
          <w:marLeft w:val="0"/>
          <w:marRight w:val="0"/>
          <w:marTop w:val="0"/>
          <w:marBottom w:val="0"/>
          <w:divBdr>
            <w:top w:val="none" w:sz="0" w:space="0" w:color="auto"/>
            <w:left w:val="none" w:sz="0" w:space="0" w:color="auto"/>
            <w:bottom w:val="none" w:sz="0" w:space="0" w:color="auto"/>
            <w:right w:val="none" w:sz="0" w:space="0" w:color="auto"/>
          </w:divBdr>
          <w:divsChild>
            <w:div w:id="1600597197">
              <w:marLeft w:val="0"/>
              <w:marRight w:val="0"/>
              <w:marTop w:val="0"/>
              <w:marBottom w:val="0"/>
              <w:divBdr>
                <w:top w:val="none" w:sz="0" w:space="0" w:color="auto"/>
                <w:left w:val="none" w:sz="0" w:space="0" w:color="auto"/>
                <w:bottom w:val="none" w:sz="0" w:space="0" w:color="auto"/>
                <w:right w:val="none" w:sz="0" w:space="0" w:color="auto"/>
              </w:divBdr>
            </w:div>
            <w:div w:id="1555385678">
              <w:marLeft w:val="0"/>
              <w:marRight w:val="0"/>
              <w:marTop w:val="0"/>
              <w:marBottom w:val="300"/>
              <w:divBdr>
                <w:top w:val="none" w:sz="0" w:space="0" w:color="auto"/>
                <w:left w:val="none" w:sz="0" w:space="0" w:color="auto"/>
                <w:bottom w:val="none" w:sz="0" w:space="0" w:color="auto"/>
                <w:right w:val="none" w:sz="0" w:space="0" w:color="auto"/>
              </w:divBdr>
              <w:divsChild>
                <w:div w:id="136586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960">
      <w:bodyDiv w:val="1"/>
      <w:marLeft w:val="0"/>
      <w:marRight w:val="0"/>
      <w:marTop w:val="0"/>
      <w:marBottom w:val="0"/>
      <w:divBdr>
        <w:top w:val="none" w:sz="0" w:space="0" w:color="auto"/>
        <w:left w:val="none" w:sz="0" w:space="0" w:color="auto"/>
        <w:bottom w:val="none" w:sz="0" w:space="0" w:color="auto"/>
        <w:right w:val="none" w:sz="0" w:space="0" w:color="auto"/>
      </w:divBdr>
    </w:div>
    <w:div w:id="64228566">
      <w:bodyDiv w:val="1"/>
      <w:marLeft w:val="0"/>
      <w:marRight w:val="0"/>
      <w:marTop w:val="0"/>
      <w:marBottom w:val="0"/>
      <w:divBdr>
        <w:top w:val="none" w:sz="0" w:space="0" w:color="auto"/>
        <w:left w:val="none" w:sz="0" w:space="0" w:color="auto"/>
        <w:bottom w:val="none" w:sz="0" w:space="0" w:color="auto"/>
        <w:right w:val="none" w:sz="0" w:space="0" w:color="auto"/>
      </w:divBdr>
      <w:divsChild>
        <w:div w:id="675304319">
          <w:marLeft w:val="0"/>
          <w:marRight w:val="0"/>
          <w:marTop w:val="0"/>
          <w:marBottom w:val="0"/>
          <w:divBdr>
            <w:top w:val="none" w:sz="0" w:space="0" w:color="auto"/>
            <w:left w:val="none" w:sz="0" w:space="0" w:color="auto"/>
            <w:bottom w:val="none" w:sz="0" w:space="0" w:color="auto"/>
            <w:right w:val="none" w:sz="0" w:space="0" w:color="auto"/>
          </w:divBdr>
          <w:divsChild>
            <w:div w:id="2094085098">
              <w:marLeft w:val="0"/>
              <w:marRight w:val="0"/>
              <w:marTop w:val="0"/>
              <w:marBottom w:val="0"/>
              <w:divBdr>
                <w:top w:val="none" w:sz="0" w:space="0" w:color="auto"/>
                <w:left w:val="none" w:sz="0" w:space="0" w:color="auto"/>
                <w:bottom w:val="none" w:sz="0" w:space="0" w:color="auto"/>
                <w:right w:val="none" w:sz="0" w:space="0" w:color="auto"/>
              </w:divBdr>
            </w:div>
          </w:divsChild>
        </w:div>
        <w:div w:id="980426037">
          <w:marLeft w:val="0"/>
          <w:marRight w:val="0"/>
          <w:marTop w:val="0"/>
          <w:marBottom w:val="0"/>
          <w:divBdr>
            <w:top w:val="none" w:sz="0" w:space="0" w:color="auto"/>
            <w:left w:val="none" w:sz="0" w:space="0" w:color="auto"/>
            <w:bottom w:val="none" w:sz="0" w:space="0" w:color="auto"/>
            <w:right w:val="none" w:sz="0" w:space="0" w:color="auto"/>
          </w:divBdr>
          <w:divsChild>
            <w:div w:id="1121269272">
              <w:marLeft w:val="0"/>
              <w:marRight w:val="0"/>
              <w:marTop w:val="0"/>
              <w:marBottom w:val="0"/>
              <w:divBdr>
                <w:top w:val="none" w:sz="0" w:space="0" w:color="auto"/>
                <w:left w:val="none" w:sz="0" w:space="0" w:color="auto"/>
                <w:bottom w:val="none" w:sz="0" w:space="0" w:color="auto"/>
                <w:right w:val="none" w:sz="0" w:space="0" w:color="auto"/>
              </w:divBdr>
            </w:div>
            <w:div w:id="1048602563">
              <w:marLeft w:val="0"/>
              <w:marRight w:val="0"/>
              <w:marTop w:val="0"/>
              <w:marBottom w:val="0"/>
              <w:divBdr>
                <w:top w:val="none" w:sz="0" w:space="0" w:color="auto"/>
                <w:left w:val="none" w:sz="0" w:space="0" w:color="auto"/>
                <w:bottom w:val="none" w:sz="0" w:space="0" w:color="auto"/>
                <w:right w:val="none" w:sz="0" w:space="0" w:color="auto"/>
              </w:divBdr>
            </w:div>
            <w:div w:id="964041777">
              <w:marLeft w:val="0"/>
              <w:marRight w:val="0"/>
              <w:marTop w:val="0"/>
              <w:marBottom w:val="0"/>
              <w:divBdr>
                <w:top w:val="none" w:sz="0" w:space="0" w:color="auto"/>
                <w:left w:val="none" w:sz="0" w:space="0" w:color="auto"/>
                <w:bottom w:val="none" w:sz="0" w:space="0" w:color="auto"/>
                <w:right w:val="none" w:sz="0" w:space="0" w:color="auto"/>
              </w:divBdr>
            </w:div>
            <w:div w:id="632951975">
              <w:marLeft w:val="0"/>
              <w:marRight w:val="0"/>
              <w:marTop w:val="0"/>
              <w:marBottom w:val="0"/>
              <w:divBdr>
                <w:top w:val="none" w:sz="0" w:space="0" w:color="auto"/>
                <w:left w:val="none" w:sz="0" w:space="0" w:color="auto"/>
                <w:bottom w:val="none" w:sz="0" w:space="0" w:color="auto"/>
                <w:right w:val="none" w:sz="0" w:space="0" w:color="auto"/>
              </w:divBdr>
            </w:div>
            <w:div w:id="139449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8053">
      <w:bodyDiv w:val="1"/>
      <w:marLeft w:val="0"/>
      <w:marRight w:val="0"/>
      <w:marTop w:val="0"/>
      <w:marBottom w:val="0"/>
      <w:divBdr>
        <w:top w:val="none" w:sz="0" w:space="0" w:color="auto"/>
        <w:left w:val="none" w:sz="0" w:space="0" w:color="auto"/>
        <w:bottom w:val="none" w:sz="0" w:space="0" w:color="auto"/>
        <w:right w:val="none" w:sz="0" w:space="0" w:color="auto"/>
      </w:divBdr>
      <w:divsChild>
        <w:div w:id="611670493">
          <w:marLeft w:val="0"/>
          <w:marRight w:val="0"/>
          <w:marTop w:val="0"/>
          <w:marBottom w:val="0"/>
          <w:divBdr>
            <w:top w:val="single" w:sz="6" w:space="0" w:color="EFEFED"/>
            <w:left w:val="none" w:sz="0" w:space="0" w:color="auto"/>
            <w:bottom w:val="none" w:sz="0" w:space="0" w:color="auto"/>
            <w:right w:val="none" w:sz="0" w:space="0" w:color="auto"/>
          </w:divBdr>
          <w:divsChild>
            <w:div w:id="282466353">
              <w:marLeft w:val="0"/>
              <w:marRight w:val="0"/>
              <w:marTop w:val="0"/>
              <w:marBottom w:val="0"/>
              <w:divBdr>
                <w:top w:val="none" w:sz="0" w:space="0" w:color="auto"/>
                <w:left w:val="none" w:sz="0" w:space="0" w:color="auto"/>
                <w:bottom w:val="none" w:sz="0" w:space="0" w:color="auto"/>
                <w:right w:val="none" w:sz="0" w:space="0" w:color="auto"/>
              </w:divBdr>
              <w:divsChild>
                <w:div w:id="316617959">
                  <w:marLeft w:val="0"/>
                  <w:marRight w:val="0"/>
                  <w:marTop w:val="0"/>
                  <w:marBottom w:val="0"/>
                  <w:divBdr>
                    <w:top w:val="none" w:sz="0" w:space="0" w:color="auto"/>
                    <w:left w:val="none" w:sz="0" w:space="0" w:color="auto"/>
                    <w:bottom w:val="none" w:sz="0" w:space="0" w:color="auto"/>
                    <w:right w:val="none" w:sz="0" w:space="0" w:color="auto"/>
                  </w:divBdr>
                  <w:divsChild>
                    <w:div w:id="1109399314">
                      <w:marLeft w:val="0"/>
                      <w:marRight w:val="0"/>
                      <w:marTop w:val="0"/>
                      <w:marBottom w:val="0"/>
                      <w:divBdr>
                        <w:top w:val="none" w:sz="0" w:space="0" w:color="auto"/>
                        <w:left w:val="none" w:sz="0" w:space="0" w:color="auto"/>
                        <w:bottom w:val="none" w:sz="0" w:space="0" w:color="auto"/>
                        <w:right w:val="none" w:sz="0" w:space="0" w:color="auto"/>
                      </w:divBdr>
                    </w:div>
                    <w:div w:id="1889955655">
                      <w:marLeft w:val="0"/>
                      <w:marRight w:val="0"/>
                      <w:marTop w:val="0"/>
                      <w:marBottom w:val="300"/>
                      <w:divBdr>
                        <w:top w:val="none" w:sz="0" w:space="0" w:color="auto"/>
                        <w:left w:val="none" w:sz="0" w:space="0" w:color="auto"/>
                        <w:bottom w:val="none" w:sz="0" w:space="0" w:color="auto"/>
                        <w:right w:val="none" w:sz="0" w:space="0" w:color="auto"/>
                      </w:divBdr>
                      <w:divsChild>
                        <w:div w:id="48177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77282">
                  <w:marLeft w:val="0"/>
                  <w:marRight w:val="0"/>
                  <w:marTop w:val="0"/>
                  <w:marBottom w:val="0"/>
                  <w:divBdr>
                    <w:top w:val="none" w:sz="0" w:space="0" w:color="auto"/>
                    <w:left w:val="none" w:sz="0" w:space="0" w:color="auto"/>
                    <w:bottom w:val="none" w:sz="0" w:space="0" w:color="auto"/>
                    <w:right w:val="none" w:sz="0" w:space="0" w:color="auto"/>
                  </w:divBdr>
                  <w:divsChild>
                    <w:div w:id="176429901">
                      <w:marLeft w:val="0"/>
                      <w:marRight w:val="0"/>
                      <w:marTop w:val="0"/>
                      <w:marBottom w:val="0"/>
                      <w:divBdr>
                        <w:top w:val="none" w:sz="0" w:space="0" w:color="auto"/>
                        <w:left w:val="none" w:sz="0" w:space="0" w:color="auto"/>
                        <w:bottom w:val="none" w:sz="0" w:space="0" w:color="auto"/>
                        <w:right w:val="none" w:sz="0" w:space="0" w:color="auto"/>
                      </w:divBdr>
                    </w:div>
                    <w:div w:id="642659286">
                      <w:marLeft w:val="0"/>
                      <w:marRight w:val="0"/>
                      <w:marTop w:val="0"/>
                      <w:marBottom w:val="300"/>
                      <w:divBdr>
                        <w:top w:val="none" w:sz="0" w:space="0" w:color="auto"/>
                        <w:left w:val="none" w:sz="0" w:space="0" w:color="auto"/>
                        <w:bottom w:val="none" w:sz="0" w:space="0" w:color="auto"/>
                        <w:right w:val="none" w:sz="0" w:space="0" w:color="auto"/>
                      </w:divBdr>
                      <w:divsChild>
                        <w:div w:id="18413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87470">
          <w:marLeft w:val="0"/>
          <w:marRight w:val="0"/>
          <w:marTop w:val="0"/>
          <w:marBottom w:val="0"/>
          <w:divBdr>
            <w:top w:val="single" w:sz="6" w:space="0" w:color="EFEFED"/>
            <w:left w:val="none" w:sz="0" w:space="0" w:color="auto"/>
            <w:bottom w:val="none" w:sz="0" w:space="0" w:color="auto"/>
            <w:right w:val="none" w:sz="0" w:space="0" w:color="auto"/>
          </w:divBdr>
          <w:divsChild>
            <w:div w:id="1163080710">
              <w:marLeft w:val="0"/>
              <w:marRight w:val="0"/>
              <w:marTop w:val="0"/>
              <w:marBottom w:val="0"/>
              <w:divBdr>
                <w:top w:val="none" w:sz="0" w:space="0" w:color="auto"/>
                <w:left w:val="none" w:sz="0" w:space="0" w:color="auto"/>
                <w:bottom w:val="none" w:sz="0" w:space="0" w:color="auto"/>
                <w:right w:val="none" w:sz="0" w:space="0" w:color="auto"/>
              </w:divBdr>
              <w:divsChild>
                <w:div w:id="1081752522">
                  <w:marLeft w:val="0"/>
                  <w:marRight w:val="0"/>
                  <w:marTop w:val="0"/>
                  <w:marBottom w:val="0"/>
                  <w:divBdr>
                    <w:top w:val="none" w:sz="0" w:space="0" w:color="auto"/>
                    <w:left w:val="none" w:sz="0" w:space="0" w:color="auto"/>
                    <w:bottom w:val="none" w:sz="0" w:space="0" w:color="auto"/>
                    <w:right w:val="none" w:sz="0" w:space="0" w:color="auto"/>
                  </w:divBdr>
                  <w:divsChild>
                    <w:div w:id="94831726">
                      <w:marLeft w:val="0"/>
                      <w:marRight w:val="0"/>
                      <w:marTop w:val="0"/>
                      <w:marBottom w:val="0"/>
                      <w:divBdr>
                        <w:top w:val="none" w:sz="0" w:space="0" w:color="auto"/>
                        <w:left w:val="none" w:sz="0" w:space="0" w:color="auto"/>
                        <w:bottom w:val="none" w:sz="0" w:space="0" w:color="auto"/>
                        <w:right w:val="none" w:sz="0" w:space="0" w:color="auto"/>
                      </w:divBdr>
                    </w:div>
                    <w:div w:id="2141485903">
                      <w:marLeft w:val="0"/>
                      <w:marRight w:val="0"/>
                      <w:marTop w:val="0"/>
                      <w:marBottom w:val="0"/>
                      <w:divBdr>
                        <w:top w:val="none" w:sz="0" w:space="0" w:color="auto"/>
                        <w:left w:val="none" w:sz="0" w:space="0" w:color="auto"/>
                        <w:bottom w:val="none" w:sz="0" w:space="0" w:color="auto"/>
                        <w:right w:val="none" w:sz="0" w:space="0" w:color="auto"/>
                      </w:divBdr>
                    </w:div>
                    <w:div w:id="110284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28991">
      <w:bodyDiv w:val="1"/>
      <w:marLeft w:val="0"/>
      <w:marRight w:val="0"/>
      <w:marTop w:val="0"/>
      <w:marBottom w:val="0"/>
      <w:divBdr>
        <w:top w:val="none" w:sz="0" w:space="0" w:color="auto"/>
        <w:left w:val="none" w:sz="0" w:space="0" w:color="auto"/>
        <w:bottom w:val="none" w:sz="0" w:space="0" w:color="auto"/>
        <w:right w:val="none" w:sz="0" w:space="0" w:color="auto"/>
      </w:divBdr>
      <w:divsChild>
        <w:div w:id="452091528">
          <w:marLeft w:val="0"/>
          <w:marRight w:val="0"/>
          <w:marTop w:val="0"/>
          <w:marBottom w:val="0"/>
          <w:divBdr>
            <w:top w:val="none" w:sz="0" w:space="0" w:color="auto"/>
            <w:left w:val="none" w:sz="0" w:space="0" w:color="auto"/>
            <w:bottom w:val="none" w:sz="0" w:space="0" w:color="auto"/>
            <w:right w:val="none" w:sz="0" w:space="0" w:color="auto"/>
          </w:divBdr>
          <w:divsChild>
            <w:div w:id="2056856943">
              <w:marLeft w:val="0"/>
              <w:marRight w:val="0"/>
              <w:marTop w:val="0"/>
              <w:marBottom w:val="0"/>
              <w:divBdr>
                <w:top w:val="none" w:sz="0" w:space="0" w:color="auto"/>
                <w:left w:val="none" w:sz="0" w:space="0" w:color="auto"/>
                <w:bottom w:val="none" w:sz="0" w:space="0" w:color="auto"/>
                <w:right w:val="none" w:sz="0" w:space="0" w:color="auto"/>
              </w:divBdr>
            </w:div>
            <w:div w:id="1752197051">
              <w:marLeft w:val="0"/>
              <w:marRight w:val="0"/>
              <w:marTop w:val="0"/>
              <w:marBottom w:val="300"/>
              <w:divBdr>
                <w:top w:val="none" w:sz="0" w:space="0" w:color="auto"/>
                <w:left w:val="none" w:sz="0" w:space="0" w:color="auto"/>
                <w:bottom w:val="none" w:sz="0" w:space="0" w:color="auto"/>
                <w:right w:val="none" w:sz="0" w:space="0" w:color="auto"/>
              </w:divBdr>
              <w:divsChild>
                <w:div w:id="4965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8319">
          <w:marLeft w:val="0"/>
          <w:marRight w:val="0"/>
          <w:marTop w:val="0"/>
          <w:marBottom w:val="0"/>
          <w:divBdr>
            <w:top w:val="none" w:sz="0" w:space="0" w:color="auto"/>
            <w:left w:val="none" w:sz="0" w:space="0" w:color="auto"/>
            <w:bottom w:val="none" w:sz="0" w:space="0" w:color="auto"/>
            <w:right w:val="none" w:sz="0" w:space="0" w:color="auto"/>
          </w:divBdr>
          <w:divsChild>
            <w:div w:id="7810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21605">
      <w:bodyDiv w:val="1"/>
      <w:marLeft w:val="0"/>
      <w:marRight w:val="0"/>
      <w:marTop w:val="0"/>
      <w:marBottom w:val="0"/>
      <w:divBdr>
        <w:top w:val="none" w:sz="0" w:space="0" w:color="auto"/>
        <w:left w:val="none" w:sz="0" w:space="0" w:color="auto"/>
        <w:bottom w:val="none" w:sz="0" w:space="0" w:color="auto"/>
        <w:right w:val="none" w:sz="0" w:space="0" w:color="auto"/>
      </w:divBdr>
      <w:divsChild>
        <w:div w:id="1728872165">
          <w:marLeft w:val="0"/>
          <w:marRight w:val="0"/>
          <w:marTop w:val="0"/>
          <w:marBottom w:val="0"/>
          <w:divBdr>
            <w:top w:val="none" w:sz="0" w:space="0" w:color="auto"/>
            <w:left w:val="none" w:sz="0" w:space="0" w:color="auto"/>
            <w:bottom w:val="none" w:sz="0" w:space="0" w:color="auto"/>
            <w:right w:val="none" w:sz="0" w:space="0" w:color="auto"/>
          </w:divBdr>
          <w:divsChild>
            <w:div w:id="1626159097">
              <w:marLeft w:val="0"/>
              <w:marRight w:val="0"/>
              <w:marTop w:val="0"/>
              <w:marBottom w:val="0"/>
              <w:divBdr>
                <w:top w:val="none" w:sz="0" w:space="0" w:color="auto"/>
                <w:left w:val="none" w:sz="0" w:space="0" w:color="auto"/>
                <w:bottom w:val="none" w:sz="0" w:space="0" w:color="auto"/>
                <w:right w:val="none" w:sz="0" w:space="0" w:color="auto"/>
              </w:divBdr>
              <w:divsChild>
                <w:div w:id="1894073778">
                  <w:marLeft w:val="-225"/>
                  <w:marRight w:val="-225"/>
                  <w:marTop w:val="0"/>
                  <w:marBottom w:val="0"/>
                  <w:divBdr>
                    <w:top w:val="none" w:sz="0" w:space="0" w:color="auto"/>
                    <w:left w:val="none" w:sz="0" w:space="0" w:color="auto"/>
                    <w:bottom w:val="none" w:sz="0" w:space="0" w:color="auto"/>
                    <w:right w:val="none" w:sz="0" w:space="0" w:color="auto"/>
                  </w:divBdr>
                  <w:divsChild>
                    <w:div w:id="17789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684526">
          <w:marLeft w:val="0"/>
          <w:marRight w:val="0"/>
          <w:marTop w:val="0"/>
          <w:marBottom w:val="0"/>
          <w:divBdr>
            <w:top w:val="none" w:sz="0" w:space="0" w:color="auto"/>
            <w:left w:val="none" w:sz="0" w:space="0" w:color="auto"/>
            <w:bottom w:val="none" w:sz="0" w:space="0" w:color="auto"/>
            <w:right w:val="none" w:sz="0" w:space="0" w:color="auto"/>
          </w:divBdr>
          <w:divsChild>
            <w:div w:id="48575493">
              <w:marLeft w:val="-225"/>
              <w:marRight w:val="-225"/>
              <w:marTop w:val="0"/>
              <w:marBottom w:val="0"/>
              <w:divBdr>
                <w:top w:val="single" w:sz="6" w:space="8" w:color="E7EAFB"/>
                <w:left w:val="single" w:sz="6" w:space="15" w:color="E7EAFB"/>
                <w:bottom w:val="single" w:sz="6" w:space="15" w:color="E7EAFB"/>
                <w:right w:val="single" w:sz="6" w:space="15" w:color="E7EAFB"/>
              </w:divBdr>
              <w:divsChild>
                <w:div w:id="958340374">
                  <w:marLeft w:val="0"/>
                  <w:marRight w:val="0"/>
                  <w:marTop w:val="0"/>
                  <w:marBottom w:val="150"/>
                  <w:divBdr>
                    <w:top w:val="none" w:sz="0" w:space="0" w:color="auto"/>
                    <w:left w:val="none" w:sz="0" w:space="0" w:color="auto"/>
                    <w:bottom w:val="none" w:sz="0" w:space="0" w:color="auto"/>
                    <w:right w:val="none" w:sz="0" w:space="0" w:color="auto"/>
                  </w:divBdr>
                </w:div>
                <w:div w:id="1090657167">
                  <w:marLeft w:val="0"/>
                  <w:marRight w:val="0"/>
                  <w:marTop w:val="0"/>
                  <w:marBottom w:val="0"/>
                  <w:divBdr>
                    <w:top w:val="none" w:sz="0" w:space="0" w:color="auto"/>
                    <w:left w:val="none" w:sz="0" w:space="0" w:color="auto"/>
                    <w:bottom w:val="none" w:sz="0" w:space="0" w:color="auto"/>
                    <w:right w:val="none" w:sz="0" w:space="0" w:color="auto"/>
                  </w:divBdr>
                  <w:divsChild>
                    <w:div w:id="813792454">
                      <w:marLeft w:val="0"/>
                      <w:marRight w:val="0"/>
                      <w:marTop w:val="0"/>
                      <w:marBottom w:val="30"/>
                      <w:divBdr>
                        <w:top w:val="none" w:sz="0" w:space="0" w:color="auto"/>
                        <w:left w:val="none" w:sz="0" w:space="0" w:color="auto"/>
                        <w:bottom w:val="none" w:sz="0" w:space="0" w:color="auto"/>
                        <w:right w:val="none" w:sz="0" w:space="0" w:color="auto"/>
                      </w:divBdr>
                      <w:divsChild>
                        <w:div w:id="1814519139">
                          <w:marLeft w:val="120"/>
                          <w:marRight w:val="0"/>
                          <w:marTop w:val="0"/>
                          <w:marBottom w:val="0"/>
                          <w:divBdr>
                            <w:top w:val="none" w:sz="0" w:space="0" w:color="auto"/>
                            <w:left w:val="none" w:sz="0" w:space="0" w:color="auto"/>
                            <w:bottom w:val="none" w:sz="0" w:space="0" w:color="auto"/>
                            <w:right w:val="none" w:sz="0" w:space="0" w:color="auto"/>
                          </w:divBdr>
                        </w:div>
                      </w:divsChild>
                    </w:div>
                    <w:div w:id="1947469082">
                      <w:marLeft w:val="0"/>
                      <w:marRight w:val="0"/>
                      <w:marTop w:val="0"/>
                      <w:marBottom w:val="0"/>
                      <w:divBdr>
                        <w:top w:val="none" w:sz="0" w:space="0" w:color="auto"/>
                        <w:left w:val="none" w:sz="0" w:space="0" w:color="auto"/>
                        <w:bottom w:val="none" w:sz="0" w:space="0" w:color="auto"/>
                        <w:right w:val="none" w:sz="0" w:space="0" w:color="auto"/>
                      </w:divBdr>
                    </w:div>
                  </w:divsChild>
                </w:div>
                <w:div w:id="1163735492">
                  <w:marLeft w:val="0"/>
                  <w:marRight w:val="0"/>
                  <w:marTop w:val="0"/>
                  <w:marBottom w:val="0"/>
                  <w:divBdr>
                    <w:top w:val="none" w:sz="0" w:space="0" w:color="auto"/>
                    <w:left w:val="none" w:sz="0" w:space="0" w:color="auto"/>
                    <w:bottom w:val="none" w:sz="0" w:space="0" w:color="auto"/>
                    <w:right w:val="none" w:sz="0" w:space="0" w:color="auto"/>
                  </w:divBdr>
                </w:div>
                <w:div w:id="93797868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44206043">
      <w:bodyDiv w:val="1"/>
      <w:marLeft w:val="0"/>
      <w:marRight w:val="0"/>
      <w:marTop w:val="0"/>
      <w:marBottom w:val="0"/>
      <w:divBdr>
        <w:top w:val="none" w:sz="0" w:space="0" w:color="auto"/>
        <w:left w:val="none" w:sz="0" w:space="0" w:color="auto"/>
        <w:bottom w:val="none" w:sz="0" w:space="0" w:color="auto"/>
        <w:right w:val="none" w:sz="0" w:space="0" w:color="auto"/>
      </w:divBdr>
      <w:divsChild>
        <w:div w:id="1469669173">
          <w:marLeft w:val="0"/>
          <w:marRight w:val="0"/>
          <w:marTop w:val="0"/>
          <w:marBottom w:val="0"/>
          <w:divBdr>
            <w:top w:val="single" w:sz="6" w:space="0" w:color="EFEFED"/>
            <w:left w:val="none" w:sz="0" w:space="0" w:color="auto"/>
            <w:bottom w:val="none" w:sz="0" w:space="0" w:color="auto"/>
            <w:right w:val="none" w:sz="0" w:space="0" w:color="auto"/>
          </w:divBdr>
          <w:divsChild>
            <w:div w:id="2091851910">
              <w:marLeft w:val="0"/>
              <w:marRight w:val="0"/>
              <w:marTop w:val="0"/>
              <w:marBottom w:val="0"/>
              <w:divBdr>
                <w:top w:val="none" w:sz="0" w:space="0" w:color="auto"/>
                <w:left w:val="none" w:sz="0" w:space="0" w:color="auto"/>
                <w:bottom w:val="none" w:sz="0" w:space="0" w:color="auto"/>
                <w:right w:val="none" w:sz="0" w:space="0" w:color="auto"/>
              </w:divBdr>
              <w:divsChild>
                <w:div w:id="1543975576">
                  <w:marLeft w:val="0"/>
                  <w:marRight w:val="0"/>
                  <w:marTop w:val="0"/>
                  <w:marBottom w:val="0"/>
                  <w:divBdr>
                    <w:top w:val="none" w:sz="0" w:space="0" w:color="auto"/>
                    <w:left w:val="none" w:sz="0" w:space="0" w:color="auto"/>
                    <w:bottom w:val="none" w:sz="0" w:space="0" w:color="auto"/>
                    <w:right w:val="none" w:sz="0" w:space="0" w:color="auto"/>
                  </w:divBdr>
                </w:div>
                <w:div w:id="38820169">
                  <w:marLeft w:val="0"/>
                  <w:marRight w:val="0"/>
                  <w:marTop w:val="0"/>
                  <w:marBottom w:val="0"/>
                  <w:divBdr>
                    <w:top w:val="none" w:sz="0" w:space="0" w:color="auto"/>
                    <w:left w:val="none" w:sz="0" w:space="0" w:color="auto"/>
                    <w:bottom w:val="none" w:sz="0" w:space="0" w:color="auto"/>
                    <w:right w:val="none" w:sz="0" w:space="0" w:color="auto"/>
                  </w:divBdr>
                </w:div>
                <w:div w:id="2007702873">
                  <w:marLeft w:val="0"/>
                  <w:marRight w:val="0"/>
                  <w:marTop w:val="0"/>
                  <w:marBottom w:val="0"/>
                  <w:divBdr>
                    <w:top w:val="none" w:sz="0" w:space="0" w:color="auto"/>
                    <w:left w:val="none" w:sz="0" w:space="0" w:color="auto"/>
                    <w:bottom w:val="none" w:sz="0" w:space="0" w:color="auto"/>
                    <w:right w:val="none" w:sz="0" w:space="0" w:color="auto"/>
                  </w:divBdr>
                </w:div>
                <w:div w:id="1815021643">
                  <w:marLeft w:val="0"/>
                  <w:marRight w:val="0"/>
                  <w:marTop w:val="0"/>
                  <w:marBottom w:val="0"/>
                  <w:divBdr>
                    <w:top w:val="none" w:sz="0" w:space="0" w:color="auto"/>
                    <w:left w:val="none" w:sz="0" w:space="0" w:color="auto"/>
                    <w:bottom w:val="none" w:sz="0" w:space="0" w:color="auto"/>
                    <w:right w:val="none" w:sz="0" w:space="0" w:color="auto"/>
                  </w:divBdr>
                </w:div>
                <w:div w:id="524438667">
                  <w:marLeft w:val="0"/>
                  <w:marRight w:val="0"/>
                  <w:marTop w:val="0"/>
                  <w:marBottom w:val="0"/>
                  <w:divBdr>
                    <w:top w:val="none" w:sz="0" w:space="0" w:color="auto"/>
                    <w:left w:val="none" w:sz="0" w:space="0" w:color="auto"/>
                    <w:bottom w:val="none" w:sz="0" w:space="0" w:color="auto"/>
                    <w:right w:val="none" w:sz="0" w:space="0" w:color="auto"/>
                  </w:divBdr>
                </w:div>
                <w:div w:id="20889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28793">
          <w:marLeft w:val="0"/>
          <w:marRight w:val="0"/>
          <w:marTop w:val="0"/>
          <w:marBottom w:val="0"/>
          <w:divBdr>
            <w:top w:val="single" w:sz="6" w:space="0" w:color="EFEFED"/>
            <w:left w:val="none" w:sz="0" w:space="0" w:color="auto"/>
            <w:bottom w:val="none" w:sz="0" w:space="0" w:color="auto"/>
            <w:right w:val="none" w:sz="0" w:space="0" w:color="auto"/>
          </w:divBdr>
          <w:divsChild>
            <w:div w:id="441346523">
              <w:marLeft w:val="0"/>
              <w:marRight w:val="0"/>
              <w:marTop w:val="0"/>
              <w:marBottom w:val="0"/>
              <w:divBdr>
                <w:top w:val="none" w:sz="0" w:space="0" w:color="auto"/>
                <w:left w:val="none" w:sz="0" w:space="0" w:color="auto"/>
                <w:bottom w:val="none" w:sz="0" w:space="0" w:color="auto"/>
                <w:right w:val="none" w:sz="0" w:space="0" w:color="auto"/>
              </w:divBdr>
              <w:divsChild>
                <w:div w:id="113909843">
                  <w:marLeft w:val="0"/>
                  <w:marRight w:val="0"/>
                  <w:marTop w:val="0"/>
                  <w:marBottom w:val="0"/>
                  <w:divBdr>
                    <w:top w:val="none" w:sz="0" w:space="0" w:color="auto"/>
                    <w:left w:val="none" w:sz="0" w:space="0" w:color="auto"/>
                    <w:bottom w:val="none" w:sz="0" w:space="0" w:color="auto"/>
                    <w:right w:val="none" w:sz="0" w:space="0" w:color="auto"/>
                  </w:divBdr>
                </w:div>
                <w:div w:id="87137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5758">
          <w:marLeft w:val="0"/>
          <w:marRight w:val="0"/>
          <w:marTop w:val="0"/>
          <w:marBottom w:val="0"/>
          <w:divBdr>
            <w:top w:val="single" w:sz="6" w:space="0" w:color="EFEFED"/>
            <w:left w:val="none" w:sz="0" w:space="0" w:color="auto"/>
            <w:bottom w:val="none" w:sz="0" w:space="0" w:color="auto"/>
            <w:right w:val="none" w:sz="0" w:space="0" w:color="auto"/>
          </w:divBdr>
          <w:divsChild>
            <w:div w:id="883563809">
              <w:marLeft w:val="0"/>
              <w:marRight w:val="0"/>
              <w:marTop w:val="0"/>
              <w:marBottom w:val="0"/>
              <w:divBdr>
                <w:top w:val="none" w:sz="0" w:space="0" w:color="auto"/>
                <w:left w:val="none" w:sz="0" w:space="0" w:color="auto"/>
                <w:bottom w:val="none" w:sz="0" w:space="0" w:color="auto"/>
                <w:right w:val="none" w:sz="0" w:space="0" w:color="auto"/>
              </w:divBdr>
              <w:divsChild>
                <w:div w:id="338314481">
                  <w:marLeft w:val="0"/>
                  <w:marRight w:val="0"/>
                  <w:marTop w:val="0"/>
                  <w:marBottom w:val="0"/>
                  <w:divBdr>
                    <w:top w:val="none" w:sz="0" w:space="0" w:color="auto"/>
                    <w:left w:val="none" w:sz="0" w:space="0" w:color="auto"/>
                    <w:bottom w:val="none" w:sz="0" w:space="0" w:color="auto"/>
                    <w:right w:val="none" w:sz="0" w:space="0" w:color="auto"/>
                  </w:divBdr>
                </w:div>
                <w:div w:id="1599563245">
                  <w:marLeft w:val="0"/>
                  <w:marRight w:val="0"/>
                  <w:marTop w:val="0"/>
                  <w:marBottom w:val="0"/>
                  <w:divBdr>
                    <w:top w:val="none" w:sz="0" w:space="0" w:color="auto"/>
                    <w:left w:val="none" w:sz="0" w:space="0" w:color="auto"/>
                    <w:bottom w:val="none" w:sz="0" w:space="0" w:color="auto"/>
                    <w:right w:val="none" w:sz="0" w:space="0" w:color="auto"/>
                  </w:divBdr>
                </w:div>
                <w:div w:id="1628075237">
                  <w:marLeft w:val="0"/>
                  <w:marRight w:val="0"/>
                  <w:marTop w:val="0"/>
                  <w:marBottom w:val="0"/>
                  <w:divBdr>
                    <w:top w:val="none" w:sz="0" w:space="0" w:color="auto"/>
                    <w:left w:val="none" w:sz="0" w:space="0" w:color="auto"/>
                    <w:bottom w:val="none" w:sz="0" w:space="0" w:color="auto"/>
                    <w:right w:val="none" w:sz="0" w:space="0" w:color="auto"/>
                  </w:divBdr>
                </w:div>
                <w:div w:id="7357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1821">
          <w:marLeft w:val="0"/>
          <w:marRight w:val="0"/>
          <w:marTop w:val="0"/>
          <w:marBottom w:val="0"/>
          <w:divBdr>
            <w:top w:val="single" w:sz="6" w:space="0" w:color="EFEFED"/>
            <w:left w:val="none" w:sz="0" w:space="0" w:color="auto"/>
            <w:bottom w:val="none" w:sz="0" w:space="0" w:color="auto"/>
            <w:right w:val="none" w:sz="0" w:space="0" w:color="auto"/>
          </w:divBdr>
          <w:divsChild>
            <w:div w:id="772088077">
              <w:marLeft w:val="0"/>
              <w:marRight w:val="0"/>
              <w:marTop w:val="0"/>
              <w:marBottom w:val="0"/>
              <w:divBdr>
                <w:top w:val="none" w:sz="0" w:space="0" w:color="auto"/>
                <w:left w:val="none" w:sz="0" w:space="0" w:color="auto"/>
                <w:bottom w:val="none" w:sz="0" w:space="0" w:color="auto"/>
                <w:right w:val="none" w:sz="0" w:space="0" w:color="auto"/>
              </w:divBdr>
              <w:divsChild>
                <w:div w:id="14205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64848">
      <w:bodyDiv w:val="1"/>
      <w:marLeft w:val="0"/>
      <w:marRight w:val="0"/>
      <w:marTop w:val="0"/>
      <w:marBottom w:val="0"/>
      <w:divBdr>
        <w:top w:val="none" w:sz="0" w:space="0" w:color="auto"/>
        <w:left w:val="none" w:sz="0" w:space="0" w:color="auto"/>
        <w:bottom w:val="none" w:sz="0" w:space="0" w:color="auto"/>
        <w:right w:val="none" w:sz="0" w:space="0" w:color="auto"/>
      </w:divBdr>
      <w:divsChild>
        <w:div w:id="321935504">
          <w:marLeft w:val="0"/>
          <w:marRight w:val="0"/>
          <w:marTop w:val="0"/>
          <w:marBottom w:val="0"/>
          <w:divBdr>
            <w:top w:val="none" w:sz="0" w:space="0" w:color="auto"/>
            <w:left w:val="none" w:sz="0" w:space="0" w:color="auto"/>
            <w:bottom w:val="none" w:sz="0" w:space="0" w:color="auto"/>
            <w:right w:val="none" w:sz="0" w:space="0" w:color="auto"/>
          </w:divBdr>
        </w:div>
        <w:div w:id="1089623016">
          <w:marLeft w:val="0"/>
          <w:marRight w:val="0"/>
          <w:marTop w:val="0"/>
          <w:marBottom w:val="0"/>
          <w:divBdr>
            <w:top w:val="none" w:sz="0" w:space="0" w:color="auto"/>
            <w:left w:val="none" w:sz="0" w:space="0" w:color="auto"/>
            <w:bottom w:val="none" w:sz="0" w:space="0" w:color="auto"/>
            <w:right w:val="none" w:sz="0" w:space="0" w:color="auto"/>
          </w:divBdr>
        </w:div>
      </w:divsChild>
    </w:div>
    <w:div w:id="302661693">
      <w:bodyDiv w:val="1"/>
      <w:marLeft w:val="0"/>
      <w:marRight w:val="0"/>
      <w:marTop w:val="0"/>
      <w:marBottom w:val="0"/>
      <w:divBdr>
        <w:top w:val="none" w:sz="0" w:space="0" w:color="auto"/>
        <w:left w:val="none" w:sz="0" w:space="0" w:color="auto"/>
        <w:bottom w:val="none" w:sz="0" w:space="0" w:color="auto"/>
        <w:right w:val="none" w:sz="0" w:space="0" w:color="auto"/>
      </w:divBdr>
      <w:divsChild>
        <w:div w:id="487747764">
          <w:marLeft w:val="0"/>
          <w:marRight w:val="0"/>
          <w:marTop w:val="0"/>
          <w:marBottom w:val="0"/>
          <w:divBdr>
            <w:top w:val="single" w:sz="6" w:space="0" w:color="EFEFED"/>
            <w:left w:val="none" w:sz="0" w:space="0" w:color="auto"/>
            <w:bottom w:val="none" w:sz="0" w:space="0" w:color="auto"/>
            <w:right w:val="none" w:sz="0" w:space="0" w:color="auto"/>
          </w:divBdr>
          <w:divsChild>
            <w:div w:id="824052891">
              <w:marLeft w:val="0"/>
              <w:marRight w:val="0"/>
              <w:marTop w:val="0"/>
              <w:marBottom w:val="0"/>
              <w:divBdr>
                <w:top w:val="none" w:sz="0" w:space="0" w:color="auto"/>
                <w:left w:val="none" w:sz="0" w:space="0" w:color="auto"/>
                <w:bottom w:val="none" w:sz="0" w:space="0" w:color="auto"/>
                <w:right w:val="none" w:sz="0" w:space="0" w:color="auto"/>
              </w:divBdr>
              <w:divsChild>
                <w:div w:id="426539942">
                  <w:marLeft w:val="0"/>
                  <w:marRight w:val="0"/>
                  <w:marTop w:val="0"/>
                  <w:marBottom w:val="0"/>
                  <w:divBdr>
                    <w:top w:val="none" w:sz="0" w:space="0" w:color="auto"/>
                    <w:left w:val="none" w:sz="0" w:space="0" w:color="auto"/>
                    <w:bottom w:val="none" w:sz="0" w:space="0" w:color="auto"/>
                    <w:right w:val="none" w:sz="0" w:space="0" w:color="auto"/>
                  </w:divBdr>
                  <w:divsChild>
                    <w:div w:id="1571620474">
                      <w:marLeft w:val="0"/>
                      <w:marRight w:val="0"/>
                      <w:marTop w:val="0"/>
                      <w:marBottom w:val="0"/>
                      <w:divBdr>
                        <w:top w:val="none" w:sz="0" w:space="0" w:color="auto"/>
                        <w:left w:val="none" w:sz="0" w:space="0" w:color="auto"/>
                        <w:bottom w:val="none" w:sz="0" w:space="0" w:color="auto"/>
                        <w:right w:val="none" w:sz="0" w:space="0" w:color="auto"/>
                      </w:divBdr>
                    </w:div>
                    <w:div w:id="1226726057">
                      <w:marLeft w:val="0"/>
                      <w:marRight w:val="0"/>
                      <w:marTop w:val="0"/>
                      <w:marBottom w:val="300"/>
                      <w:divBdr>
                        <w:top w:val="none" w:sz="0" w:space="0" w:color="auto"/>
                        <w:left w:val="none" w:sz="0" w:space="0" w:color="auto"/>
                        <w:bottom w:val="none" w:sz="0" w:space="0" w:color="auto"/>
                        <w:right w:val="none" w:sz="0" w:space="0" w:color="auto"/>
                      </w:divBdr>
                      <w:divsChild>
                        <w:div w:id="28412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369885">
          <w:marLeft w:val="0"/>
          <w:marRight w:val="0"/>
          <w:marTop w:val="0"/>
          <w:marBottom w:val="0"/>
          <w:divBdr>
            <w:top w:val="single" w:sz="6" w:space="0" w:color="EFEFED"/>
            <w:left w:val="none" w:sz="0" w:space="0" w:color="auto"/>
            <w:bottom w:val="none" w:sz="0" w:space="0" w:color="auto"/>
            <w:right w:val="none" w:sz="0" w:space="0" w:color="auto"/>
          </w:divBdr>
          <w:divsChild>
            <w:div w:id="2050762207">
              <w:marLeft w:val="0"/>
              <w:marRight w:val="0"/>
              <w:marTop w:val="0"/>
              <w:marBottom w:val="0"/>
              <w:divBdr>
                <w:top w:val="none" w:sz="0" w:space="0" w:color="auto"/>
                <w:left w:val="none" w:sz="0" w:space="0" w:color="auto"/>
                <w:bottom w:val="none" w:sz="0" w:space="0" w:color="auto"/>
                <w:right w:val="none" w:sz="0" w:space="0" w:color="auto"/>
              </w:divBdr>
              <w:divsChild>
                <w:div w:id="1555383113">
                  <w:marLeft w:val="0"/>
                  <w:marRight w:val="0"/>
                  <w:marTop w:val="0"/>
                  <w:marBottom w:val="0"/>
                  <w:divBdr>
                    <w:top w:val="none" w:sz="0" w:space="0" w:color="auto"/>
                    <w:left w:val="none" w:sz="0" w:space="0" w:color="auto"/>
                    <w:bottom w:val="none" w:sz="0" w:space="0" w:color="auto"/>
                    <w:right w:val="none" w:sz="0" w:space="0" w:color="auto"/>
                  </w:divBdr>
                </w:div>
                <w:div w:id="1379667368">
                  <w:marLeft w:val="0"/>
                  <w:marRight w:val="0"/>
                  <w:marTop w:val="0"/>
                  <w:marBottom w:val="0"/>
                  <w:divBdr>
                    <w:top w:val="none" w:sz="0" w:space="0" w:color="auto"/>
                    <w:left w:val="none" w:sz="0" w:space="0" w:color="auto"/>
                    <w:bottom w:val="none" w:sz="0" w:space="0" w:color="auto"/>
                    <w:right w:val="none" w:sz="0" w:space="0" w:color="auto"/>
                  </w:divBdr>
                </w:div>
                <w:div w:id="1795096759">
                  <w:marLeft w:val="0"/>
                  <w:marRight w:val="0"/>
                  <w:marTop w:val="0"/>
                  <w:marBottom w:val="0"/>
                  <w:divBdr>
                    <w:top w:val="none" w:sz="0" w:space="0" w:color="auto"/>
                    <w:left w:val="none" w:sz="0" w:space="0" w:color="auto"/>
                    <w:bottom w:val="none" w:sz="0" w:space="0" w:color="auto"/>
                    <w:right w:val="none" w:sz="0" w:space="0" w:color="auto"/>
                  </w:divBdr>
                </w:div>
                <w:div w:id="210621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96726">
      <w:bodyDiv w:val="1"/>
      <w:marLeft w:val="0"/>
      <w:marRight w:val="0"/>
      <w:marTop w:val="0"/>
      <w:marBottom w:val="0"/>
      <w:divBdr>
        <w:top w:val="none" w:sz="0" w:space="0" w:color="auto"/>
        <w:left w:val="none" w:sz="0" w:space="0" w:color="auto"/>
        <w:bottom w:val="none" w:sz="0" w:space="0" w:color="auto"/>
        <w:right w:val="none" w:sz="0" w:space="0" w:color="auto"/>
      </w:divBdr>
      <w:divsChild>
        <w:div w:id="1470705777">
          <w:marLeft w:val="0"/>
          <w:marRight w:val="0"/>
          <w:marTop w:val="0"/>
          <w:marBottom w:val="0"/>
          <w:divBdr>
            <w:top w:val="none" w:sz="0" w:space="0" w:color="auto"/>
            <w:left w:val="none" w:sz="0" w:space="0" w:color="auto"/>
            <w:bottom w:val="none" w:sz="0" w:space="0" w:color="auto"/>
            <w:right w:val="none" w:sz="0" w:space="0" w:color="auto"/>
          </w:divBdr>
          <w:divsChild>
            <w:div w:id="951859463">
              <w:marLeft w:val="0"/>
              <w:marRight w:val="0"/>
              <w:marTop w:val="0"/>
              <w:marBottom w:val="0"/>
              <w:divBdr>
                <w:top w:val="none" w:sz="0" w:space="0" w:color="auto"/>
                <w:left w:val="none" w:sz="0" w:space="0" w:color="auto"/>
                <w:bottom w:val="none" w:sz="0" w:space="0" w:color="auto"/>
                <w:right w:val="none" w:sz="0" w:space="0" w:color="auto"/>
              </w:divBdr>
              <w:divsChild>
                <w:div w:id="483200382">
                  <w:marLeft w:val="0"/>
                  <w:marRight w:val="0"/>
                  <w:marTop w:val="0"/>
                  <w:marBottom w:val="0"/>
                  <w:divBdr>
                    <w:top w:val="none" w:sz="0" w:space="0" w:color="auto"/>
                    <w:left w:val="none" w:sz="0" w:space="0" w:color="auto"/>
                    <w:bottom w:val="none" w:sz="0" w:space="0" w:color="auto"/>
                    <w:right w:val="none" w:sz="0" w:space="0" w:color="auto"/>
                  </w:divBdr>
                </w:div>
                <w:div w:id="926306266">
                  <w:marLeft w:val="0"/>
                  <w:marRight w:val="0"/>
                  <w:marTop w:val="0"/>
                  <w:marBottom w:val="0"/>
                  <w:divBdr>
                    <w:top w:val="none" w:sz="0" w:space="0" w:color="auto"/>
                    <w:left w:val="none" w:sz="0" w:space="0" w:color="auto"/>
                    <w:bottom w:val="none" w:sz="0" w:space="0" w:color="auto"/>
                    <w:right w:val="none" w:sz="0" w:space="0" w:color="auto"/>
                  </w:divBdr>
                </w:div>
                <w:div w:id="190150675">
                  <w:marLeft w:val="0"/>
                  <w:marRight w:val="0"/>
                  <w:marTop w:val="0"/>
                  <w:marBottom w:val="0"/>
                  <w:divBdr>
                    <w:top w:val="none" w:sz="0" w:space="0" w:color="auto"/>
                    <w:left w:val="none" w:sz="0" w:space="0" w:color="auto"/>
                    <w:bottom w:val="none" w:sz="0" w:space="0" w:color="auto"/>
                    <w:right w:val="none" w:sz="0" w:space="0" w:color="auto"/>
                  </w:divBdr>
                </w:div>
                <w:div w:id="611322024">
                  <w:marLeft w:val="0"/>
                  <w:marRight w:val="0"/>
                  <w:marTop w:val="0"/>
                  <w:marBottom w:val="0"/>
                  <w:divBdr>
                    <w:top w:val="none" w:sz="0" w:space="0" w:color="auto"/>
                    <w:left w:val="none" w:sz="0" w:space="0" w:color="auto"/>
                    <w:bottom w:val="none" w:sz="0" w:space="0" w:color="auto"/>
                    <w:right w:val="none" w:sz="0" w:space="0" w:color="auto"/>
                  </w:divBdr>
                </w:div>
                <w:div w:id="767194985">
                  <w:marLeft w:val="0"/>
                  <w:marRight w:val="0"/>
                  <w:marTop w:val="0"/>
                  <w:marBottom w:val="0"/>
                  <w:divBdr>
                    <w:top w:val="none" w:sz="0" w:space="0" w:color="auto"/>
                    <w:left w:val="none" w:sz="0" w:space="0" w:color="auto"/>
                    <w:bottom w:val="none" w:sz="0" w:space="0" w:color="auto"/>
                    <w:right w:val="none" w:sz="0" w:space="0" w:color="auto"/>
                  </w:divBdr>
                </w:div>
                <w:div w:id="711348471">
                  <w:marLeft w:val="0"/>
                  <w:marRight w:val="0"/>
                  <w:marTop w:val="0"/>
                  <w:marBottom w:val="0"/>
                  <w:divBdr>
                    <w:top w:val="none" w:sz="0" w:space="0" w:color="auto"/>
                    <w:left w:val="none" w:sz="0" w:space="0" w:color="auto"/>
                    <w:bottom w:val="none" w:sz="0" w:space="0" w:color="auto"/>
                    <w:right w:val="none" w:sz="0" w:space="0" w:color="auto"/>
                  </w:divBdr>
                  <w:divsChild>
                    <w:div w:id="886258157">
                      <w:marLeft w:val="0"/>
                      <w:marRight w:val="0"/>
                      <w:marTop w:val="0"/>
                      <w:marBottom w:val="0"/>
                      <w:divBdr>
                        <w:top w:val="none" w:sz="0" w:space="0" w:color="auto"/>
                        <w:left w:val="none" w:sz="0" w:space="0" w:color="auto"/>
                        <w:bottom w:val="none" w:sz="0" w:space="0" w:color="auto"/>
                        <w:right w:val="none" w:sz="0" w:space="0" w:color="auto"/>
                      </w:divBdr>
                    </w:div>
                    <w:div w:id="1585257563">
                      <w:marLeft w:val="0"/>
                      <w:marRight w:val="0"/>
                      <w:marTop w:val="0"/>
                      <w:marBottom w:val="0"/>
                      <w:divBdr>
                        <w:top w:val="none" w:sz="0" w:space="0" w:color="auto"/>
                        <w:left w:val="none" w:sz="0" w:space="0" w:color="auto"/>
                        <w:bottom w:val="none" w:sz="0" w:space="0" w:color="auto"/>
                        <w:right w:val="none" w:sz="0" w:space="0" w:color="auto"/>
                      </w:divBdr>
                    </w:div>
                    <w:div w:id="1840194881">
                      <w:marLeft w:val="0"/>
                      <w:marRight w:val="0"/>
                      <w:marTop w:val="0"/>
                      <w:marBottom w:val="0"/>
                      <w:divBdr>
                        <w:top w:val="none" w:sz="0" w:space="0" w:color="auto"/>
                        <w:left w:val="none" w:sz="0" w:space="0" w:color="auto"/>
                        <w:bottom w:val="none" w:sz="0" w:space="0" w:color="auto"/>
                        <w:right w:val="none" w:sz="0" w:space="0" w:color="auto"/>
                      </w:divBdr>
                    </w:div>
                    <w:div w:id="1364131871">
                      <w:marLeft w:val="0"/>
                      <w:marRight w:val="0"/>
                      <w:marTop w:val="0"/>
                      <w:marBottom w:val="0"/>
                      <w:divBdr>
                        <w:top w:val="none" w:sz="0" w:space="0" w:color="auto"/>
                        <w:left w:val="none" w:sz="0" w:space="0" w:color="auto"/>
                        <w:bottom w:val="none" w:sz="0" w:space="0" w:color="auto"/>
                        <w:right w:val="none" w:sz="0" w:space="0" w:color="auto"/>
                      </w:divBdr>
                    </w:div>
                    <w:div w:id="653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22451">
          <w:marLeft w:val="0"/>
          <w:marRight w:val="0"/>
          <w:marTop w:val="0"/>
          <w:marBottom w:val="0"/>
          <w:divBdr>
            <w:top w:val="none" w:sz="0" w:space="0" w:color="auto"/>
            <w:left w:val="none" w:sz="0" w:space="0" w:color="auto"/>
            <w:bottom w:val="none" w:sz="0" w:space="0" w:color="auto"/>
            <w:right w:val="none" w:sz="0" w:space="0" w:color="auto"/>
          </w:divBdr>
          <w:divsChild>
            <w:div w:id="160052887">
              <w:marLeft w:val="0"/>
              <w:marRight w:val="0"/>
              <w:marTop w:val="0"/>
              <w:marBottom w:val="0"/>
              <w:divBdr>
                <w:top w:val="none" w:sz="0" w:space="0" w:color="auto"/>
                <w:left w:val="none" w:sz="0" w:space="0" w:color="auto"/>
                <w:bottom w:val="none" w:sz="0" w:space="0" w:color="auto"/>
                <w:right w:val="none" w:sz="0" w:space="0" w:color="auto"/>
              </w:divBdr>
              <w:divsChild>
                <w:div w:id="1913655494">
                  <w:marLeft w:val="0"/>
                  <w:marRight w:val="0"/>
                  <w:marTop w:val="0"/>
                  <w:marBottom w:val="0"/>
                  <w:divBdr>
                    <w:top w:val="none" w:sz="0" w:space="0" w:color="auto"/>
                    <w:left w:val="none" w:sz="0" w:space="0" w:color="auto"/>
                    <w:bottom w:val="none" w:sz="0" w:space="0" w:color="auto"/>
                    <w:right w:val="none" w:sz="0" w:space="0" w:color="auto"/>
                  </w:divBdr>
                </w:div>
                <w:div w:id="228271703">
                  <w:marLeft w:val="0"/>
                  <w:marRight w:val="0"/>
                  <w:marTop w:val="0"/>
                  <w:marBottom w:val="0"/>
                  <w:divBdr>
                    <w:top w:val="none" w:sz="0" w:space="0" w:color="auto"/>
                    <w:left w:val="none" w:sz="0" w:space="0" w:color="auto"/>
                    <w:bottom w:val="none" w:sz="0" w:space="0" w:color="auto"/>
                    <w:right w:val="none" w:sz="0" w:space="0" w:color="auto"/>
                  </w:divBdr>
                </w:div>
                <w:div w:id="1552107828">
                  <w:marLeft w:val="0"/>
                  <w:marRight w:val="0"/>
                  <w:marTop w:val="0"/>
                  <w:marBottom w:val="0"/>
                  <w:divBdr>
                    <w:top w:val="none" w:sz="0" w:space="0" w:color="auto"/>
                    <w:left w:val="none" w:sz="0" w:space="0" w:color="auto"/>
                    <w:bottom w:val="none" w:sz="0" w:space="0" w:color="auto"/>
                    <w:right w:val="none" w:sz="0" w:space="0" w:color="auto"/>
                  </w:divBdr>
                </w:div>
                <w:div w:id="1836145615">
                  <w:marLeft w:val="0"/>
                  <w:marRight w:val="0"/>
                  <w:marTop w:val="0"/>
                  <w:marBottom w:val="0"/>
                  <w:divBdr>
                    <w:top w:val="none" w:sz="0" w:space="0" w:color="auto"/>
                    <w:left w:val="none" w:sz="0" w:space="0" w:color="auto"/>
                    <w:bottom w:val="none" w:sz="0" w:space="0" w:color="auto"/>
                    <w:right w:val="none" w:sz="0" w:space="0" w:color="auto"/>
                  </w:divBdr>
                </w:div>
                <w:div w:id="1065881270">
                  <w:marLeft w:val="0"/>
                  <w:marRight w:val="0"/>
                  <w:marTop w:val="0"/>
                  <w:marBottom w:val="0"/>
                  <w:divBdr>
                    <w:top w:val="none" w:sz="0" w:space="0" w:color="auto"/>
                    <w:left w:val="none" w:sz="0" w:space="0" w:color="auto"/>
                    <w:bottom w:val="none" w:sz="0" w:space="0" w:color="auto"/>
                    <w:right w:val="none" w:sz="0" w:space="0" w:color="auto"/>
                  </w:divBdr>
                </w:div>
                <w:div w:id="2023969376">
                  <w:marLeft w:val="0"/>
                  <w:marRight w:val="0"/>
                  <w:marTop w:val="0"/>
                  <w:marBottom w:val="0"/>
                  <w:divBdr>
                    <w:top w:val="none" w:sz="0" w:space="0" w:color="auto"/>
                    <w:left w:val="none" w:sz="0" w:space="0" w:color="auto"/>
                    <w:bottom w:val="none" w:sz="0" w:space="0" w:color="auto"/>
                    <w:right w:val="none" w:sz="0" w:space="0" w:color="auto"/>
                  </w:divBdr>
                </w:div>
                <w:div w:id="243882444">
                  <w:marLeft w:val="0"/>
                  <w:marRight w:val="0"/>
                  <w:marTop w:val="0"/>
                  <w:marBottom w:val="0"/>
                  <w:divBdr>
                    <w:top w:val="none" w:sz="0" w:space="0" w:color="auto"/>
                    <w:left w:val="none" w:sz="0" w:space="0" w:color="auto"/>
                    <w:bottom w:val="none" w:sz="0" w:space="0" w:color="auto"/>
                    <w:right w:val="none" w:sz="0" w:space="0" w:color="auto"/>
                  </w:divBdr>
                  <w:divsChild>
                    <w:div w:id="1614749387">
                      <w:marLeft w:val="0"/>
                      <w:marRight w:val="0"/>
                      <w:marTop w:val="0"/>
                      <w:marBottom w:val="0"/>
                      <w:divBdr>
                        <w:top w:val="none" w:sz="0" w:space="0" w:color="auto"/>
                        <w:left w:val="none" w:sz="0" w:space="0" w:color="auto"/>
                        <w:bottom w:val="none" w:sz="0" w:space="0" w:color="auto"/>
                        <w:right w:val="none" w:sz="0" w:space="0" w:color="auto"/>
                      </w:divBdr>
                    </w:div>
                    <w:div w:id="1360661069">
                      <w:marLeft w:val="0"/>
                      <w:marRight w:val="0"/>
                      <w:marTop w:val="0"/>
                      <w:marBottom w:val="0"/>
                      <w:divBdr>
                        <w:top w:val="none" w:sz="0" w:space="0" w:color="auto"/>
                        <w:left w:val="none" w:sz="0" w:space="0" w:color="auto"/>
                        <w:bottom w:val="none" w:sz="0" w:space="0" w:color="auto"/>
                        <w:right w:val="none" w:sz="0" w:space="0" w:color="auto"/>
                      </w:divBdr>
                    </w:div>
                    <w:div w:id="788546629">
                      <w:marLeft w:val="0"/>
                      <w:marRight w:val="0"/>
                      <w:marTop w:val="0"/>
                      <w:marBottom w:val="0"/>
                      <w:divBdr>
                        <w:top w:val="none" w:sz="0" w:space="0" w:color="auto"/>
                        <w:left w:val="none" w:sz="0" w:space="0" w:color="auto"/>
                        <w:bottom w:val="none" w:sz="0" w:space="0" w:color="auto"/>
                        <w:right w:val="none" w:sz="0" w:space="0" w:color="auto"/>
                      </w:divBdr>
                    </w:div>
                    <w:div w:id="629474818">
                      <w:marLeft w:val="0"/>
                      <w:marRight w:val="0"/>
                      <w:marTop w:val="0"/>
                      <w:marBottom w:val="0"/>
                      <w:divBdr>
                        <w:top w:val="none" w:sz="0" w:space="0" w:color="auto"/>
                        <w:left w:val="none" w:sz="0" w:space="0" w:color="auto"/>
                        <w:bottom w:val="none" w:sz="0" w:space="0" w:color="auto"/>
                        <w:right w:val="none" w:sz="0" w:space="0" w:color="auto"/>
                      </w:divBdr>
                    </w:div>
                    <w:div w:id="2137285081">
                      <w:marLeft w:val="0"/>
                      <w:marRight w:val="0"/>
                      <w:marTop w:val="0"/>
                      <w:marBottom w:val="0"/>
                      <w:divBdr>
                        <w:top w:val="none" w:sz="0" w:space="0" w:color="auto"/>
                        <w:left w:val="none" w:sz="0" w:space="0" w:color="auto"/>
                        <w:bottom w:val="none" w:sz="0" w:space="0" w:color="auto"/>
                        <w:right w:val="none" w:sz="0" w:space="0" w:color="auto"/>
                      </w:divBdr>
                    </w:div>
                    <w:div w:id="18905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223380">
          <w:marLeft w:val="0"/>
          <w:marRight w:val="0"/>
          <w:marTop w:val="0"/>
          <w:marBottom w:val="0"/>
          <w:divBdr>
            <w:top w:val="none" w:sz="0" w:space="0" w:color="auto"/>
            <w:left w:val="none" w:sz="0" w:space="0" w:color="auto"/>
            <w:bottom w:val="none" w:sz="0" w:space="0" w:color="auto"/>
            <w:right w:val="none" w:sz="0" w:space="0" w:color="auto"/>
          </w:divBdr>
          <w:divsChild>
            <w:div w:id="1067608262">
              <w:marLeft w:val="0"/>
              <w:marRight w:val="0"/>
              <w:marTop w:val="0"/>
              <w:marBottom w:val="0"/>
              <w:divBdr>
                <w:top w:val="none" w:sz="0" w:space="0" w:color="auto"/>
                <w:left w:val="none" w:sz="0" w:space="0" w:color="auto"/>
                <w:bottom w:val="none" w:sz="0" w:space="0" w:color="auto"/>
                <w:right w:val="none" w:sz="0" w:space="0" w:color="auto"/>
              </w:divBdr>
              <w:divsChild>
                <w:div w:id="937829650">
                  <w:marLeft w:val="0"/>
                  <w:marRight w:val="0"/>
                  <w:marTop w:val="0"/>
                  <w:marBottom w:val="0"/>
                  <w:divBdr>
                    <w:top w:val="none" w:sz="0" w:space="0" w:color="auto"/>
                    <w:left w:val="none" w:sz="0" w:space="0" w:color="auto"/>
                    <w:bottom w:val="none" w:sz="0" w:space="0" w:color="auto"/>
                    <w:right w:val="none" w:sz="0" w:space="0" w:color="auto"/>
                  </w:divBdr>
                </w:div>
                <w:div w:id="1229071316">
                  <w:marLeft w:val="0"/>
                  <w:marRight w:val="0"/>
                  <w:marTop w:val="0"/>
                  <w:marBottom w:val="0"/>
                  <w:divBdr>
                    <w:top w:val="none" w:sz="0" w:space="0" w:color="auto"/>
                    <w:left w:val="none" w:sz="0" w:space="0" w:color="auto"/>
                    <w:bottom w:val="none" w:sz="0" w:space="0" w:color="auto"/>
                    <w:right w:val="none" w:sz="0" w:space="0" w:color="auto"/>
                  </w:divBdr>
                </w:div>
                <w:div w:id="299388325">
                  <w:marLeft w:val="0"/>
                  <w:marRight w:val="0"/>
                  <w:marTop w:val="0"/>
                  <w:marBottom w:val="0"/>
                  <w:divBdr>
                    <w:top w:val="none" w:sz="0" w:space="0" w:color="auto"/>
                    <w:left w:val="none" w:sz="0" w:space="0" w:color="auto"/>
                    <w:bottom w:val="none" w:sz="0" w:space="0" w:color="auto"/>
                    <w:right w:val="none" w:sz="0" w:space="0" w:color="auto"/>
                  </w:divBdr>
                </w:div>
                <w:div w:id="1072506289">
                  <w:marLeft w:val="0"/>
                  <w:marRight w:val="0"/>
                  <w:marTop w:val="0"/>
                  <w:marBottom w:val="0"/>
                  <w:divBdr>
                    <w:top w:val="none" w:sz="0" w:space="0" w:color="auto"/>
                    <w:left w:val="none" w:sz="0" w:space="0" w:color="auto"/>
                    <w:bottom w:val="none" w:sz="0" w:space="0" w:color="auto"/>
                    <w:right w:val="none" w:sz="0" w:space="0" w:color="auto"/>
                  </w:divBdr>
                </w:div>
                <w:div w:id="435248763">
                  <w:marLeft w:val="0"/>
                  <w:marRight w:val="0"/>
                  <w:marTop w:val="0"/>
                  <w:marBottom w:val="0"/>
                  <w:divBdr>
                    <w:top w:val="none" w:sz="0" w:space="0" w:color="auto"/>
                    <w:left w:val="none" w:sz="0" w:space="0" w:color="auto"/>
                    <w:bottom w:val="none" w:sz="0" w:space="0" w:color="auto"/>
                    <w:right w:val="none" w:sz="0" w:space="0" w:color="auto"/>
                  </w:divBdr>
                </w:div>
                <w:div w:id="1205408017">
                  <w:marLeft w:val="0"/>
                  <w:marRight w:val="0"/>
                  <w:marTop w:val="0"/>
                  <w:marBottom w:val="0"/>
                  <w:divBdr>
                    <w:top w:val="none" w:sz="0" w:space="0" w:color="auto"/>
                    <w:left w:val="none" w:sz="0" w:space="0" w:color="auto"/>
                    <w:bottom w:val="none" w:sz="0" w:space="0" w:color="auto"/>
                    <w:right w:val="none" w:sz="0" w:space="0" w:color="auto"/>
                  </w:divBdr>
                  <w:divsChild>
                    <w:div w:id="716929165">
                      <w:marLeft w:val="0"/>
                      <w:marRight w:val="0"/>
                      <w:marTop w:val="0"/>
                      <w:marBottom w:val="0"/>
                      <w:divBdr>
                        <w:top w:val="none" w:sz="0" w:space="0" w:color="auto"/>
                        <w:left w:val="none" w:sz="0" w:space="0" w:color="auto"/>
                        <w:bottom w:val="none" w:sz="0" w:space="0" w:color="auto"/>
                        <w:right w:val="none" w:sz="0" w:space="0" w:color="auto"/>
                      </w:divBdr>
                    </w:div>
                    <w:div w:id="1425146893">
                      <w:marLeft w:val="0"/>
                      <w:marRight w:val="0"/>
                      <w:marTop w:val="0"/>
                      <w:marBottom w:val="0"/>
                      <w:divBdr>
                        <w:top w:val="none" w:sz="0" w:space="0" w:color="auto"/>
                        <w:left w:val="none" w:sz="0" w:space="0" w:color="auto"/>
                        <w:bottom w:val="none" w:sz="0" w:space="0" w:color="auto"/>
                        <w:right w:val="none" w:sz="0" w:space="0" w:color="auto"/>
                      </w:divBdr>
                    </w:div>
                    <w:div w:id="1777365238">
                      <w:marLeft w:val="0"/>
                      <w:marRight w:val="0"/>
                      <w:marTop w:val="0"/>
                      <w:marBottom w:val="0"/>
                      <w:divBdr>
                        <w:top w:val="none" w:sz="0" w:space="0" w:color="auto"/>
                        <w:left w:val="none" w:sz="0" w:space="0" w:color="auto"/>
                        <w:bottom w:val="none" w:sz="0" w:space="0" w:color="auto"/>
                        <w:right w:val="none" w:sz="0" w:space="0" w:color="auto"/>
                      </w:divBdr>
                    </w:div>
                    <w:div w:id="1105540775">
                      <w:marLeft w:val="0"/>
                      <w:marRight w:val="0"/>
                      <w:marTop w:val="0"/>
                      <w:marBottom w:val="0"/>
                      <w:divBdr>
                        <w:top w:val="none" w:sz="0" w:space="0" w:color="auto"/>
                        <w:left w:val="none" w:sz="0" w:space="0" w:color="auto"/>
                        <w:bottom w:val="none" w:sz="0" w:space="0" w:color="auto"/>
                        <w:right w:val="none" w:sz="0" w:space="0" w:color="auto"/>
                      </w:divBdr>
                    </w:div>
                    <w:div w:id="107112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41619">
      <w:bodyDiv w:val="1"/>
      <w:marLeft w:val="0"/>
      <w:marRight w:val="0"/>
      <w:marTop w:val="0"/>
      <w:marBottom w:val="0"/>
      <w:divBdr>
        <w:top w:val="none" w:sz="0" w:space="0" w:color="auto"/>
        <w:left w:val="none" w:sz="0" w:space="0" w:color="auto"/>
        <w:bottom w:val="none" w:sz="0" w:space="0" w:color="auto"/>
        <w:right w:val="none" w:sz="0" w:space="0" w:color="auto"/>
      </w:divBdr>
      <w:divsChild>
        <w:div w:id="1688946280">
          <w:marLeft w:val="0"/>
          <w:marRight w:val="0"/>
          <w:marTop w:val="0"/>
          <w:marBottom w:val="0"/>
          <w:divBdr>
            <w:top w:val="none" w:sz="0" w:space="0" w:color="auto"/>
            <w:left w:val="none" w:sz="0" w:space="0" w:color="auto"/>
            <w:bottom w:val="none" w:sz="0" w:space="0" w:color="auto"/>
            <w:right w:val="none" w:sz="0" w:space="0" w:color="auto"/>
          </w:divBdr>
          <w:divsChild>
            <w:div w:id="888616458">
              <w:marLeft w:val="0"/>
              <w:marRight w:val="0"/>
              <w:marTop w:val="0"/>
              <w:marBottom w:val="0"/>
              <w:divBdr>
                <w:top w:val="none" w:sz="0" w:space="0" w:color="auto"/>
                <w:left w:val="none" w:sz="0" w:space="0" w:color="auto"/>
                <w:bottom w:val="none" w:sz="0" w:space="0" w:color="auto"/>
                <w:right w:val="none" w:sz="0" w:space="0" w:color="auto"/>
              </w:divBdr>
            </w:div>
            <w:div w:id="1458601110">
              <w:marLeft w:val="0"/>
              <w:marRight w:val="0"/>
              <w:marTop w:val="0"/>
              <w:marBottom w:val="300"/>
              <w:divBdr>
                <w:top w:val="none" w:sz="0" w:space="0" w:color="auto"/>
                <w:left w:val="none" w:sz="0" w:space="0" w:color="auto"/>
                <w:bottom w:val="none" w:sz="0" w:space="0" w:color="auto"/>
                <w:right w:val="none" w:sz="0" w:space="0" w:color="auto"/>
              </w:divBdr>
              <w:divsChild>
                <w:div w:id="687214872">
                  <w:marLeft w:val="0"/>
                  <w:marRight w:val="0"/>
                  <w:marTop w:val="0"/>
                  <w:marBottom w:val="0"/>
                  <w:divBdr>
                    <w:top w:val="none" w:sz="0" w:space="0" w:color="auto"/>
                    <w:left w:val="none" w:sz="0" w:space="0" w:color="auto"/>
                    <w:bottom w:val="none" w:sz="0" w:space="0" w:color="auto"/>
                    <w:right w:val="none" w:sz="0" w:space="0" w:color="auto"/>
                  </w:divBdr>
                </w:div>
              </w:divsChild>
            </w:div>
            <w:div w:id="850949194">
              <w:marLeft w:val="0"/>
              <w:marRight w:val="0"/>
              <w:marTop w:val="0"/>
              <w:marBottom w:val="0"/>
              <w:divBdr>
                <w:top w:val="none" w:sz="0" w:space="0" w:color="auto"/>
                <w:left w:val="none" w:sz="0" w:space="0" w:color="auto"/>
                <w:bottom w:val="none" w:sz="0" w:space="0" w:color="auto"/>
                <w:right w:val="none" w:sz="0" w:space="0" w:color="auto"/>
              </w:divBdr>
            </w:div>
          </w:divsChild>
        </w:div>
        <w:div w:id="137647220">
          <w:marLeft w:val="0"/>
          <w:marRight w:val="0"/>
          <w:marTop w:val="0"/>
          <w:marBottom w:val="0"/>
          <w:divBdr>
            <w:top w:val="none" w:sz="0" w:space="0" w:color="auto"/>
            <w:left w:val="none" w:sz="0" w:space="0" w:color="auto"/>
            <w:bottom w:val="none" w:sz="0" w:space="0" w:color="auto"/>
            <w:right w:val="none" w:sz="0" w:space="0" w:color="auto"/>
          </w:divBdr>
          <w:divsChild>
            <w:div w:id="548491986">
              <w:marLeft w:val="0"/>
              <w:marRight w:val="0"/>
              <w:marTop w:val="0"/>
              <w:marBottom w:val="0"/>
              <w:divBdr>
                <w:top w:val="none" w:sz="0" w:space="0" w:color="auto"/>
                <w:left w:val="none" w:sz="0" w:space="0" w:color="auto"/>
                <w:bottom w:val="none" w:sz="0" w:space="0" w:color="auto"/>
                <w:right w:val="none" w:sz="0" w:space="0" w:color="auto"/>
              </w:divBdr>
            </w:div>
            <w:div w:id="12613741">
              <w:marLeft w:val="0"/>
              <w:marRight w:val="0"/>
              <w:marTop w:val="0"/>
              <w:marBottom w:val="300"/>
              <w:divBdr>
                <w:top w:val="none" w:sz="0" w:space="0" w:color="auto"/>
                <w:left w:val="none" w:sz="0" w:space="0" w:color="auto"/>
                <w:bottom w:val="none" w:sz="0" w:space="0" w:color="auto"/>
                <w:right w:val="none" w:sz="0" w:space="0" w:color="auto"/>
              </w:divBdr>
              <w:divsChild>
                <w:div w:id="1809280505">
                  <w:marLeft w:val="0"/>
                  <w:marRight w:val="0"/>
                  <w:marTop w:val="0"/>
                  <w:marBottom w:val="0"/>
                  <w:divBdr>
                    <w:top w:val="none" w:sz="0" w:space="0" w:color="auto"/>
                    <w:left w:val="none" w:sz="0" w:space="0" w:color="auto"/>
                    <w:bottom w:val="none" w:sz="0" w:space="0" w:color="auto"/>
                    <w:right w:val="none" w:sz="0" w:space="0" w:color="auto"/>
                  </w:divBdr>
                </w:div>
              </w:divsChild>
            </w:div>
            <w:div w:id="439647853">
              <w:marLeft w:val="0"/>
              <w:marRight w:val="0"/>
              <w:marTop w:val="0"/>
              <w:marBottom w:val="0"/>
              <w:divBdr>
                <w:top w:val="none" w:sz="0" w:space="0" w:color="auto"/>
                <w:left w:val="none" w:sz="0" w:space="0" w:color="auto"/>
                <w:bottom w:val="none" w:sz="0" w:space="0" w:color="auto"/>
                <w:right w:val="none" w:sz="0" w:space="0" w:color="auto"/>
              </w:divBdr>
            </w:div>
            <w:div w:id="848059679">
              <w:marLeft w:val="0"/>
              <w:marRight w:val="0"/>
              <w:marTop w:val="0"/>
              <w:marBottom w:val="300"/>
              <w:divBdr>
                <w:top w:val="none" w:sz="0" w:space="0" w:color="auto"/>
                <w:left w:val="none" w:sz="0" w:space="0" w:color="auto"/>
                <w:bottom w:val="none" w:sz="0" w:space="0" w:color="auto"/>
                <w:right w:val="none" w:sz="0" w:space="0" w:color="auto"/>
              </w:divBdr>
              <w:divsChild>
                <w:div w:id="151437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0881">
      <w:bodyDiv w:val="1"/>
      <w:marLeft w:val="0"/>
      <w:marRight w:val="0"/>
      <w:marTop w:val="0"/>
      <w:marBottom w:val="0"/>
      <w:divBdr>
        <w:top w:val="none" w:sz="0" w:space="0" w:color="auto"/>
        <w:left w:val="none" w:sz="0" w:space="0" w:color="auto"/>
        <w:bottom w:val="none" w:sz="0" w:space="0" w:color="auto"/>
        <w:right w:val="none" w:sz="0" w:space="0" w:color="auto"/>
      </w:divBdr>
    </w:div>
    <w:div w:id="465007829">
      <w:bodyDiv w:val="1"/>
      <w:marLeft w:val="0"/>
      <w:marRight w:val="0"/>
      <w:marTop w:val="0"/>
      <w:marBottom w:val="0"/>
      <w:divBdr>
        <w:top w:val="none" w:sz="0" w:space="0" w:color="auto"/>
        <w:left w:val="none" w:sz="0" w:space="0" w:color="auto"/>
        <w:bottom w:val="none" w:sz="0" w:space="0" w:color="auto"/>
        <w:right w:val="none" w:sz="0" w:space="0" w:color="auto"/>
      </w:divBdr>
      <w:divsChild>
        <w:div w:id="757483034">
          <w:marLeft w:val="0"/>
          <w:marRight w:val="0"/>
          <w:marTop w:val="0"/>
          <w:marBottom w:val="0"/>
          <w:divBdr>
            <w:top w:val="none" w:sz="0" w:space="0" w:color="auto"/>
            <w:left w:val="none" w:sz="0" w:space="0" w:color="auto"/>
            <w:bottom w:val="none" w:sz="0" w:space="0" w:color="auto"/>
            <w:right w:val="none" w:sz="0" w:space="0" w:color="auto"/>
          </w:divBdr>
        </w:div>
        <w:div w:id="1958220979">
          <w:marLeft w:val="0"/>
          <w:marRight w:val="0"/>
          <w:marTop w:val="0"/>
          <w:marBottom w:val="0"/>
          <w:divBdr>
            <w:top w:val="none" w:sz="0" w:space="0" w:color="auto"/>
            <w:left w:val="none" w:sz="0" w:space="0" w:color="auto"/>
            <w:bottom w:val="none" w:sz="0" w:space="0" w:color="auto"/>
            <w:right w:val="none" w:sz="0" w:space="0" w:color="auto"/>
          </w:divBdr>
        </w:div>
        <w:div w:id="1657300283">
          <w:marLeft w:val="0"/>
          <w:marRight w:val="0"/>
          <w:marTop w:val="0"/>
          <w:marBottom w:val="300"/>
          <w:divBdr>
            <w:top w:val="none" w:sz="0" w:space="0" w:color="auto"/>
            <w:left w:val="none" w:sz="0" w:space="0" w:color="auto"/>
            <w:bottom w:val="none" w:sz="0" w:space="0" w:color="auto"/>
            <w:right w:val="none" w:sz="0" w:space="0" w:color="auto"/>
          </w:divBdr>
          <w:divsChild>
            <w:div w:id="3393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4109">
      <w:bodyDiv w:val="1"/>
      <w:marLeft w:val="0"/>
      <w:marRight w:val="0"/>
      <w:marTop w:val="0"/>
      <w:marBottom w:val="0"/>
      <w:divBdr>
        <w:top w:val="none" w:sz="0" w:space="0" w:color="auto"/>
        <w:left w:val="none" w:sz="0" w:space="0" w:color="auto"/>
        <w:bottom w:val="none" w:sz="0" w:space="0" w:color="auto"/>
        <w:right w:val="none" w:sz="0" w:space="0" w:color="auto"/>
      </w:divBdr>
      <w:divsChild>
        <w:div w:id="1068963849">
          <w:marLeft w:val="0"/>
          <w:marRight w:val="0"/>
          <w:marTop w:val="0"/>
          <w:marBottom w:val="0"/>
          <w:divBdr>
            <w:top w:val="none" w:sz="0" w:space="0" w:color="auto"/>
            <w:left w:val="none" w:sz="0" w:space="0" w:color="auto"/>
            <w:bottom w:val="none" w:sz="0" w:space="0" w:color="auto"/>
            <w:right w:val="none" w:sz="0" w:space="0" w:color="auto"/>
          </w:divBdr>
          <w:divsChild>
            <w:div w:id="2120444483">
              <w:marLeft w:val="0"/>
              <w:marRight w:val="0"/>
              <w:marTop w:val="0"/>
              <w:marBottom w:val="0"/>
              <w:divBdr>
                <w:top w:val="none" w:sz="0" w:space="0" w:color="auto"/>
                <w:left w:val="none" w:sz="0" w:space="0" w:color="auto"/>
                <w:bottom w:val="none" w:sz="0" w:space="0" w:color="auto"/>
                <w:right w:val="none" w:sz="0" w:space="0" w:color="auto"/>
              </w:divBdr>
            </w:div>
          </w:divsChild>
        </w:div>
        <w:div w:id="568854839">
          <w:marLeft w:val="0"/>
          <w:marRight w:val="0"/>
          <w:marTop w:val="0"/>
          <w:marBottom w:val="0"/>
          <w:divBdr>
            <w:top w:val="none" w:sz="0" w:space="0" w:color="auto"/>
            <w:left w:val="none" w:sz="0" w:space="0" w:color="auto"/>
            <w:bottom w:val="none" w:sz="0" w:space="0" w:color="auto"/>
            <w:right w:val="none" w:sz="0" w:space="0" w:color="auto"/>
          </w:divBdr>
          <w:divsChild>
            <w:div w:id="288440328">
              <w:marLeft w:val="0"/>
              <w:marRight w:val="0"/>
              <w:marTop w:val="0"/>
              <w:marBottom w:val="0"/>
              <w:divBdr>
                <w:top w:val="none" w:sz="0" w:space="0" w:color="auto"/>
                <w:left w:val="none" w:sz="0" w:space="0" w:color="auto"/>
                <w:bottom w:val="none" w:sz="0" w:space="0" w:color="auto"/>
                <w:right w:val="none" w:sz="0" w:space="0" w:color="auto"/>
              </w:divBdr>
            </w:div>
            <w:div w:id="525369304">
              <w:marLeft w:val="0"/>
              <w:marRight w:val="0"/>
              <w:marTop w:val="0"/>
              <w:marBottom w:val="0"/>
              <w:divBdr>
                <w:top w:val="none" w:sz="0" w:space="0" w:color="auto"/>
                <w:left w:val="none" w:sz="0" w:space="0" w:color="auto"/>
                <w:bottom w:val="none" w:sz="0" w:space="0" w:color="auto"/>
                <w:right w:val="none" w:sz="0" w:space="0" w:color="auto"/>
              </w:divBdr>
            </w:div>
            <w:div w:id="712121291">
              <w:marLeft w:val="0"/>
              <w:marRight w:val="0"/>
              <w:marTop w:val="0"/>
              <w:marBottom w:val="0"/>
              <w:divBdr>
                <w:top w:val="none" w:sz="0" w:space="0" w:color="auto"/>
                <w:left w:val="none" w:sz="0" w:space="0" w:color="auto"/>
                <w:bottom w:val="none" w:sz="0" w:space="0" w:color="auto"/>
                <w:right w:val="none" w:sz="0" w:space="0" w:color="auto"/>
              </w:divBdr>
            </w:div>
            <w:div w:id="1008559483">
              <w:marLeft w:val="0"/>
              <w:marRight w:val="0"/>
              <w:marTop w:val="0"/>
              <w:marBottom w:val="0"/>
              <w:divBdr>
                <w:top w:val="none" w:sz="0" w:space="0" w:color="auto"/>
                <w:left w:val="none" w:sz="0" w:space="0" w:color="auto"/>
                <w:bottom w:val="none" w:sz="0" w:space="0" w:color="auto"/>
                <w:right w:val="none" w:sz="0" w:space="0" w:color="auto"/>
              </w:divBdr>
            </w:div>
            <w:div w:id="1115447083">
              <w:marLeft w:val="0"/>
              <w:marRight w:val="0"/>
              <w:marTop w:val="0"/>
              <w:marBottom w:val="0"/>
              <w:divBdr>
                <w:top w:val="none" w:sz="0" w:space="0" w:color="auto"/>
                <w:left w:val="none" w:sz="0" w:space="0" w:color="auto"/>
                <w:bottom w:val="none" w:sz="0" w:space="0" w:color="auto"/>
                <w:right w:val="none" w:sz="0" w:space="0" w:color="auto"/>
              </w:divBdr>
            </w:div>
          </w:divsChild>
        </w:div>
        <w:div w:id="1929149211">
          <w:marLeft w:val="0"/>
          <w:marRight w:val="0"/>
          <w:marTop w:val="0"/>
          <w:marBottom w:val="0"/>
          <w:divBdr>
            <w:top w:val="none" w:sz="0" w:space="0" w:color="auto"/>
            <w:left w:val="none" w:sz="0" w:space="0" w:color="auto"/>
            <w:bottom w:val="none" w:sz="0" w:space="0" w:color="auto"/>
            <w:right w:val="none" w:sz="0" w:space="0" w:color="auto"/>
          </w:divBdr>
          <w:divsChild>
            <w:div w:id="518273731">
              <w:marLeft w:val="0"/>
              <w:marRight w:val="0"/>
              <w:marTop w:val="0"/>
              <w:marBottom w:val="0"/>
              <w:divBdr>
                <w:top w:val="none" w:sz="0" w:space="0" w:color="auto"/>
                <w:left w:val="none" w:sz="0" w:space="0" w:color="auto"/>
                <w:bottom w:val="none" w:sz="0" w:space="0" w:color="auto"/>
                <w:right w:val="none" w:sz="0" w:space="0" w:color="auto"/>
              </w:divBdr>
            </w:div>
            <w:div w:id="860555384">
              <w:marLeft w:val="0"/>
              <w:marRight w:val="0"/>
              <w:marTop w:val="0"/>
              <w:marBottom w:val="300"/>
              <w:divBdr>
                <w:top w:val="none" w:sz="0" w:space="0" w:color="auto"/>
                <w:left w:val="none" w:sz="0" w:space="0" w:color="auto"/>
                <w:bottom w:val="none" w:sz="0" w:space="0" w:color="auto"/>
                <w:right w:val="none" w:sz="0" w:space="0" w:color="auto"/>
              </w:divBdr>
              <w:divsChild>
                <w:div w:id="193416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12798">
          <w:marLeft w:val="0"/>
          <w:marRight w:val="0"/>
          <w:marTop w:val="0"/>
          <w:marBottom w:val="0"/>
          <w:divBdr>
            <w:top w:val="none" w:sz="0" w:space="0" w:color="auto"/>
            <w:left w:val="none" w:sz="0" w:space="0" w:color="auto"/>
            <w:bottom w:val="none" w:sz="0" w:space="0" w:color="auto"/>
            <w:right w:val="none" w:sz="0" w:space="0" w:color="auto"/>
          </w:divBdr>
          <w:divsChild>
            <w:div w:id="1439761650">
              <w:marLeft w:val="0"/>
              <w:marRight w:val="0"/>
              <w:marTop w:val="0"/>
              <w:marBottom w:val="0"/>
              <w:divBdr>
                <w:top w:val="none" w:sz="0" w:space="0" w:color="auto"/>
                <w:left w:val="none" w:sz="0" w:space="0" w:color="auto"/>
                <w:bottom w:val="none" w:sz="0" w:space="0" w:color="auto"/>
                <w:right w:val="none" w:sz="0" w:space="0" w:color="auto"/>
              </w:divBdr>
            </w:div>
            <w:div w:id="990332395">
              <w:marLeft w:val="0"/>
              <w:marRight w:val="0"/>
              <w:marTop w:val="0"/>
              <w:marBottom w:val="0"/>
              <w:divBdr>
                <w:top w:val="none" w:sz="0" w:space="0" w:color="auto"/>
                <w:left w:val="none" w:sz="0" w:space="0" w:color="auto"/>
                <w:bottom w:val="none" w:sz="0" w:space="0" w:color="auto"/>
                <w:right w:val="none" w:sz="0" w:space="0" w:color="auto"/>
              </w:divBdr>
            </w:div>
            <w:div w:id="1109473906">
              <w:marLeft w:val="0"/>
              <w:marRight w:val="0"/>
              <w:marTop w:val="0"/>
              <w:marBottom w:val="300"/>
              <w:divBdr>
                <w:top w:val="none" w:sz="0" w:space="0" w:color="auto"/>
                <w:left w:val="none" w:sz="0" w:space="0" w:color="auto"/>
                <w:bottom w:val="none" w:sz="0" w:space="0" w:color="auto"/>
                <w:right w:val="none" w:sz="0" w:space="0" w:color="auto"/>
              </w:divBdr>
              <w:divsChild>
                <w:div w:id="151225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063213">
      <w:bodyDiv w:val="1"/>
      <w:marLeft w:val="0"/>
      <w:marRight w:val="0"/>
      <w:marTop w:val="0"/>
      <w:marBottom w:val="0"/>
      <w:divBdr>
        <w:top w:val="none" w:sz="0" w:space="0" w:color="auto"/>
        <w:left w:val="none" w:sz="0" w:space="0" w:color="auto"/>
        <w:bottom w:val="none" w:sz="0" w:space="0" w:color="auto"/>
        <w:right w:val="none" w:sz="0" w:space="0" w:color="auto"/>
      </w:divBdr>
      <w:divsChild>
        <w:div w:id="1199509349">
          <w:marLeft w:val="0"/>
          <w:marRight w:val="0"/>
          <w:marTop w:val="0"/>
          <w:marBottom w:val="0"/>
          <w:divBdr>
            <w:top w:val="none" w:sz="0" w:space="0" w:color="auto"/>
            <w:left w:val="none" w:sz="0" w:space="0" w:color="auto"/>
            <w:bottom w:val="none" w:sz="0" w:space="0" w:color="auto"/>
            <w:right w:val="none" w:sz="0" w:space="0" w:color="auto"/>
          </w:divBdr>
        </w:div>
      </w:divsChild>
    </w:div>
    <w:div w:id="473063383">
      <w:bodyDiv w:val="1"/>
      <w:marLeft w:val="0"/>
      <w:marRight w:val="0"/>
      <w:marTop w:val="0"/>
      <w:marBottom w:val="0"/>
      <w:divBdr>
        <w:top w:val="none" w:sz="0" w:space="0" w:color="auto"/>
        <w:left w:val="none" w:sz="0" w:space="0" w:color="auto"/>
        <w:bottom w:val="none" w:sz="0" w:space="0" w:color="auto"/>
        <w:right w:val="none" w:sz="0" w:space="0" w:color="auto"/>
      </w:divBdr>
      <w:divsChild>
        <w:div w:id="1298753975">
          <w:marLeft w:val="0"/>
          <w:marRight w:val="0"/>
          <w:marTop w:val="0"/>
          <w:marBottom w:val="0"/>
          <w:divBdr>
            <w:top w:val="single" w:sz="6" w:space="0" w:color="EFEFED"/>
            <w:left w:val="none" w:sz="0" w:space="0" w:color="auto"/>
            <w:bottom w:val="none" w:sz="0" w:space="0" w:color="auto"/>
            <w:right w:val="none" w:sz="0" w:space="0" w:color="auto"/>
          </w:divBdr>
          <w:divsChild>
            <w:div w:id="32968620">
              <w:marLeft w:val="0"/>
              <w:marRight w:val="0"/>
              <w:marTop w:val="0"/>
              <w:marBottom w:val="0"/>
              <w:divBdr>
                <w:top w:val="none" w:sz="0" w:space="0" w:color="auto"/>
                <w:left w:val="none" w:sz="0" w:space="0" w:color="auto"/>
                <w:bottom w:val="none" w:sz="0" w:space="0" w:color="auto"/>
                <w:right w:val="none" w:sz="0" w:space="0" w:color="auto"/>
              </w:divBdr>
              <w:divsChild>
                <w:div w:id="1675260318">
                  <w:marLeft w:val="0"/>
                  <w:marRight w:val="0"/>
                  <w:marTop w:val="0"/>
                  <w:marBottom w:val="0"/>
                  <w:divBdr>
                    <w:top w:val="none" w:sz="0" w:space="0" w:color="auto"/>
                    <w:left w:val="none" w:sz="0" w:space="0" w:color="auto"/>
                    <w:bottom w:val="none" w:sz="0" w:space="0" w:color="auto"/>
                    <w:right w:val="none" w:sz="0" w:space="0" w:color="auto"/>
                  </w:divBdr>
                </w:div>
                <w:div w:id="1631861279">
                  <w:marLeft w:val="0"/>
                  <w:marRight w:val="0"/>
                  <w:marTop w:val="0"/>
                  <w:marBottom w:val="0"/>
                  <w:divBdr>
                    <w:top w:val="none" w:sz="0" w:space="0" w:color="auto"/>
                    <w:left w:val="none" w:sz="0" w:space="0" w:color="auto"/>
                    <w:bottom w:val="none" w:sz="0" w:space="0" w:color="auto"/>
                    <w:right w:val="none" w:sz="0" w:space="0" w:color="auto"/>
                  </w:divBdr>
                </w:div>
                <w:div w:id="857235233">
                  <w:marLeft w:val="0"/>
                  <w:marRight w:val="0"/>
                  <w:marTop w:val="0"/>
                  <w:marBottom w:val="300"/>
                  <w:divBdr>
                    <w:top w:val="none" w:sz="0" w:space="0" w:color="auto"/>
                    <w:left w:val="none" w:sz="0" w:space="0" w:color="auto"/>
                    <w:bottom w:val="none" w:sz="0" w:space="0" w:color="auto"/>
                    <w:right w:val="none" w:sz="0" w:space="0" w:color="auto"/>
                  </w:divBdr>
                  <w:divsChild>
                    <w:div w:id="1384980997">
                      <w:marLeft w:val="0"/>
                      <w:marRight w:val="0"/>
                      <w:marTop w:val="0"/>
                      <w:marBottom w:val="0"/>
                      <w:divBdr>
                        <w:top w:val="none" w:sz="0" w:space="0" w:color="auto"/>
                        <w:left w:val="none" w:sz="0" w:space="0" w:color="auto"/>
                        <w:bottom w:val="none" w:sz="0" w:space="0" w:color="auto"/>
                        <w:right w:val="none" w:sz="0" w:space="0" w:color="auto"/>
                      </w:divBdr>
                    </w:div>
                  </w:divsChild>
                </w:div>
                <w:div w:id="400326426">
                  <w:marLeft w:val="0"/>
                  <w:marRight w:val="0"/>
                  <w:marTop w:val="0"/>
                  <w:marBottom w:val="0"/>
                  <w:divBdr>
                    <w:top w:val="none" w:sz="0" w:space="0" w:color="auto"/>
                    <w:left w:val="none" w:sz="0" w:space="0" w:color="auto"/>
                    <w:bottom w:val="none" w:sz="0" w:space="0" w:color="auto"/>
                    <w:right w:val="none" w:sz="0" w:space="0" w:color="auto"/>
                  </w:divBdr>
                </w:div>
                <w:div w:id="359473191">
                  <w:marLeft w:val="0"/>
                  <w:marRight w:val="0"/>
                  <w:marTop w:val="0"/>
                  <w:marBottom w:val="300"/>
                  <w:divBdr>
                    <w:top w:val="none" w:sz="0" w:space="0" w:color="auto"/>
                    <w:left w:val="none" w:sz="0" w:space="0" w:color="auto"/>
                    <w:bottom w:val="none" w:sz="0" w:space="0" w:color="auto"/>
                    <w:right w:val="none" w:sz="0" w:space="0" w:color="auto"/>
                  </w:divBdr>
                  <w:divsChild>
                    <w:div w:id="10939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269479">
          <w:marLeft w:val="0"/>
          <w:marRight w:val="0"/>
          <w:marTop w:val="0"/>
          <w:marBottom w:val="0"/>
          <w:divBdr>
            <w:top w:val="single" w:sz="6" w:space="0" w:color="EFEFED"/>
            <w:left w:val="none" w:sz="0" w:space="0" w:color="auto"/>
            <w:bottom w:val="none" w:sz="0" w:space="0" w:color="auto"/>
            <w:right w:val="none" w:sz="0" w:space="0" w:color="auto"/>
          </w:divBdr>
          <w:divsChild>
            <w:div w:id="291710996">
              <w:marLeft w:val="0"/>
              <w:marRight w:val="0"/>
              <w:marTop w:val="0"/>
              <w:marBottom w:val="0"/>
              <w:divBdr>
                <w:top w:val="none" w:sz="0" w:space="0" w:color="auto"/>
                <w:left w:val="none" w:sz="0" w:space="0" w:color="auto"/>
                <w:bottom w:val="none" w:sz="0" w:space="0" w:color="auto"/>
                <w:right w:val="none" w:sz="0" w:space="0" w:color="auto"/>
              </w:divBdr>
              <w:divsChild>
                <w:div w:id="777144203">
                  <w:marLeft w:val="0"/>
                  <w:marRight w:val="0"/>
                  <w:marTop w:val="0"/>
                  <w:marBottom w:val="0"/>
                  <w:divBdr>
                    <w:top w:val="none" w:sz="0" w:space="0" w:color="auto"/>
                    <w:left w:val="none" w:sz="0" w:space="0" w:color="auto"/>
                    <w:bottom w:val="none" w:sz="0" w:space="0" w:color="auto"/>
                    <w:right w:val="none" w:sz="0" w:space="0" w:color="auto"/>
                  </w:divBdr>
                  <w:divsChild>
                    <w:div w:id="679547997">
                      <w:marLeft w:val="0"/>
                      <w:marRight w:val="0"/>
                      <w:marTop w:val="0"/>
                      <w:marBottom w:val="0"/>
                      <w:divBdr>
                        <w:top w:val="none" w:sz="0" w:space="0" w:color="auto"/>
                        <w:left w:val="none" w:sz="0" w:space="0" w:color="auto"/>
                        <w:bottom w:val="none" w:sz="0" w:space="0" w:color="auto"/>
                        <w:right w:val="none" w:sz="0" w:space="0" w:color="auto"/>
                      </w:divBdr>
                    </w:div>
                    <w:div w:id="1215850715">
                      <w:marLeft w:val="0"/>
                      <w:marRight w:val="0"/>
                      <w:marTop w:val="0"/>
                      <w:marBottom w:val="0"/>
                      <w:divBdr>
                        <w:top w:val="none" w:sz="0" w:space="0" w:color="auto"/>
                        <w:left w:val="none" w:sz="0" w:space="0" w:color="auto"/>
                        <w:bottom w:val="none" w:sz="0" w:space="0" w:color="auto"/>
                        <w:right w:val="none" w:sz="0" w:space="0" w:color="auto"/>
                      </w:divBdr>
                    </w:div>
                  </w:divsChild>
                </w:div>
                <w:div w:id="135730698">
                  <w:marLeft w:val="0"/>
                  <w:marRight w:val="0"/>
                  <w:marTop w:val="0"/>
                  <w:marBottom w:val="0"/>
                  <w:divBdr>
                    <w:top w:val="none" w:sz="0" w:space="0" w:color="auto"/>
                    <w:left w:val="none" w:sz="0" w:space="0" w:color="auto"/>
                    <w:bottom w:val="none" w:sz="0" w:space="0" w:color="auto"/>
                    <w:right w:val="none" w:sz="0" w:space="0" w:color="auto"/>
                  </w:divBdr>
                  <w:divsChild>
                    <w:div w:id="952706631">
                      <w:marLeft w:val="0"/>
                      <w:marRight w:val="0"/>
                      <w:marTop w:val="0"/>
                      <w:marBottom w:val="0"/>
                      <w:divBdr>
                        <w:top w:val="none" w:sz="0" w:space="0" w:color="auto"/>
                        <w:left w:val="none" w:sz="0" w:space="0" w:color="auto"/>
                        <w:bottom w:val="none" w:sz="0" w:space="0" w:color="auto"/>
                        <w:right w:val="none" w:sz="0" w:space="0" w:color="auto"/>
                      </w:divBdr>
                    </w:div>
                    <w:div w:id="1962413838">
                      <w:marLeft w:val="0"/>
                      <w:marRight w:val="0"/>
                      <w:marTop w:val="0"/>
                      <w:marBottom w:val="0"/>
                      <w:divBdr>
                        <w:top w:val="none" w:sz="0" w:space="0" w:color="auto"/>
                        <w:left w:val="none" w:sz="0" w:space="0" w:color="auto"/>
                        <w:bottom w:val="none" w:sz="0" w:space="0" w:color="auto"/>
                        <w:right w:val="none" w:sz="0" w:space="0" w:color="auto"/>
                      </w:divBdr>
                    </w:div>
                  </w:divsChild>
                </w:div>
                <w:div w:id="1827547813">
                  <w:marLeft w:val="0"/>
                  <w:marRight w:val="0"/>
                  <w:marTop w:val="0"/>
                  <w:marBottom w:val="0"/>
                  <w:divBdr>
                    <w:top w:val="none" w:sz="0" w:space="0" w:color="auto"/>
                    <w:left w:val="none" w:sz="0" w:space="0" w:color="auto"/>
                    <w:bottom w:val="none" w:sz="0" w:space="0" w:color="auto"/>
                    <w:right w:val="none" w:sz="0" w:space="0" w:color="auto"/>
                  </w:divBdr>
                  <w:divsChild>
                    <w:div w:id="321087485">
                      <w:marLeft w:val="0"/>
                      <w:marRight w:val="0"/>
                      <w:marTop w:val="0"/>
                      <w:marBottom w:val="0"/>
                      <w:divBdr>
                        <w:top w:val="none" w:sz="0" w:space="0" w:color="auto"/>
                        <w:left w:val="none" w:sz="0" w:space="0" w:color="auto"/>
                        <w:bottom w:val="none" w:sz="0" w:space="0" w:color="auto"/>
                        <w:right w:val="none" w:sz="0" w:space="0" w:color="auto"/>
                      </w:divBdr>
                    </w:div>
                    <w:div w:id="1701585857">
                      <w:marLeft w:val="0"/>
                      <w:marRight w:val="0"/>
                      <w:marTop w:val="0"/>
                      <w:marBottom w:val="300"/>
                      <w:divBdr>
                        <w:top w:val="none" w:sz="0" w:space="0" w:color="auto"/>
                        <w:left w:val="none" w:sz="0" w:space="0" w:color="auto"/>
                        <w:bottom w:val="none" w:sz="0" w:space="0" w:color="auto"/>
                        <w:right w:val="none" w:sz="0" w:space="0" w:color="auto"/>
                      </w:divBdr>
                      <w:divsChild>
                        <w:div w:id="1885755187">
                          <w:marLeft w:val="0"/>
                          <w:marRight w:val="0"/>
                          <w:marTop w:val="0"/>
                          <w:marBottom w:val="0"/>
                          <w:divBdr>
                            <w:top w:val="none" w:sz="0" w:space="0" w:color="auto"/>
                            <w:left w:val="none" w:sz="0" w:space="0" w:color="auto"/>
                            <w:bottom w:val="none" w:sz="0" w:space="0" w:color="auto"/>
                            <w:right w:val="none" w:sz="0" w:space="0" w:color="auto"/>
                          </w:divBdr>
                        </w:div>
                      </w:divsChild>
                    </w:div>
                    <w:div w:id="997340291">
                      <w:marLeft w:val="0"/>
                      <w:marRight w:val="0"/>
                      <w:marTop w:val="0"/>
                      <w:marBottom w:val="0"/>
                      <w:divBdr>
                        <w:top w:val="none" w:sz="0" w:space="0" w:color="auto"/>
                        <w:left w:val="none" w:sz="0" w:space="0" w:color="auto"/>
                        <w:bottom w:val="none" w:sz="0" w:space="0" w:color="auto"/>
                        <w:right w:val="none" w:sz="0" w:space="0" w:color="auto"/>
                      </w:divBdr>
                    </w:div>
                    <w:div w:id="1602252747">
                      <w:marLeft w:val="0"/>
                      <w:marRight w:val="0"/>
                      <w:marTop w:val="0"/>
                      <w:marBottom w:val="300"/>
                      <w:divBdr>
                        <w:top w:val="none" w:sz="0" w:space="0" w:color="auto"/>
                        <w:left w:val="none" w:sz="0" w:space="0" w:color="auto"/>
                        <w:bottom w:val="none" w:sz="0" w:space="0" w:color="auto"/>
                        <w:right w:val="none" w:sz="0" w:space="0" w:color="auto"/>
                      </w:divBdr>
                      <w:divsChild>
                        <w:div w:id="68193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97224">
                  <w:marLeft w:val="0"/>
                  <w:marRight w:val="0"/>
                  <w:marTop w:val="0"/>
                  <w:marBottom w:val="0"/>
                  <w:divBdr>
                    <w:top w:val="none" w:sz="0" w:space="0" w:color="auto"/>
                    <w:left w:val="none" w:sz="0" w:space="0" w:color="auto"/>
                    <w:bottom w:val="none" w:sz="0" w:space="0" w:color="auto"/>
                    <w:right w:val="none" w:sz="0" w:space="0" w:color="auto"/>
                  </w:divBdr>
                  <w:divsChild>
                    <w:div w:id="200554812">
                      <w:marLeft w:val="0"/>
                      <w:marRight w:val="0"/>
                      <w:marTop w:val="0"/>
                      <w:marBottom w:val="0"/>
                      <w:divBdr>
                        <w:top w:val="none" w:sz="0" w:space="0" w:color="auto"/>
                        <w:left w:val="none" w:sz="0" w:space="0" w:color="auto"/>
                        <w:bottom w:val="none" w:sz="0" w:space="0" w:color="auto"/>
                        <w:right w:val="none" w:sz="0" w:space="0" w:color="auto"/>
                      </w:divBdr>
                    </w:div>
                    <w:div w:id="806316674">
                      <w:marLeft w:val="0"/>
                      <w:marRight w:val="0"/>
                      <w:marTop w:val="0"/>
                      <w:marBottom w:val="300"/>
                      <w:divBdr>
                        <w:top w:val="none" w:sz="0" w:space="0" w:color="auto"/>
                        <w:left w:val="none" w:sz="0" w:space="0" w:color="auto"/>
                        <w:bottom w:val="none" w:sz="0" w:space="0" w:color="auto"/>
                        <w:right w:val="none" w:sz="0" w:space="0" w:color="auto"/>
                      </w:divBdr>
                      <w:divsChild>
                        <w:div w:id="13841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927140">
          <w:marLeft w:val="0"/>
          <w:marRight w:val="0"/>
          <w:marTop w:val="0"/>
          <w:marBottom w:val="0"/>
          <w:divBdr>
            <w:top w:val="single" w:sz="6" w:space="0" w:color="EFEFED"/>
            <w:left w:val="none" w:sz="0" w:space="0" w:color="auto"/>
            <w:bottom w:val="none" w:sz="0" w:space="0" w:color="auto"/>
            <w:right w:val="none" w:sz="0" w:space="0" w:color="auto"/>
          </w:divBdr>
          <w:divsChild>
            <w:div w:id="1465545192">
              <w:marLeft w:val="0"/>
              <w:marRight w:val="0"/>
              <w:marTop w:val="0"/>
              <w:marBottom w:val="0"/>
              <w:divBdr>
                <w:top w:val="none" w:sz="0" w:space="0" w:color="auto"/>
                <w:left w:val="none" w:sz="0" w:space="0" w:color="auto"/>
                <w:bottom w:val="none" w:sz="0" w:space="0" w:color="auto"/>
                <w:right w:val="none" w:sz="0" w:space="0" w:color="auto"/>
              </w:divBdr>
              <w:divsChild>
                <w:div w:id="397941861">
                  <w:marLeft w:val="0"/>
                  <w:marRight w:val="0"/>
                  <w:marTop w:val="0"/>
                  <w:marBottom w:val="0"/>
                  <w:divBdr>
                    <w:top w:val="none" w:sz="0" w:space="0" w:color="auto"/>
                    <w:left w:val="none" w:sz="0" w:space="0" w:color="auto"/>
                    <w:bottom w:val="none" w:sz="0" w:space="0" w:color="auto"/>
                    <w:right w:val="none" w:sz="0" w:space="0" w:color="auto"/>
                  </w:divBdr>
                  <w:divsChild>
                    <w:div w:id="4662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770254">
      <w:bodyDiv w:val="1"/>
      <w:marLeft w:val="0"/>
      <w:marRight w:val="0"/>
      <w:marTop w:val="0"/>
      <w:marBottom w:val="0"/>
      <w:divBdr>
        <w:top w:val="none" w:sz="0" w:space="0" w:color="auto"/>
        <w:left w:val="none" w:sz="0" w:space="0" w:color="auto"/>
        <w:bottom w:val="none" w:sz="0" w:space="0" w:color="auto"/>
        <w:right w:val="none" w:sz="0" w:space="0" w:color="auto"/>
      </w:divBdr>
      <w:divsChild>
        <w:div w:id="1561136056">
          <w:marLeft w:val="0"/>
          <w:marRight w:val="0"/>
          <w:marTop w:val="0"/>
          <w:marBottom w:val="0"/>
          <w:divBdr>
            <w:top w:val="none" w:sz="0" w:space="0" w:color="auto"/>
            <w:left w:val="none" w:sz="0" w:space="0" w:color="auto"/>
            <w:bottom w:val="none" w:sz="0" w:space="0" w:color="auto"/>
            <w:right w:val="none" w:sz="0" w:space="0" w:color="auto"/>
          </w:divBdr>
          <w:divsChild>
            <w:div w:id="1766416873">
              <w:marLeft w:val="0"/>
              <w:marRight w:val="0"/>
              <w:marTop w:val="0"/>
              <w:marBottom w:val="0"/>
              <w:divBdr>
                <w:top w:val="none" w:sz="0" w:space="0" w:color="auto"/>
                <w:left w:val="none" w:sz="0" w:space="0" w:color="auto"/>
                <w:bottom w:val="none" w:sz="0" w:space="0" w:color="auto"/>
                <w:right w:val="none" w:sz="0" w:space="0" w:color="auto"/>
              </w:divBdr>
              <w:divsChild>
                <w:div w:id="113213291">
                  <w:marLeft w:val="-225"/>
                  <w:marRight w:val="-225"/>
                  <w:marTop w:val="0"/>
                  <w:marBottom w:val="0"/>
                  <w:divBdr>
                    <w:top w:val="none" w:sz="0" w:space="0" w:color="auto"/>
                    <w:left w:val="none" w:sz="0" w:space="0" w:color="auto"/>
                    <w:bottom w:val="none" w:sz="0" w:space="0" w:color="auto"/>
                    <w:right w:val="none" w:sz="0" w:space="0" w:color="auto"/>
                  </w:divBdr>
                  <w:divsChild>
                    <w:div w:id="13048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721952">
          <w:marLeft w:val="0"/>
          <w:marRight w:val="0"/>
          <w:marTop w:val="0"/>
          <w:marBottom w:val="0"/>
          <w:divBdr>
            <w:top w:val="none" w:sz="0" w:space="0" w:color="auto"/>
            <w:left w:val="none" w:sz="0" w:space="0" w:color="auto"/>
            <w:bottom w:val="none" w:sz="0" w:space="0" w:color="auto"/>
            <w:right w:val="none" w:sz="0" w:space="0" w:color="auto"/>
          </w:divBdr>
        </w:div>
        <w:div w:id="305821489">
          <w:marLeft w:val="0"/>
          <w:marRight w:val="0"/>
          <w:marTop w:val="0"/>
          <w:marBottom w:val="0"/>
          <w:divBdr>
            <w:top w:val="none" w:sz="0" w:space="0" w:color="auto"/>
            <w:left w:val="none" w:sz="0" w:space="0" w:color="auto"/>
            <w:bottom w:val="none" w:sz="0" w:space="0" w:color="auto"/>
            <w:right w:val="none" w:sz="0" w:space="0" w:color="auto"/>
          </w:divBdr>
          <w:divsChild>
            <w:div w:id="1320304578">
              <w:marLeft w:val="-225"/>
              <w:marRight w:val="-225"/>
              <w:marTop w:val="0"/>
              <w:marBottom w:val="0"/>
              <w:divBdr>
                <w:top w:val="single" w:sz="6" w:space="8" w:color="E7EAFB"/>
                <w:left w:val="single" w:sz="6" w:space="15" w:color="E7EAFB"/>
                <w:bottom w:val="single" w:sz="6" w:space="15" w:color="E7EAFB"/>
                <w:right w:val="single" w:sz="6" w:space="15" w:color="E7EAFB"/>
              </w:divBdr>
              <w:divsChild>
                <w:div w:id="1514296665">
                  <w:marLeft w:val="0"/>
                  <w:marRight w:val="0"/>
                  <w:marTop w:val="0"/>
                  <w:marBottom w:val="150"/>
                  <w:divBdr>
                    <w:top w:val="none" w:sz="0" w:space="0" w:color="auto"/>
                    <w:left w:val="none" w:sz="0" w:space="0" w:color="auto"/>
                    <w:bottom w:val="none" w:sz="0" w:space="0" w:color="auto"/>
                    <w:right w:val="none" w:sz="0" w:space="0" w:color="auto"/>
                  </w:divBdr>
                </w:div>
                <w:div w:id="1798140274">
                  <w:marLeft w:val="0"/>
                  <w:marRight w:val="0"/>
                  <w:marTop w:val="0"/>
                  <w:marBottom w:val="0"/>
                  <w:divBdr>
                    <w:top w:val="none" w:sz="0" w:space="0" w:color="auto"/>
                    <w:left w:val="none" w:sz="0" w:space="0" w:color="auto"/>
                    <w:bottom w:val="none" w:sz="0" w:space="0" w:color="auto"/>
                    <w:right w:val="none" w:sz="0" w:space="0" w:color="auto"/>
                  </w:divBdr>
                  <w:divsChild>
                    <w:div w:id="191040936">
                      <w:marLeft w:val="0"/>
                      <w:marRight w:val="0"/>
                      <w:marTop w:val="0"/>
                      <w:marBottom w:val="30"/>
                      <w:divBdr>
                        <w:top w:val="none" w:sz="0" w:space="0" w:color="auto"/>
                        <w:left w:val="none" w:sz="0" w:space="0" w:color="auto"/>
                        <w:bottom w:val="none" w:sz="0" w:space="0" w:color="auto"/>
                        <w:right w:val="none" w:sz="0" w:space="0" w:color="auto"/>
                      </w:divBdr>
                      <w:divsChild>
                        <w:div w:id="1806972995">
                          <w:marLeft w:val="120"/>
                          <w:marRight w:val="0"/>
                          <w:marTop w:val="0"/>
                          <w:marBottom w:val="0"/>
                          <w:divBdr>
                            <w:top w:val="none" w:sz="0" w:space="0" w:color="auto"/>
                            <w:left w:val="none" w:sz="0" w:space="0" w:color="auto"/>
                            <w:bottom w:val="none" w:sz="0" w:space="0" w:color="auto"/>
                            <w:right w:val="none" w:sz="0" w:space="0" w:color="auto"/>
                          </w:divBdr>
                        </w:div>
                      </w:divsChild>
                    </w:div>
                    <w:div w:id="1868331012">
                      <w:marLeft w:val="0"/>
                      <w:marRight w:val="0"/>
                      <w:marTop w:val="0"/>
                      <w:marBottom w:val="0"/>
                      <w:divBdr>
                        <w:top w:val="none" w:sz="0" w:space="0" w:color="auto"/>
                        <w:left w:val="none" w:sz="0" w:space="0" w:color="auto"/>
                        <w:bottom w:val="none" w:sz="0" w:space="0" w:color="auto"/>
                        <w:right w:val="none" w:sz="0" w:space="0" w:color="auto"/>
                      </w:divBdr>
                    </w:div>
                  </w:divsChild>
                </w:div>
                <w:div w:id="1373111219">
                  <w:marLeft w:val="0"/>
                  <w:marRight w:val="0"/>
                  <w:marTop w:val="0"/>
                  <w:marBottom w:val="0"/>
                  <w:divBdr>
                    <w:top w:val="none" w:sz="0" w:space="0" w:color="auto"/>
                    <w:left w:val="none" w:sz="0" w:space="0" w:color="auto"/>
                    <w:bottom w:val="none" w:sz="0" w:space="0" w:color="auto"/>
                    <w:right w:val="none" w:sz="0" w:space="0" w:color="auto"/>
                  </w:divBdr>
                </w:div>
                <w:div w:id="209284762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1295019476">
          <w:marLeft w:val="0"/>
          <w:marRight w:val="0"/>
          <w:marTop w:val="0"/>
          <w:marBottom w:val="0"/>
          <w:divBdr>
            <w:top w:val="none" w:sz="0" w:space="0" w:color="auto"/>
            <w:left w:val="none" w:sz="0" w:space="0" w:color="auto"/>
            <w:bottom w:val="none" w:sz="0" w:space="0" w:color="auto"/>
            <w:right w:val="none" w:sz="0" w:space="0" w:color="auto"/>
          </w:divBdr>
        </w:div>
        <w:div w:id="1294288135">
          <w:marLeft w:val="0"/>
          <w:marRight w:val="0"/>
          <w:marTop w:val="0"/>
          <w:marBottom w:val="0"/>
          <w:divBdr>
            <w:top w:val="none" w:sz="0" w:space="0" w:color="auto"/>
            <w:left w:val="none" w:sz="0" w:space="0" w:color="auto"/>
            <w:bottom w:val="none" w:sz="0" w:space="0" w:color="auto"/>
            <w:right w:val="none" w:sz="0" w:space="0" w:color="auto"/>
          </w:divBdr>
          <w:divsChild>
            <w:div w:id="2104303410">
              <w:marLeft w:val="0"/>
              <w:marRight w:val="0"/>
              <w:marTop w:val="0"/>
              <w:marBottom w:val="0"/>
              <w:divBdr>
                <w:top w:val="none" w:sz="0" w:space="0" w:color="auto"/>
                <w:left w:val="none" w:sz="0" w:space="0" w:color="auto"/>
                <w:bottom w:val="none" w:sz="0" w:space="0" w:color="auto"/>
                <w:right w:val="none" w:sz="0" w:space="0" w:color="auto"/>
              </w:divBdr>
            </w:div>
            <w:div w:id="2107648587">
              <w:marLeft w:val="0"/>
              <w:marRight w:val="0"/>
              <w:marTop w:val="420"/>
              <w:marBottom w:val="0"/>
              <w:divBdr>
                <w:top w:val="none" w:sz="0" w:space="0" w:color="auto"/>
                <w:left w:val="none" w:sz="0" w:space="0" w:color="auto"/>
                <w:bottom w:val="none" w:sz="0" w:space="0" w:color="auto"/>
                <w:right w:val="none" w:sz="0" w:space="0" w:color="auto"/>
              </w:divBdr>
              <w:divsChild>
                <w:div w:id="1440103244">
                  <w:marLeft w:val="0"/>
                  <w:marRight w:val="0"/>
                  <w:marTop w:val="0"/>
                  <w:marBottom w:val="0"/>
                  <w:divBdr>
                    <w:top w:val="none" w:sz="0" w:space="0" w:color="auto"/>
                    <w:left w:val="none" w:sz="0" w:space="0" w:color="auto"/>
                    <w:bottom w:val="none" w:sz="0" w:space="0" w:color="auto"/>
                    <w:right w:val="none" w:sz="0" w:space="0" w:color="auto"/>
                  </w:divBdr>
                  <w:divsChild>
                    <w:div w:id="13206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7758">
              <w:marLeft w:val="0"/>
              <w:marRight w:val="0"/>
              <w:marTop w:val="255"/>
              <w:marBottom w:val="0"/>
              <w:divBdr>
                <w:top w:val="none" w:sz="0" w:space="0" w:color="auto"/>
                <w:left w:val="none" w:sz="0" w:space="0" w:color="auto"/>
                <w:bottom w:val="none" w:sz="0" w:space="0" w:color="auto"/>
                <w:right w:val="none" w:sz="0" w:space="0" w:color="auto"/>
              </w:divBdr>
            </w:div>
          </w:divsChild>
        </w:div>
        <w:div w:id="803044833">
          <w:marLeft w:val="0"/>
          <w:marRight w:val="0"/>
          <w:marTop w:val="0"/>
          <w:marBottom w:val="0"/>
          <w:divBdr>
            <w:top w:val="none" w:sz="0" w:space="0" w:color="auto"/>
            <w:left w:val="none" w:sz="0" w:space="0" w:color="auto"/>
            <w:bottom w:val="none" w:sz="0" w:space="0" w:color="auto"/>
            <w:right w:val="none" w:sz="0" w:space="0" w:color="auto"/>
          </w:divBdr>
        </w:div>
        <w:div w:id="1424834437">
          <w:marLeft w:val="0"/>
          <w:marRight w:val="0"/>
          <w:marTop w:val="0"/>
          <w:marBottom w:val="0"/>
          <w:divBdr>
            <w:top w:val="single" w:sz="6" w:space="9" w:color="3778B0"/>
            <w:left w:val="single" w:sz="6" w:space="9" w:color="3778B0"/>
            <w:bottom w:val="single" w:sz="6" w:space="9" w:color="3778B0"/>
            <w:right w:val="single" w:sz="6" w:space="9" w:color="3778B0"/>
          </w:divBdr>
          <w:divsChild>
            <w:div w:id="1388260527">
              <w:marLeft w:val="0"/>
              <w:marRight w:val="0"/>
              <w:marTop w:val="0"/>
              <w:marBottom w:val="0"/>
              <w:divBdr>
                <w:top w:val="none" w:sz="0" w:space="0" w:color="auto"/>
                <w:left w:val="none" w:sz="0" w:space="0" w:color="auto"/>
                <w:bottom w:val="none" w:sz="0" w:space="0" w:color="auto"/>
                <w:right w:val="none" w:sz="0" w:space="0" w:color="auto"/>
              </w:divBdr>
              <w:divsChild>
                <w:div w:id="766928969">
                  <w:marLeft w:val="0"/>
                  <w:marRight w:val="0"/>
                  <w:marTop w:val="0"/>
                  <w:marBottom w:val="0"/>
                  <w:divBdr>
                    <w:top w:val="none" w:sz="0" w:space="0" w:color="auto"/>
                    <w:left w:val="none" w:sz="0" w:space="0" w:color="auto"/>
                    <w:bottom w:val="none" w:sz="0" w:space="0" w:color="auto"/>
                    <w:right w:val="none" w:sz="0" w:space="0" w:color="auto"/>
                  </w:divBdr>
                  <w:divsChild>
                    <w:div w:id="13141406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397243407">
          <w:marLeft w:val="0"/>
          <w:marRight w:val="0"/>
          <w:marTop w:val="0"/>
          <w:marBottom w:val="0"/>
          <w:divBdr>
            <w:top w:val="none" w:sz="0" w:space="0" w:color="auto"/>
            <w:left w:val="none" w:sz="0" w:space="0" w:color="auto"/>
            <w:bottom w:val="none" w:sz="0" w:space="0" w:color="auto"/>
            <w:right w:val="none" w:sz="0" w:space="0" w:color="auto"/>
          </w:divBdr>
          <w:divsChild>
            <w:div w:id="1721244588">
              <w:marLeft w:val="0"/>
              <w:marRight w:val="0"/>
              <w:marTop w:val="0"/>
              <w:marBottom w:val="0"/>
              <w:divBdr>
                <w:top w:val="none" w:sz="0" w:space="0" w:color="auto"/>
                <w:left w:val="none" w:sz="0" w:space="0" w:color="auto"/>
                <w:bottom w:val="none" w:sz="0" w:space="0" w:color="auto"/>
                <w:right w:val="none" w:sz="0" w:space="0" w:color="auto"/>
              </w:divBdr>
              <w:divsChild>
                <w:div w:id="755976423">
                  <w:marLeft w:val="0"/>
                  <w:marRight w:val="0"/>
                  <w:marTop w:val="0"/>
                  <w:marBottom w:val="0"/>
                  <w:divBdr>
                    <w:top w:val="none" w:sz="0" w:space="0" w:color="auto"/>
                    <w:left w:val="none" w:sz="0" w:space="0" w:color="auto"/>
                    <w:bottom w:val="none" w:sz="0" w:space="0" w:color="auto"/>
                    <w:right w:val="none" w:sz="0" w:space="0" w:color="auto"/>
                  </w:divBdr>
                  <w:divsChild>
                    <w:div w:id="1654219462">
                      <w:marLeft w:val="0"/>
                      <w:marRight w:val="150"/>
                      <w:marTop w:val="0"/>
                      <w:marBottom w:val="150"/>
                      <w:divBdr>
                        <w:top w:val="none" w:sz="0" w:space="0" w:color="auto"/>
                        <w:left w:val="none" w:sz="0" w:space="0" w:color="auto"/>
                        <w:bottom w:val="none" w:sz="0" w:space="0" w:color="auto"/>
                        <w:right w:val="none" w:sz="0" w:space="0" w:color="auto"/>
                      </w:divBdr>
                      <w:divsChild>
                        <w:div w:id="530193909">
                          <w:marLeft w:val="0"/>
                          <w:marRight w:val="0"/>
                          <w:marTop w:val="0"/>
                          <w:marBottom w:val="0"/>
                          <w:divBdr>
                            <w:top w:val="none" w:sz="0" w:space="0" w:color="auto"/>
                            <w:left w:val="none" w:sz="0" w:space="0" w:color="auto"/>
                            <w:bottom w:val="none" w:sz="0" w:space="0" w:color="auto"/>
                            <w:right w:val="none" w:sz="0" w:space="0" w:color="auto"/>
                          </w:divBdr>
                          <w:divsChild>
                            <w:div w:id="1747679004">
                              <w:marLeft w:val="0"/>
                              <w:marRight w:val="0"/>
                              <w:marTop w:val="0"/>
                              <w:marBottom w:val="0"/>
                              <w:divBdr>
                                <w:top w:val="none" w:sz="0" w:space="0" w:color="auto"/>
                                <w:left w:val="none" w:sz="0" w:space="0" w:color="auto"/>
                                <w:bottom w:val="none" w:sz="0" w:space="0" w:color="auto"/>
                                <w:right w:val="none" w:sz="0" w:space="0" w:color="auto"/>
                              </w:divBdr>
                            </w:div>
                            <w:div w:id="1688363773">
                              <w:marLeft w:val="0"/>
                              <w:marRight w:val="0"/>
                              <w:marTop w:val="0"/>
                              <w:marBottom w:val="0"/>
                              <w:divBdr>
                                <w:top w:val="none" w:sz="0" w:space="0" w:color="auto"/>
                                <w:left w:val="none" w:sz="0" w:space="0" w:color="auto"/>
                                <w:bottom w:val="none" w:sz="0" w:space="0" w:color="auto"/>
                                <w:right w:val="none" w:sz="0" w:space="0" w:color="auto"/>
                              </w:divBdr>
                              <w:divsChild>
                                <w:div w:id="22383685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336373460">
                      <w:marLeft w:val="0"/>
                      <w:marRight w:val="150"/>
                      <w:marTop w:val="0"/>
                      <w:marBottom w:val="150"/>
                      <w:divBdr>
                        <w:top w:val="none" w:sz="0" w:space="0" w:color="auto"/>
                        <w:left w:val="none" w:sz="0" w:space="0" w:color="auto"/>
                        <w:bottom w:val="none" w:sz="0" w:space="0" w:color="auto"/>
                        <w:right w:val="none" w:sz="0" w:space="0" w:color="auto"/>
                      </w:divBdr>
                      <w:divsChild>
                        <w:div w:id="504906702">
                          <w:marLeft w:val="0"/>
                          <w:marRight w:val="0"/>
                          <w:marTop w:val="0"/>
                          <w:marBottom w:val="0"/>
                          <w:divBdr>
                            <w:top w:val="none" w:sz="0" w:space="0" w:color="auto"/>
                            <w:left w:val="none" w:sz="0" w:space="0" w:color="auto"/>
                            <w:bottom w:val="none" w:sz="0" w:space="0" w:color="auto"/>
                            <w:right w:val="none" w:sz="0" w:space="0" w:color="auto"/>
                          </w:divBdr>
                          <w:divsChild>
                            <w:div w:id="1759054595">
                              <w:marLeft w:val="0"/>
                              <w:marRight w:val="0"/>
                              <w:marTop w:val="0"/>
                              <w:marBottom w:val="0"/>
                              <w:divBdr>
                                <w:top w:val="none" w:sz="0" w:space="0" w:color="auto"/>
                                <w:left w:val="none" w:sz="0" w:space="0" w:color="auto"/>
                                <w:bottom w:val="none" w:sz="0" w:space="0" w:color="auto"/>
                                <w:right w:val="none" w:sz="0" w:space="0" w:color="auto"/>
                              </w:divBdr>
                            </w:div>
                            <w:div w:id="728266864">
                              <w:marLeft w:val="0"/>
                              <w:marRight w:val="0"/>
                              <w:marTop w:val="0"/>
                              <w:marBottom w:val="0"/>
                              <w:divBdr>
                                <w:top w:val="none" w:sz="0" w:space="0" w:color="auto"/>
                                <w:left w:val="none" w:sz="0" w:space="0" w:color="auto"/>
                                <w:bottom w:val="none" w:sz="0" w:space="0" w:color="auto"/>
                                <w:right w:val="none" w:sz="0" w:space="0" w:color="auto"/>
                              </w:divBdr>
                              <w:divsChild>
                                <w:div w:id="22225986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97183028">
                      <w:marLeft w:val="0"/>
                      <w:marRight w:val="150"/>
                      <w:marTop w:val="0"/>
                      <w:marBottom w:val="150"/>
                      <w:divBdr>
                        <w:top w:val="none" w:sz="0" w:space="0" w:color="auto"/>
                        <w:left w:val="none" w:sz="0" w:space="0" w:color="auto"/>
                        <w:bottom w:val="none" w:sz="0" w:space="0" w:color="auto"/>
                        <w:right w:val="none" w:sz="0" w:space="0" w:color="auto"/>
                      </w:divBdr>
                      <w:divsChild>
                        <w:div w:id="2132816090">
                          <w:marLeft w:val="0"/>
                          <w:marRight w:val="0"/>
                          <w:marTop w:val="0"/>
                          <w:marBottom w:val="0"/>
                          <w:divBdr>
                            <w:top w:val="none" w:sz="0" w:space="0" w:color="auto"/>
                            <w:left w:val="none" w:sz="0" w:space="0" w:color="auto"/>
                            <w:bottom w:val="none" w:sz="0" w:space="0" w:color="auto"/>
                            <w:right w:val="none" w:sz="0" w:space="0" w:color="auto"/>
                          </w:divBdr>
                          <w:divsChild>
                            <w:div w:id="197282560">
                              <w:marLeft w:val="0"/>
                              <w:marRight w:val="0"/>
                              <w:marTop w:val="0"/>
                              <w:marBottom w:val="0"/>
                              <w:divBdr>
                                <w:top w:val="none" w:sz="0" w:space="0" w:color="auto"/>
                                <w:left w:val="none" w:sz="0" w:space="0" w:color="auto"/>
                                <w:bottom w:val="none" w:sz="0" w:space="0" w:color="auto"/>
                                <w:right w:val="none" w:sz="0" w:space="0" w:color="auto"/>
                              </w:divBdr>
                            </w:div>
                            <w:div w:id="2079981698">
                              <w:marLeft w:val="0"/>
                              <w:marRight w:val="0"/>
                              <w:marTop w:val="0"/>
                              <w:marBottom w:val="0"/>
                              <w:divBdr>
                                <w:top w:val="none" w:sz="0" w:space="0" w:color="auto"/>
                                <w:left w:val="none" w:sz="0" w:space="0" w:color="auto"/>
                                <w:bottom w:val="none" w:sz="0" w:space="0" w:color="auto"/>
                                <w:right w:val="none" w:sz="0" w:space="0" w:color="auto"/>
                              </w:divBdr>
                              <w:divsChild>
                                <w:div w:id="143976048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673259842">
                      <w:marLeft w:val="0"/>
                      <w:marRight w:val="150"/>
                      <w:marTop w:val="0"/>
                      <w:marBottom w:val="150"/>
                      <w:divBdr>
                        <w:top w:val="none" w:sz="0" w:space="0" w:color="auto"/>
                        <w:left w:val="none" w:sz="0" w:space="0" w:color="auto"/>
                        <w:bottom w:val="none" w:sz="0" w:space="0" w:color="auto"/>
                        <w:right w:val="none" w:sz="0" w:space="0" w:color="auto"/>
                      </w:divBdr>
                      <w:divsChild>
                        <w:div w:id="722605272">
                          <w:marLeft w:val="0"/>
                          <w:marRight w:val="0"/>
                          <w:marTop w:val="0"/>
                          <w:marBottom w:val="0"/>
                          <w:divBdr>
                            <w:top w:val="none" w:sz="0" w:space="0" w:color="auto"/>
                            <w:left w:val="none" w:sz="0" w:space="0" w:color="auto"/>
                            <w:bottom w:val="none" w:sz="0" w:space="0" w:color="auto"/>
                            <w:right w:val="none" w:sz="0" w:space="0" w:color="auto"/>
                          </w:divBdr>
                          <w:divsChild>
                            <w:div w:id="1108889671">
                              <w:marLeft w:val="0"/>
                              <w:marRight w:val="0"/>
                              <w:marTop w:val="0"/>
                              <w:marBottom w:val="0"/>
                              <w:divBdr>
                                <w:top w:val="none" w:sz="0" w:space="0" w:color="auto"/>
                                <w:left w:val="none" w:sz="0" w:space="0" w:color="auto"/>
                                <w:bottom w:val="none" w:sz="0" w:space="0" w:color="auto"/>
                                <w:right w:val="none" w:sz="0" w:space="0" w:color="auto"/>
                              </w:divBdr>
                            </w:div>
                            <w:div w:id="1885561430">
                              <w:marLeft w:val="0"/>
                              <w:marRight w:val="0"/>
                              <w:marTop w:val="0"/>
                              <w:marBottom w:val="0"/>
                              <w:divBdr>
                                <w:top w:val="none" w:sz="0" w:space="0" w:color="auto"/>
                                <w:left w:val="none" w:sz="0" w:space="0" w:color="auto"/>
                                <w:bottom w:val="none" w:sz="0" w:space="0" w:color="auto"/>
                                <w:right w:val="none" w:sz="0" w:space="0" w:color="auto"/>
                              </w:divBdr>
                              <w:divsChild>
                                <w:div w:id="132049949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215845585">
                      <w:marLeft w:val="0"/>
                      <w:marRight w:val="150"/>
                      <w:marTop w:val="0"/>
                      <w:marBottom w:val="150"/>
                      <w:divBdr>
                        <w:top w:val="none" w:sz="0" w:space="0" w:color="auto"/>
                        <w:left w:val="none" w:sz="0" w:space="0" w:color="auto"/>
                        <w:bottom w:val="none" w:sz="0" w:space="0" w:color="auto"/>
                        <w:right w:val="none" w:sz="0" w:space="0" w:color="auto"/>
                      </w:divBdr>
                      <w:divsChild>
                        <w:div w:id="766971873">
                          <w:marLeft w:val="0"/>
                          <w:marRight w:val="0"/>
                          <w:marTop w:val="0"/>
                          <w:marBottom w:val="0"/>
                          <w:divBdr>
                            <w:top w:val="none" w:sz="0" w:space="0" w:color="auto"/>
                            <w:left w:val="none" w:sz="0" w:space="0" w:color="auto"/>
                            <w:bottom w:val="none" w:sz="0" w:space="0" w:color="auto"/>
                            <w:right w:val="none" w:sz="0" w:space="0" w:color="auto"/>
                          </w:divBdr>
                          <w:divsChild>
                            <w:div w:id="1992908163">
                              <w:marLeft w:val="0"/>
                              <w:marRight w:val="0"/>
                              <w:marTop w:val="0"/>
                              <w:marBottom w:val="0"/>
                              <w:divBdr>
                                <w:top w:val="none" w:sz="0" w:space="0" w:color="auto"/>
                                <w:left w:val="none" w:sz="0" w:space="0" w:color="auto"/>
                                <w:bottom w:val="none" w:sz="0" w:space="0" w:color="auto"/>
                                <w:right w:val="none" w:sz="0" w:space="0" w:color="auto"/>
                              </w:divBdr>
                            </w:div>
                            <w:div w:id="1991203694">
                              <w:marLeft w:val="0"/>
                              <w:marRight w:val="0"/>
                              <w:marTop w:val="0"/>
                              <w:marBottom w:val="0"/>
                              <w:divBdr>
                                <w:top w:val="none" w:sz="0" w:space="0" w:color="auto"/>
                                <w:left w:val="none" w:sz="0" w:space="0" w:color="auto"/>
                                <w:bottom w:val="none" w:sz="0" w:space="0" w:color="auto"/>
                                <w:right w:val="none" w:sz="0" w:space="0" w:color="auto"/>
                              </w:divBdr>
                              <w:divsChild>
                                <w:div w:id="20968248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01418115">
                      <w:marLeft w:val="0"/>
                      <w:marRight w:val="150"/>
                      <w:marTop w:val="0"/>
                      <w:marBottom w:val="150"/>
                      <w:divBdr>
                        <w:top w:val="none" w:sz="0" w:space="0" w:color="auto"/>
                        <w:left w:val="none" w:sz="0" w:space="0" w:color="auto"/>
                        <w:bottom w:val="none" w:sz="0" w:space="0" w:color="auto"/>
                        <w:right w:val="none" w:sz="0" w:space="0" w:color="auto"/>
                      </w:divBdr>
                      <w:divsChild>
                        <w:div w:id="2139496161">
                          <w:marLeft w:val="0"/>
                          <w:marRight w:val="0"/>
                          <w:marTop w:val="0"/>
                          <w:marBottom w:val="0"/>
                          <w:divBdr>
                            <w:top w:val="none" w:sz="0" w:space="0" w:color="auto"/>
                            <w:left w:val="none" w:sz="0" w:space="0" w:color="auto"/>
                            <w:bottom w:val="none" w:sz="0" w:space="0" w:color="auto"/>
                            <w:right w:val="none" w:sz="0" w:space="0" w:color="auto"/>
                          </w:divBdr>
                          <w:divsChild>
                            <w:div w:id="122815072">
                              <w:marLeft w:val="0"/>
                              <w:marRight w:val="0"/>
                              <w:marTop w:val="0"/>
                              <w:marBottom w:val="0"/>
                              <w:divBdr>
                                <w:top w:val="none" w:sz="0" w:space="0" w:color="auto"/>
                                <w:left w:val="none" w:sz="0" w:space="0" w:color="auto"/>
                                <w:bottom w:val="none" w:sz="0" w:space="0" w:color="auto"/>
                                <w:right w:val="none" w:sz="0" w:space="0" w:color="auto"/>
                              </w:divBdr>
                            </w:div>
                            <w:div w:id="1142574953">
                              <w:marLeft w:val="0"/>
                              <w:marRight w:val="0"/>
                              <w:marTop w:val="0"/>
                              <w:marBottom w:val="0"/>
                              <w:divBdr>
                                <w:top w:val="none" w:sz="0" w:space="0" w:color="auto"/>
                                <w:left w:val="none" w:sz="0" w:space="0" w:color="auto"/>
                                <w:bottom w:val="none" w:sz="0" w:space="0" w:color="auto"/>
                                <w:right w:val="none" w:sz="0" w:space="0" w:color="auto"/>
                              </w:divBdr>
                              <w:divsChild>
                                <w:div w:id="8325986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702290065">
                      <w:marLeft w:val="0"/>
                      <w:marRight w:val="150"/>
                      <w:marTop w:val="0"/>
                      <w:marBottom w:val="150"/>
                      <w:divBdr>
                        <w:top w:val="none" w:sz="0" w:space="0" w:color="auto"/>
                        <w:left w:val="none" w:sz="0" w:space="0" w:color="auto"/>
                        <w:bottom w:val="none" w:sz="0" w:space="0" w:color="auto"/>
                        <w:right w:val="none" w:sz="0" w:space="0" w:color="auto"/>
                      </w:divBdr>
                      <w:divsChild>
                        <w:div w:id="1703439599">
                          <w:marLeft w:val="0"/>
                          <w:marRight w:val="0"/>
                          <w:marTop w:val="0"/>
                          <w:marBottom w:val="0"/>
                          <w:divBdr>
                            <w:top w:val="none" w:sz="0" w:space="0" w:color="auto"/>
                            <w:left w:val="none" w:sz="0" w:space="0" w:color="auto"/>
                            <w:bottom w:val="none" w:sz="0" w:space="0" w:color="auto"/>
                            <w:right w:val="none" w:sz="0" w:space="0" w:color="auto"/>
                          </w:divBdr>
                          <w:divsChild>
                            <w:div w:id="228421335">
                              <w:marLeft w:val="0"/>
                              <w:marRight w:val="0"/>
                              <w:marTop w:val="0"/>
                              <w:marBottom w:val="0"/>
                              <w:divBdr>
                                <w:top w:val="none" w:sz="0" w:space="0" w:color="auto"/>
                                <w:left w:val="none" w:sz="0" w:space="0" w:color="auto"/>
                                <w:bottom w:val="none" w:sz="0" w:space="0" w:color="auto"/>
                                <w:right w:val="none" w:sz="0" w:space="0" w:color="auto"/>
                              </w:divBdr>
                            </w:div>
                            <w:div w:id="240143938">
                              <w:marLeft w:val="0"/>
                              <w:marRight w:val="0"/>
                              <w:marTop w:val="0"/>
                              <w:marBottom w:val="0"/>
                              <w:divBdr>
                                <w:top w:val="none" w:sz="0" w:space="0" w:color="auto"/>
                                <w:left w:val="none" w:sz="0" w:space="0" w:color="auto"/>
                                <w:bottom w:val="none" w:sz="0" w:space="0" w:color="auto"/>
                                <w:right w:val="none" w:sz="0" w:space="0" w:color="auto"/>
                              </w:divBdr>
                              <w:divsChild>
                                <w:div w:id="127887067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258057626">
                      <w:marLeft w:val="0"/>
                      <w:marRight w:val="150"/>
                      <w:marTop w:val="0"/>
                      <w:marBottom w:val="150"/>
                      <w:divBdr>
                        <w:top w:val="none" w:sz="0" w:space="0" w:color="auto"/>
                        <w:left w:val="none" w:sz="0" w:space="0" w:color="auto"/>
                        <w:bottom w:val="none" w:sz="0" w:space="0" w:color="auto"/>
                        <w:right w:val="none" w:sz="0" w:space="0" w:color="auto"/>
                      </w:divBdr>
                      <w:divsChild>
                        <w:div w:id="177551689">
                          <w:marLeft w:val="0"/>
                          <w:marRight w:val="0"/>
                          <w:marTop w:val="0"/>
                          <w:marBottom w:val="0"/>
                          <w:divBdr>
                            <w:top w:val="none" w:sz="0" w:space="0" w:color="auto"/>
                            <w:left w:val="none" w:sz="0" w:space="0" w:color="auto"/>
                            <w:bottom w:val="none" w:sz="0" w:space="0" w:color="auto"/>
                            <w:right w:val="none" w:sz="0" w:space="0" w:color="auto"/>
                          </w:divBdr>
                          <w:divsChild>
                            <w:div w:id="47388203">
                              <w:marLeft w:val="0"/>
                              <w:marRight w:val="0"/>
                              <w:marTop w:val="0"/>
                              <w:marBottom w:val="0"/>
                              <w:divBdr>
                                <w:top w:val="none" w:sz="0" w:space="0" w:color="auto"/>
                                <w:left w:val="none" w:sz="0" w:space="0" w:color="auto"/>
                                <w:bottom w:val="none" w:sz="0" w:space="0" w:color="auto"/>
                                <w:right w:val="none" w:sz="0" w:space="0" w:color="auto"/>
                              </w:divBdr>
                            </w:div>
                            <w:div w:id="1588271436">
                              <w:marLeft w:val="0"/>
                              <w:marRight w:val="0"/>
                              <w:marTop w:val="0"/>
                              <w:marBottom w:val="0"/>
                              <w:divBdr>
                                <w:top w:val="none" w:sz="0" w:space="0" w:color="auto"/>
                                <w:left w:val="none" w:sz="0" w:space="0" w:color="auto"/>
                                <w:bottom w:val="none" w:sz="0" w:space="0" w:color="auto"/>
                                <w:right w:val="none" w:sz="0" w:space="0" w:color="auto"/>
                              </w:divBdr>
                              <w:divsChild>
                                <w:div w:id="19662312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59715077">
                      <w:marLeft w:val="0"/>
                      <w:marRight w:val="150"/>
                      <w:marTop w:val="0"/>
                      <w:marBottom w:val="150"/>
                      <w:divBdr>
                        <w:top w:val="none" w:sz="0" w:space="0" w:color="auto"/>
                        <w:left w:val="none" w:sz="0" w:space="0" w:color="auto"/>
                        <w:bottom w:val="none" w:sz="0" w:space="0" w:color="auto"/>
                        <w:right w:val="none" w:sz="0" w:space="0" w:color="auto"/>
                      </w:divBdr>
                      <w:divsChild>
                        <w:div w:id="360861014">
                          <w:marLeft w:val="0"/>
                          <w:marRight w:val="0"/>
                          <w:marTop w:val="0"/>
                          <w:marBottom w:val="0"/>
                          <w:divBdr>
                            <w:top w:val="none" w:sz="0" w:space="0" w:color="auto"/>
                            <w:left w:val="none" w:sz="0" w:space="0" w:color="auto"/>
                            <w:bottom w:val="none" w:sz="0" w:space="0" w:color="auto"/>
                            <w:right w:val="none" w:sz="0" w:space="0" w:color="auto"/>
                          </w:divBdr>
                          <w:divsChild>
                            <w:div w:id="30034608">
                              <w:marLeft w:val="0"/>
                              <w:marRight w:val="0"/>
                              <w:marTop w:val="0"/>
                              <w:marBottom w:val="0"/>
                              <w:divBdr>
                                <w:top w:val="none" w:sz="0" w:space="0" w:color="auto"/>
                                <w:left w:val="none" w:sz="0" w:space="0" w:color="auto"/>
                                <w:bottom w:val="none" w:sz="0" w:space="0" w:color="auto"/>
                                <w:right w:val="none" w:sz="0" w:space="0" w:color="auto"/>
                              </w:divBdr>
                            </w:div>
                            <w:div w:id="1742827425">
                              <w:marLeft w:val="0"/>
                              <w:marRight w:val="0"/>
                              <w:marTop w:val="0"/>
                              <w:marBottom w:val="0"/>
                              <w:divBdr>
                                <w:top w:val="none" w:sz="0" w:space="0" w:color="auto"/>
                                <w:left w:val="none" w:sz="0" w:space="0" w:color="auto"/>
                                <w:bottom w:val="none" w:sz="0" w:space="0" w:color="auto"/>
                                <w:right w:val="none" w:sz="0" w:space="0" w:color="auto"/>
                              </w:divBdr>
                              <w:divsChild>
                                <w:div w:id="171746377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74631544">
                      <w:marLeft w:val="0"/>
                      <w:marRight w:val="150"/>
                      <w:marTop w:val="0"/>
                      <w:marBottom w:val="150"/>
                      <w:divBdr>
                        <w:top w:val="none" w:sz="0" w:space="0" w:color="auto"/>
                        <w:left w:val="none" w:sz="0" w:space="0" w:color="auto"/>
                        <w:bottom w:val="none" w:sz="0" w:space="0" w:color="auto"/>
                        <w:right w:val="none" w:sz="0" w:space="0" w:color="auto"/>
                      </w:divBdr>
                      <w:divsChild>
                        <w:div w:id="446580504">
                          <w:marLeft w:val="0"/>
                          <w:marRight w:val="0"/>
                          <w:marTop w:val="0"/>
                          <w:marBottom w:val="0"/>
                          <w:divBdr>
                            <w:top w:val="none" w:sz="0" w:space="0" w:color="auto"/>
                            <w:left w:val="none" w:sz="0" w:space="0" w:color="auto"/>
                            <w:bottom w:val="none" w:sz="0" w:space="0" w:color="auto"/>
                            <w:right w:val="none" w:sz="0" w:space="0" w:color="auto"/>
                          </w:divBdr>
                          <w:divsChild>
                            <w:div w:id="271285055">
                              <w:marLeft w:val="0"/>
                              <w:marRight w:val="0"/>
                              <w:marTop w:val="0"/>
                              <w:marBottom w:val="0"/>
                              <w:divBdr>
                                <w:top w:val="none" w:sz="0" w:space="0" w:color="auto"/>
                                <w:left w:val="none" w:sz="0" w:space="0" w:color="auto"/>
                                <w:bottom w:val="none" w:sz="0" w:space="0" w:color="auto"/>
                                <w:right w:val="none" w:sz="0" w:space="0" w:color="auto"/>
                              </w:divBdr>
                            </w:div>
                            <w:div w:id="24335430">
                              <w:marLeft w:val="0"/>
                              <w:marRight w:val="0"/>
                              <w:marTop w:val="0"/>
                              <w:marBottom w:val="0"/>
                              <w:divBdr>
                                <w:top w:val="none" w:sz="0" w:space="0" w:color="auto"/>
                                <w:left w:val="none" w:sz="0" w:space="0" w:color="auto"/>
                                <w:bottom w:val="none" w:sz="0" w:space="0" w:color="auto"/>
                                <w:right w:val="none" w:sz="0" w:space="0" w:color="auto"/>
                              </w:divBdr>
                              <w:divsChild>
                                <w:div w:id="13526801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076823">
          <w:marLeft w:val="0"/>
          <w:marRight w:val="0"/>
          <w:marTop w:val="0"/>
          <w:marBottom w:val="0"/>
          <w:divBdr>
            <w:top w:val="none" w:sz="0" w:space="0" w:color="auto"/>
            <w:left w:val="none" w:sz="0" w:space="0" w:color="auto"/>
            <w:bottom w:val="none" w:sz="0" w:space="0" w:color="auto"/>
            <w:right w:val="none" w:sz="0" w:space="0" w:color="auto"/>
          </w:divBdr>
        </w:div>
        <w:div w:id="1581134775">
          <w:marLeft w:val="0"/>
          <w:marRight w:val="0"/>
          <w:marTop w:val="150"/>
          <w:marBottom w:val="0"/>
          <w:divBdr>
            <w:top w:val="none" w:sz="0" w:space="0" w:color="auto"/>
            <w:left w:val="none" w:sz="0" w:space="0" w:color="auto"/>
            <w:bottom w:val="none" w:sz="0" w:space="0" w:color="auto"/>
            <w:right w:val="none" w:sz="0" w:space="0" w:color="auto"/>
          </w:divBdr>
        </w:div>
      </w:divsChild>
    </w:div>
    <w:div w:id="518273636">
      <w:bodyDiv w:val="1"/>
      <w:marLeft w:val="0"/>
      <w:marRight w:val="0"/>
      <w:marTop w:val="0"/>
      <w:marBottom w:val="0"/>
      <w:divBdr>
        <w:top w:val="none" w:sz="0" w:space="0" w:color="auto"/>
        <w:left w:val="none" w:sz="0" w:space="0" w:color="auto"/>
        <w:bottom w:val="none" w:sz="0" w:space="0" w:color="auto"/>
        <w:right w:val="none" w:sz="0" w:space="0" w:color="auto"/>
      </w:divBdr>
    </w:div>
    <w:div w:id="547956016">
      <w:bodyDiv w:val="1"/>
      <w:marLeft w:val="0"/>
      <w:marRight w:val="0"/>
      <w:marTop w:val="0"/>
      <w:marBottom w:val="0"/>
      <w:divBdr>
        <w:top w:val="none" w:sz="0" w:space="0" w:color="auto"/>
        <w:left w:val="none" w:sz="0" w:space="0" w:color="auto"/>
        <w:bottom w:val="none" w:sz="0" w:space="0" w:color="auto"/>
        <w:right w:val="none" w:sz="0" w:space="0" w:color="auto"/>
      </w:divBdr>
      <w:divsChild>
        <w:div w:id="1263995015">
          <w:marLeft w:val="0"/>
          <w:marRight w:val="0"/>
          <w:marTop w:val="0"/>
          <w:marBottom w:val="0"/>
          <w:divBdr>
            <w:top w:val="none" w:sz="0" w:space="0" w:color="auto"/>
            <w:left w:val="none" w:sz="0" w:space="0" w:color="auto"/>
            <w:bottom w:val="none" w:sz="0" w:space="0" w:color="auto"/>
            <w:right w:val="none" w:sz="0" w:space="0" w:color="auto"/>
          </w:divBdr>
          <w:divsChild>
            <w:div w:id="273680850">
              <w:marLeft w:val="0"/>
              <w:marRight w:val="0"/>
              <w:marTop w:val="0"/>
              <w:marBottom w:val="0"/>
              <w:divBdr>
                <w:top w:val="none" w:sz="0" w:space="0" w:color="auto"/>
                <w:left w:val="none" w:sz="0" w:space="0" w:color="auto"/>
                <w:bottom w:val="none" w:sz="0" w:space="0" w:color="auto"/>
                <w:right w:val="none" w:sz="0" w:space="0" w:color="auto"/>
              </w:divBdr>
            </w:div>
            <w:div w:id="10762685">
              <w:marLeft w:val="0"/>
              <w:marRight w:val="0"/>
              <w:marTop w:val="0"/>
              <w:marBottom w:val="300"/>
              <w:divBdr>
                <w:top w:val="none" w:sz="0" w:space="0" w:color="auto"/>
                <w:left w:val="none" w:sz="0" w:space="0" w:color="auto"/>
                <w:bottom w:val="none" w:sz="0" w:space="0" w:color="auto"/>
                <w:right w:val="none" w:sz="0" w:space="0" w:color="auto"/>
              </w:divBdr>
              <w:divsChild>
                <w:div w:id="1101216061">
                  <w:marLeft w:val="0"/>
                  <w:marRight w:val="0"/>
                  <w:marTop w:val="0"/>
                  <w:marBottom w:val="0"/>
                  <w:divBdr>
                    <w:top w:val="none" w:sz="0" w:space="0" w:color="auto"/>
                    <w:left w:val="none" w:sz="0" w:space="0" w:color="auto"/>
                    <w:bottom w:val="none" w:sz="0" w:space="0" w:color="auto"/>
                    <w:right w:val="none" w:sz="0" w:space="0" w:color="auto"/>
                  </w:divBdr>
                </w:div>
              </w:divsChild>
            </w:div>
            <w:div w:id="162207244">
              <w:marLeft w:val="0"/>
              <w:marRight w:val="0"/>
              <w:marTop w:val="0"/>
              <w:marBottom w:val="300"/>
              <w:divBdr>
                <w:top w:val="none" w:sz="0" w:space="0" w:color="auto"/>
                <w:left w:val="none" w:sz="0" w:space="0" w:color="auto"/>
                <w:bottom w:val="none" w:sz="0" w:space="0" w:color="auto"/>
                <w:right w:val="none" w:sz="0" w:space="0" w:color="auto"/>
              </w:divBdr>
              <w:divsChild>
                <w:div w:id="499278058">
                  <w:marLeft w:val="0"/>
                  <w:marRight w:val="0"/>
                  <w:marTop w:val="0"/>
                  <w:marBottom w:val="0"/>
                  <w:divBdr>
                    <w:top w:val="none" w:sz="0" w:space="0" w:color="auto"/>
                    <w:left w:val="none" w:sz="0" w:space="0" w:color="auto"/>
                    <w:bottom w:val="none" w:sz="0" w:space="0" w:color="auto"/>
                    <w:right w:val="none" w:sz="0" w:space="0" w:color="auto"/>
                  </w:divBdr>
                </w:div>
              </w:divsChild>
            </w:div>
            <w:div w:id="1500460781">
              <w:marLeft w:val="0"/>
              <w:marRight w:val="0"/>
              <w:marTop w:val="0"/>
              <w:marBottom w:val="0"/>
              <w:divBdr>
                <w:top w:val="none" w:sz="0" w:space="0" w:color="auto"/>
                <w:left w:val="none" w:sz="0" w:space="0" w:color="auto"/>
                <w:bottom w:val="none" w:sz="0" w:space="0" w:color="auto"/>
                <w:right w:val="none" w:sz="0" w:space="0" w:color="auto"/>
              </w:divBdr>
            </w:div>
          </w:divsChild>
        </w:div>
        <w:div w:id="350649147">
          <w:marLeft w:val="0"/>
          <w:marRight w:val="0"/>
          <w:marTop w:val="0"/>
          <w:marBottom w:val="0"/>
          <w:divBdr>
            <w:top w:val="none" w:sz="0" w:space="0" w:color="auto"/>
            <w:left w:val="none" w:sz="0" w:space="0" w:color="auto"/>
            <w:bottom w:val="none" w:sz="0" w:space="0" w:color="auto"/>
            <w:right w:val="none" w:sz="0" w:space="0" w:color="auto"/>
          </w:divBdr>
          <w:divsChild>
            <w:div w:id="824928512">
              <w:marLeft w:val="0"/>
              <w:marRight w:val="0"/>
              <w:marTop w:val="0"/>
              <w:marBottom w:val="0"/>
              <w:divBdr>
                <w:top w:val="none" w:sz="0" w:space="0" w:color="auto"/>
                <w:left w:val="none" w:sz="0" w:space="0" w:color="auto"/>
                <w:bottom w:val="none" w:sz="0" w:space="0" w:color="auto"/>
                <w:right w:val="none" w:sz="0" w:space="0" w:color="auto"/>
              </w:divBdr>
            </w:div>
            <w:div w:id="1559509013">
              <w:marLeft w:val="0"/>
              <w:marRight w:val="0"/>
              <w:marTop w:val="0"/>
              <w:marBottom w:val="300"/>
              <w:divBdr>
                <w:top w:val="none" w:sz="0" w:space="0" w:color="auto"/>
                <w:left w:val="none" w:sz="0" w:space="0" w:color="auto"/>
                <w:bottom w:val="none" w:sz="0" w:space="0" w:color="auto"/>
                <w:right w:val="none" w:sz="0" w:space="0" w:color="auto"/>
              </w:divBdr>
              <w:divsChild>
                <w:div w:id="12301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338358">
      <w:bodyDiv w:val="1"/>
      <w:marLeft w:val="0"/>
      <w:marRight w:val="0"/>
      <w:marTop w:val="0"/>
      <w:marBottom w:val="0"/>
      <w:divBdr>
        <w:top w:val="none" w:sz="0" w:space="0" w:color="auto"/>
        <w:left w:val="none" w:sz="0" w:space="0" w:color="auto"/>
        <w:bottom w:val="none" w:sz="0" w:space="0" w:color="auto"/>
        <w:right w:val="none" w:sz="0" w:space="0" w:color="auto"/>
      </w:divBdr>
      <w:divsChild>
        <w:div w:id="1883591499">
          <w:marLeft w:val="0"/>
          <w:marRight w:val="0"/>
          <w:marTop w:val="0"/>
          <w:marBottom w:val="0"/>
          <w:divBdr>
            <w:top w:val="single" w:sz="6" w:space="0" w:color="EFEFED"/>
            <w:left w:val="none" w:sz="0" w:space="0" w:color="auto"/>
            <w:bottom w:val="none" w:sz="0" w:space="0" w:color="auto"/>
            <w:right w:val="none" w:sz="0" w:space="0" w:color="auto"/>
          </w:divBdr>
          <w:divsChild>
            <w:div w:id="452797412">
              <w:marLeft w:val="0"/>
              <w:marRight w:val="0"/>
              <w:marTop w:val="0"/>
              <w:marBottom w:val="0"/>
              <w:divBdr>
                <w:top w:val="none" w:sz="0" w:space="0" w:color="auto"/>
                <w:left w:val="none" w:sz="0" w:space="0" w:color="auto"/>
                <w:bottom w:val="none" w:sz="0" w:space="0" w:color="auto"/>
                <w:right w:val="none" w:sz="0" w:space="0" w:color="auto"/>
              </w:divBdr>
              <w:divsChild>
                <w:div w:id="1343897764">
                  <w:marLeft w:val="0"/>
                  <w:marRight w:val="0"/>
                  <w:marTop w:val="0"/>
                  <w:marBottom w:val="0"/>
                  <w:divBdr>
                    <w:top w:val="none" w:sz="0" w:space="0" w:color="auto"/>
                    <w:left w:val="none" w:sz="0" w:space="0" w:color="auto"/>
                    <w:bottom w:val="none" w:sz="0" w:space="0" w:color="auto"/>
                    <w:right w:val="none" w:sz="0" w:space="0" w:color="auto"/>
                  </w:divBdr>
                  <w:divsChild>
                    <w:div w:id="1929003147">
                      <w:marLeft w:val="0"/>
                      <w:marRight w:val="0"/>
                      <w:marTop w:val="0"/>
                      <w:marBottom w:val="0"/>
                      <w:divBdr>
                        <w:top w:val="none" w:sz="0" w:space="0" w:color="auto"/>
                        <w:left w:val="none" w:sz="0" w:space="0" w:color="auto"/>
                        <w:bottom w:val="none" w:sz="0" w:space="0" w:color="auto"/>
                        <w:right w:val="none" w:sz="0" w:space="0" w:color="auto"/>
                      </w:divBdr>
                    </w:div>
                    <w:div w:id="2098138872">
                      <w:marLeft w:val="0"/>
                      <w:marRight w:val="0"/>
                      <w:marTop w:val="0"/>
                      <w:marBottom w:val="300"/>
                      <w:divBdr>
                        <w:top w:val="none" w:sz="0" w:space="0" w:color="auto"/>
                        <w:left w:val="none" w:sz="0" w:space="0" w:color="auto"/>
                        <w:bottom w:val="none" w:sz="0" w:space="0" w:color="auto"/>
                        <w:right w:val="none" w:sz="0" w:space="0" w:color="auto"/>
                      </w:divBdr>
                      <w:divsChild>
                        <w:div w:id="76330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5717">
                  <w:marLeft w:val="0"/>
                  <w:marRight w:val="0"/>
                  <w:marTop w:val="0"/>
                  <w:marBottom w:val="0"/>
                  <w:divBdr>
                    <w:top w:val="none" w:sz="0" w:space="0" w:color="auto"/>
                    <w:left w:val="none" w:sz="0" w:space="0" w:color="auto"/>
                    <w:bottom w:val="none" w:sz="0" w:space="0" w:color="auto"/>
                    <w:right w:val="none" w:sz="0" w:space="0" w:color="auto"/>
                  </w:divBdr>
                  <w:divsChild>
                    <w:div w:id="2071921351">
                      <w:marLeft w:val="0"/>
                      <w:marRight w:val="0"/>
                      <w:marTop w:val="0"/>
                      <w:marBottom w:val="0"/>
                      <w:divBdr>
                        <w:top w:val="none" w:sz="0" w:space="0" w:color="auto"/>
                        <w:left w:val="none" w:sz="0" w:space="0" w:color="auto"/>
                        <w:bottom w:val="none" w:sz="0" w:space="0" w:color="auto"/>
                        <w:right w:val="none" w:sz="0" w:space="0" w:color="auto"/>
                      </w:divBdr>
                    </w:div>
                    <w:div w:id="686559287">
                      <w:marLeft w:val="0"/>
                      <w:marRight w:val="0"/>
                      <w:marTop w:val="0"/>
                      <w:marBottom w:val="300"/>
                      <w:divBdr>
                        <w:top w:val="none" w:sz="0" w:space="0" w:color="auto"/>
                        <w:left w:val="none" w:sz="0" w:space="0" w:color="auto"/>
                        <w:bottom w:val="none" w:sz="0" w:space="0" w:color="auto"/>
                        <w:right w:val="none" w:sz="0" w:space="0" w:color="auto"/>
                      </w:divBdr>
                      <w:divsChild>
                        <w:div w:id="1763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3102">
                  <w:marLeft w:val="0"/>
                  <w:marRight w:val="0"/>
                  <w:marTop w:val="0"/>
                  <w:marBottom w:val="0"/>
                  <w:divBdr>
                    <w:top w:val="none" w:sz="0" w:space="0" w:color="auto"/>
                    <w:left w:val="none" w:sz="0" w:space="0" w:color="auto"/>
                    <w:bottom w:val="none" w:sz="0" w:space="0" w:color="auto"/>
                    <w:right w:val="none" w:sz="0" w:space="0" w:color="auto"/>
                  </w:divBdr>
                  <w:divsChild>
                    <w:div w:id="1266379307">
                      <w:marLeft w:val="0"/>
                      <w:marRight w:val="0"/>
                      <w:marTop w:val="0"/>
                      <w:marBottom w:val="0"/>
                      <w:divBdr>
                        <w:top w:val="none" w:sz="0" w:space="0" w:color="auto"/>
                        <w:left w:val="none" w:sz="0" w:space="0" w:color="auto"/>
                        <w:bottom w:val="none" w:sz="0" w:space="0" w:color="auto"/>
                        <w:right w:val="none" w:sz="0" w:space="0" w:color="auto"/>
                      </w:divBdr>
                    </w:div>
                    <w:div w:id="954213589">
                      <w:marLeft w:val="0"/>
                      <w:marRight w:val="0"/>
                      <w:marTop w:val="0"/>
                      <w:marBottom w:val="300"/>
                      <w:divBdr>
                        <w:top w:val="none" w:sz="0" w:space="0" w:color="auto"/>
                        <w:left w:val="none" w:sz="0" w:space="0" w:color="auto"/>
                        <w:bottom w:val="none" w:sz="0" w:space="0" w:color="auto"/>
                        <w:right w:val="none" w:sz="0" w:space="0" w:color="auto"/>
                      </w:divBdr>
                      <w:divsChild>
                        <w:div w:id="3373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12289">
          <w:marLeft w:val="0"/>
          <w:marRight w:val="0"/>
          <w:marTop w:val="0"/>
          <w:marBottom w:val="0"/>
          <w:divBdr>
            <w:top w:val="single" w:sz="6" w:space="0" w:color="EFEFED"/>
            <w:left w:val="none" w:sz="0" w:space="0" w:color="auto"/>
            <w:bottom w:val="none" w:sz="0" w:space="0" w:color="auto"/>
            <w:right w:val="none" w:sz="0" w:space="0" w:color="auto"/>
          </w:divBdr>
          <w:divsChild>
            <w:div w:id="1000425354">
              <w:marLeft w:val="0"/>
              <w:marRight w:val="0"/>
              <w:marTop w:val="0"/>
              <w:marBottom w:val="0"/>
              <w:divBdr>
                <w:top w:val="none" w:sz="0" w:space="0" w:color="auto"/>
                <w:left w:val="none" w:sz="0" w:space="0" w:color="auto"/>
                <w:bottom w:val="none" w:sz="0" w:space="0" w:color="auto"/>
                <w:right w:val="none" w:sz="0" w:space="0" w:color="auto"/>
              </w:divBdr>
              <w:divsChild>
                <w:div w:id="407967936">
                  <w:marLeft w:val="0"/>
                  <w:marRight w:val="0"/>
                  <w:marTop w:val="0"/>
                  <w:marBottom w:val="0"/>
                  <w:divBdr>
                    <w:top w:val="none" w:sz="0" w:space="0" w:color="auto"/>
                    <w:left w:val="none" w:sz="0" w:space="0" w:color="auto"/>
                    <w:bottom w:val="none" w:sz="0" w:space="0" w:color="auto"/>
                    <w:right w:val="none" w:sz="0" w:space="0" w:color="auto"/>
                  </w:divBdr>
                  <w:divsChild>
                    <w:div w:id="12845962">
                      <w:marLeft w:val="0"/>
                      <w:marRight w:val="0"/>
                      <w:marTop w:val="0"/>
                      <w:marBottom w:val="0"/>
                      <w:divBdr>
                        <w:top w:val="none" w:sz="0" w:space="0" w:color="auto"/>
                        <w:left w:val="none" w:sz="0" w:space="0" w:color="auto"/>
                        <w:bottom w:val="none" w:sz="0" w:space="0" w:color="auto"/>
                        <w:right w:val="none" w:sz="0" w:space="0" w:color="auto"/>
                      </w:divBdr>
                    </w:div>
                    <w:div w:id="1594898316">
                      <w:marLeft w:val="0"/>
                      <w:marRight w:val="0"/>
                      <w:marTop w:val="0"/>
                      <w:marBottom w:val="0"/>
                      <w:divBdr>
                        <w:top w:val="none" w:sz="0" w:space="0" w:color="auto"/>
                        <w:left w:val="none" w:sz="0" w:space="0" w:color="auto"/>
                        <w:bottom w:val="none" w:sz="0" w:space="0" w:color="auto"/>
                        <w:right w:val="none" w:sz="0" w:space="0" w:color="auto"/>
                      </w:divBdr>
                    </w:div>
                  </w:divsChild>
                </w:div>
                <w:div w:id="1506088279">
                  <w:marLeft w:val="0"/>
                  <w:marRight w:val="0"/>
                  <w:marTop w:val="0"/>
                  <w:marBottom w:val="0"/>
                  <w:divBdr>
                    <w:top w:val="none" w:sz="0" w:space="0" w:color="auto"/>
                    <w:left w:val="none" w:sz="0" w:space="0" w:color="auto"/>
                    <w:bottom w:val="none" w:sz="0" w:space="0" w:color="auto"/>
                    <w:right w:val="none" w:sz="0" w:space="0" w:color="auto"/>
                  </w:divBdr>
                  <w:divsChild>
                    <w:div w:id="469980517">
                      <w:marLeft w:val="0"/>
                      <w:marRight w:val="0"/>
                      <w:marTop w:val="0"/>
                      <w:marBottom w:val="0"/>
                      <w:divBdr>
                        <w:top w:val="none" w:sz="0" w:space="0" w:color="auto"/>
                        <w:left w:val="none" w:sz="0" w:space="0" w:color="auto"/>
                        <w:bottom w:val="none" w:sz="0" w:space="0" w:color="auto"/>
                        <w:right w:val="none" w:sz="0" w:space="0" w:color="auto"/>
                      </w:divBdr>
                    </w:div>
                    <w:div w:id="776826957">
                      <w:marLeft w:val="0"/>
                      <w:marRight w:val="0"/>
                      <w:marTop w:val="0"/>
                      <w:marBottom w:val="300"/>
                      <w:divBdr>
                        <w:top w:val="none" w:sz="0" w:space="0" w:color="auto"/>
                        <w:left w:val="none" w:sz="0" w:space="0" w:color="auto"/>
                        <w:bottom w:val="none" w:sz="0" w:space="0" w:color="auto"/>
                        <w:right w:val="none" w:sz="0" w:space="0" w:color="auto"/>
                      </w:divBdr>
                      <w:divsChild>
                        <w:div w:id="431166506">
                          <w:marLeft w:val="0"/>
                          <w:marRight w:val="0"/>
                          <w:marTop w:val="0"/>
                          <w:marBottom w:val="0"/>
                          <w:divBdr>
                            <w:top w:val="none" w:sz="0" w:space="0" w:color="auto"/>
                            <w:left w:val="none" w:sz="0" w:space="0" w:color="auto"/>
                            <w:bottom w:val="none" w:sz="0" w:space="0" w:color="auto"/>
                            <w:right w:val="none" w:sz="0" w:space="0" w:color="auto"/>
                          </w:divBdr>
                        </w:div>
                      </w:divsChild>
                    </w:div>
                    <w:div w:id="170848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335557">
          <w:marLeft w:val="0"/>
          <w:marRight w:val="0"/>
          <w:marTop w:val="0"/>
          <w:marBottom w:val="0"/>
          <w:divBdr>
            <w:top w:val="single" w:sz="6" w:space="0" w:color="EFEFED"/>
            <w:left w:val="none" w:sz="0" w:space="0" w:color="auto"/>
            <w:bottom w:val="none" w:sz="0" w:space="0" w:color="auto"/>
            <w:right w:val="none" w:sz="0" w:space="0" w:color="auto"/>
          </w:divBdr>
          <w:divsChild>
            <w:div w:id="34547097">
              <w:marLeft w:val="0"/>
              <w:marRight w:val="0"/>
              <w:marTop w:val="0"/>
              <w:marBottom w:val="0"/>
              <w:divBdr>
                <w:top w:val="none" w:sz="0" w:space="0" w:color="auto"/>
                <w:left w:val="none" w:sz="0" w:space="0" w:color="auto"/>
                <w:bottom w:val="none" w:sz="0" w:space="0" w:color="auto"/>
                <w:right w:val="none" w:sz="0" w:space="0" w:color="auto"/>
              </w:divBdr>
              <w:divsChild>
                <w:div w:id="469326014">
                  <w:marLeft w:val="0"/>
                  <w:marRight w:val="0"/>
                  <w:marTop w:val="0"/>
                  <w:marBottom w:val="0"/>
                  <w:divBdr>
                    <w:top w:val="none" w:sz="0" w:space="0" w:color="auto"/>
                    <w:left w:val="none" w:sz="0" w:space="0" w:color="auto"/>
                    <w:bottom w:val="none" w:sz="0" w:space="0" w:color="auto"/>
                    <w:right w:val="none" w:sz="0" w:space="0" w:color="auto"/>
                  </w:divBdr>
                </w:div>
                <w:div w:id="449321162">
                  <w:marLeft w:val="0"/>
                  <w:marRight w:val="0"/>
                  <w:marTop w:val="0"/>
                  <w:marBottom w:val="0"/>
                  <w:divBdr>
                    <w:top w:val="none" w:sz="0" w:space="0" w:color="auto"/>
                    <w:left w:val="none" w:sz="0" w:space="0" w:color="auto"/>
                    <w:bottom w:val="none" w:sz="0" w:space="0" w:color="auto"/>
                    <w:right w:val="none" w:sz="0" w:space="0" w:color="auto"/>
                  </w:divBdr>
                </w:div>
                <w:div w:id="2535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35106">
      <w:bodyDiv w:val="1"/>
      <w:marLeft w:val="0"/>
      <w:marRight w:val="0"/>
      <w:marTop w:val="0"/>
      <w:marBottom w:val="0"/>
      <w:divBdr>
        <w:top w:val="none" w:sz="0" w:space="0" w:color="auto"/>
        <w:left w:val="none" w:sz="0" w:space="0" w:color="auto"/>
        <w:bottom w:val="none" w:sz="0" w:space="0" w:color="auto"/>
        <w:right w:val="none" w:sz="0" w:space="0" w:color="auto"/>
      </w:divBdr>
      <w:divsChild>
        <w:div w:id="1012073435">
          <w:marLeft w:val="0"/>
          <w:marRight w:val="0"/>
          <w:marTop w:val="0"/>
          <w:marBottom w:val="0"/>
          <w:divBdr>
            <w:top w:val="none" w:sz="0" w:space="0" w:color="auto"/>
            <w:left w:val="none" w:sz="0" w:space="0" w:color="auto"/>
            <w:bottom w:val="none" w:sz="0" w:space="0" w:color="auto"/>
            <w:right w:val="none" w:sz="0" w:space="0" w:color="auto"/>
          </w:divBdr>
        </w:div>
        <w:div w:id="1086224877">
          <w:marLeft w:val="0"/>
          <w:marRight w:val="0"/>
          <w:marTop w:val="0"/>
          <w:marBottom w:val="300"/>
          <w:divBdr>
            <w:top w:val="none" w:sz="0" w:space="0" w:color="auto"/>
            <w:left w:val="none" w:sz="0" w:space="0" w:color="auto"/>
            <w:bottom w:val="none" w:sz="0" w:space="0" w:color="auto"/>
            <w:right w:val="none" w:sz="0" w:space="0" w:color="auto"/>
          </w:divBdr>
          <w:divsChild>
            <w:div w:id="17126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2218">
      <w:bodyDiv w:val="1"/>
      <w:marLeft w:val="0"/>
      <w:marRight w:val="0"/>
      <w:marTop w:val="0"/>
      <w:marBottom w:val="0"/>
      <w:divBdr>
        <w:top w:val="none" w:sz="0" w:space="0" w:color="auto"/>
        <w:left w:val="none" w:sz="0" w:space="0" w:color="auto"/>
        <w:bottom w:val="none" w:sz="0" w:space="0" w:color="auto"/>
        <w:right w:val="none" w:sz="0" w:space="0" w:color="auto"/>
      </w:divBdr>
    </w:div>
    <w:div w:id="658846991">
      <w:bodyDiv w:val="1"/>
      <w:marLeft w:val="0"/>
      <w:marRight w:val="0"/>
      <w:marTop w:val="0"/>
      <w:marBottom w:val="0"/>
      <w:divBdr>
        <w:top w:val="none" w:sz="0" w:space="0" w:color="auto"/>
        <w:left w:val="none" w:sz="0" w:space="0" w:color="auto"/>
        <w:bottom w:val="none" w:sz="0" w:space="0" w:color="auto"/>
        <w:right w:val="none" w:sz="0" w:space="0" w:color="auto"/>
      </w:divBdr>
    </w:div>
    <w:div w:id="667440239">
      <w:bodyDiv w:val="1"/>
      <w:marLeft w:val="0"/>
      <w:marRight w:val="0"/>
      <w:marTop w:val="0"/>
      <w:marBottom w:val="0"/>
      <w:divBdr>
        <w:top w:val="none" w:sz="0" w:space="0" w:color="auto"/>
        <w:left w:val="none" w:sz="0" w:space="0" w:color="auto"/>
        <w:bottom w:val="none" w:sz="0" w:space="0" w:color="auto"/>
        <w:right w:val="none" w:sz="0" w:space="0" w:color="auto"/>
      </w:divBdr>
    </w:div>
    <w:div w:id="693194541">
      <w:bodyDiv w:val="1"/>
      <w:marLeft w:val="0"/>
      <w:marRight w:val="0"/>
      <w:marTop w:val="0"/>
      <w:marBottom w:val="0"/>
      <w:divBdr>
        <w:top w:val="none" w:sz="0" w:space="0" w:color="auto"/>
        <w:left w:val="none" w:sz="0" w:space="0" w:color="auto"/>
        <w:bottom w:val="none" w:sz="0" w:space="0" w:color="auto"/>
        <w:right w:val="none" w:sz="0" w:space="0" w:color="auto"/>
      </w:divBdr>
      <w:divsChild>
        <w:div w:id="63334991">
          <w:marLeft w:val="0"/>
          <w:marRight w:val="0"/>
          <w:marTop w:val="0"/>
          <w:marBottom w:val="0"/>
          <w:divBdr>
            <w:top w:val="single" w:sz="6" w:space="0" w:color="EFEFED"/>
            <w:left w:val="none" w:sz="0" w:space="0" w:color="auto"/>
            <w:bottom w:val="none" w:sz="0" w:space="0" w:color="auto"/>
            <w:right w:val="none" w:sz="0" w:space="0" w:color="auto"/>
          </w:divBdr>
          <w:divsChild>
            <w:div w:id="1799378306">
              <w:marLeft w:val="0"/>
              <w:marRight w:val="0"/>
              <w:marTop w:val="0"/>
              <w:marBottom w:val="0"/>
              <w:divBdr>
                <w:top w:val="none" w:sz="0" w:space="0" w:color="auto"/>
                <w:left w:val="none" w:sz="0" w:space="0" w:color="auto"/>
                <w:bottom w:val="none" w:sz="0" w:space="0" w:color="auto"/>
                <w:right w:val="none" w:sz="0" w:space="0" w:color="auto"/>
              </w:divBdr>
              <w:divsChild>
                <w:div w:id="1380010451">
                  <w:marLeft w:val="0"/>
                  <w:marRight w:val="0"/>
                  <w:marTop w:val="0"/>
                  <w:marBottom w:val="0"/>
                  <w:divBdr>
                    <w:top w:val="none" w:sz="0" w:space="0" w:color="auto"/>
                    <w:left w:val="none" w:sz="0" w:space="0" w:color="auto"/>
                    <w:bottom w:val="none" w:sz="0" w:space="0" w:color="auto"/>
                    <w:right w:val="none" w:sz="0" w:space="0" w:color="auto"/>
                  </w:divBdr>
                  <w:divsChild>
                    <w:div w:id="562105774">
                      <w:marLeft w:val="0"/>
                      <w:marRight w:val="0"/>
                      <w:marTop w:val="0"/>
                      <w:marBottom w:val="0"/>
                      <w:divBdr>
                        <w:top w:val="none" w:sz="0" w:space="0" w:color="auto"/>
                        <w:left w:val="none" w:sz="0" w:space="0" w:color="auto"/>
                        <w:bottom w:val="none" w:sz="0" w:space="0" w:color="auto"/>
                        <w:right w:val="none" w:sz="0" w:space="0" w:color="auto"/>
                      </w:divBdr>
                    </w:div>
                    <w:div w:id="1242791259">
                      <w:marLeft w:val="0"/>
                      <w:marRight w:val="0"/>
                      <w:marTop w:val="0"/>
                      <w:marBottom w:val="0"/>
                      <w:divBdr>
                        <w:top w:val="none" w:sz="0" w:space="0" w:color="auto"/>
                        <w:left w:val="none" w:sz="0" w:space="0" w:color="auto"/>
                        <w:bottom w:val="none" w:sz="0" w:space="0" w:color="auto"/>
                        <w:right w:val="none" w:sz="0" w:space="0" w:color="auto"/>
                      </w:divBdr>
                    </w:div>
                    <w:div w:id="312488515">
                      <w:marLeft w:val="0"/>
                      <w:marRight w:val="0"/>
                      <w:marTop w:val="0"/>
                      <w:marBottom w:val="300"/>
                      <w:divBdr>
                        <w:top w:val="none" w:sz="0" w:space="0" w:color="auto"/>
                        <w:left w:val="none" w:sz="0" w:space="0" w:color="auto"/>
                        <w:bottom w:val="none" w:sz="0" w:space="0" w:color="auto"/>
                        <w:right w:val="none" w:sz="0" w:space="0" w:color="auto"/>
                      </w:divBdr>
                      <w:divsChild>
                        <w:div w:id="120444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7595">
                  <w:marLeft w:val="0"/>
                  <w:marRight w:val="0"/>
                  <w:marTop w:val="0"/>
                  <w:marBottom w:val="0"/>
                  <w:divBdr>
                    <w:top w:val="none" w:sz="0" w:space="0" w:color="auto"/>
                    <w:left w:val="none" w:sz="0" w:space="0" w:color="auto"/>
                    <w:bottom w:val="none" w:sz="0" w:space="0" w:color="auto"/>
                    <w:right w:val="none" w:sz="0" w:space="0" w:color="auto"/>
                  </w:divBdr>
                  <w:divsChild>
                    <w:div w:id="1097943324">
                      <w:marLeft w:val="0"/>
                      <w:marRight w:val="0"/>
                      <w:marTop w:val="0"/>
                      <w:marBottom w:val="0"/>
                      <w:divBdr>
                        <w:top w:val="none" w:sz="0" w:space="0" w:color="auto"/>
                        <w:left w:val="none" w:sz="0" w:space="0" w:color="auto"/>
                        <w:bottom w:val="none" w:sz="0" w:space="0" w:color="auto"/>
                        <w:right w:val="none" w:sz="0" w:space="0" w:color="auto"/>
                      </w:divBdr>
                    </w:div>
                    <w:div w:id="1173032942">
                      <w:marLeft w:val="0"/>
                      <w:marRight w:val="0"/>
                      <w:marTop w:val="0"/>
                      <w:marBottom w:val="300"/>
                      <w:divBdr>
                        <w:top w:val="none" w:sz="0" w:space="0" w:color="auto"/>
                        <w:left w:val="none" w:sz="0" w:space="0" w:color="auto"/>
                        <w:bottom w:val="none" w:sz="0" w:space="0" w:color="auto"/>
                        <w:right w:val="none" w:sz="0" w:space="0" w:color="auto"/>
                      </w:divBdr>
                      <w:divsChild>
                        <w:div w:id="15629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96201">
                  <w:marLeft w:val="0"/>
                  <w:marRight w:val="0"/>
                  <w:marTop w:val="0"/>
                  <w:marBottom w:val="0"/>
                  <w:divBdr>
                    <w:top w:val="none" w:sz="0" w:space="0" w:color="auto"/>
                    <w:left w:val="none" w:sz="0" w:space="0" w:color="auto"/>
                    <w:bottom w:val="none" w:sz="0" w:space="0" w:color="auto"/>
                    <w:right w:val="none" w:sz="0" w:space="0" w:color="auto"/>
                  </w:divBdr>
                  <w:divsChild>
                    <w:div w:id="1208638564">
                      <w:marLeft w:val="0"/>
                      <w:marRight w:val="0"/>
                      <w:marTop w:val="0"/>
                      <w:marBottom w:val="0"/>
                      <w:divBdr>
                        <w:top w:val="none" w:sz="0" w:space="0" w:color="auto"/>
                        <w:left w:val="none" w:sz="0" w:space="0" w:color="auto"/>
                        <w:bottom w:val="none" w:sz="0" w:space="0" w:color="auto"/>
                        <w:right w:val="none" w:sz="0" w:space="0" w:color="auto"/>
                      </w:divBdr>
                    </w:div>
                    <w:div w:id="2121758630">
                      <w:marLeft w:val="0"/>
                      <w:marRight w:val="0"/>
                      <w:marTop w:val="0"/>
                      <w:marBottom w:val="300"/>
                      <w:divBdr>
                        <w:top w:val="none" w:sz="0" w:space="0" w:color="auto"/>
                        <w:left w:val="none" w:sz="0" w:space="0" w:color="auto"/>
                        <w:bottom w:val="none" w:sz="0" w:space="0" w:color="auto"/>
                        <w:right w:val="none" w:sz="0" w:space="0" w:color="auto"/>
                      </w:divBdr>
                      <w:divsChild>
                        <w:div w:id="142896092">
                          <w:marLeft w:val="0"/>
                          <w:marRight w:val="0"/>
                          <w:marTop w:val="0"/>
                          <w:marBottom w:val="0"/>
                          <w:divBdr>
                            <w:top w:val="none" w:sz="0" w:space="0" w:color="auto"/>
                            <w:left w:val="none" w:sz="0" w:space="0" w:color="auto"/>
                            <w:bottom w:val="none" w:sz="0" w:space="0" w:color="auto"/>
                            <w:right w:val="none" w:sz="0" w:space="0" w:color="auto"/>
                          </w:divBdr>
                        </w:div>
                      </w:divsChild>
                    </w:div>
                    <w:div w:id="1275138193">
                      <w:marLeft w:val="0"/>
                      <w:marRight w:val="0"/>
                      <w:marTop w:val="0"/>
                      <w:marBottom w:val="0"/>
                      <w:divBdr>
                        <w:top w:val="none" w:sz="0" w:space="0" w:color="auto"/>
                        <w:left w:val="none" w:sz="0" w:space="0" w:color="auto"/>
                        <w:bottom w:val="none" w:sz="0" w:space="0" w:color="auto"/>
                        <w:right w:val="none" w:sz="0" w:space="0" w:color="auto"/>
                      </w:divBdr>
                    </w:div>
                    <w:div w:id="2018725168">
                      <w:marLeft w:val="0"/>
                      <w:marRight w:val="0"/>
                      <w:marTop w:val="0"/>
                      <w:marBottom w:val="300"/>
                      <w:divBdr>
                        <w:top w:val="none" w:sz="0" w:space="0" w:color="auto"/>
                        <w:left w:val="none" w:sz="0" w:space="0" w:color="auto"/>
                        <w:bottom w:val="none" w:sz="0" w:space="0" w:color="auto"/>
                        <w:right w:val="none" w:sz="0" w:space="0" w:color="auto"/>
                      </w:divBdr>
                      <w:divsChild>
                        <w:div w:id="53368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08440">
                  <w:marLeft w:val="0"/>
                  <w:marRight w:val="0"/>
                  <w:marTop w:val="0"/>
                  <w:marBottom w:val="0"/>
                  <w:divBdr>
                    <w:top w:val="none" w:sz="0" w:space="0" w:color="auto"/>
                    <w:left w:val="none" w:sz="0" w:space="0" w:color="auto"/>
                    <w:bottom w:val="none" w:sz="0" w:space="0" w:color="auto"/>
                    <w:right w:val="none" w:sz="0" w:space="0" w:color="auto"/>
                  </w:divBdr>
                  <w:divsChild>
                    <w:div w:id="1612586246">
                      <w:marLeft w:val="0"/>
                      <w:marRight w:val="0"/>
                      <w:marTop w:val="0"/>
                      <w:marBottom w:val="0"/>
                      <w:divBdr>
                        <w:top w:val="none" w:sz="0" w:space="0" w:color="auto"/>
                        <w:left w:val="none" w:sz="0" w:space="0" w:color="auto"/>
                        <w:bottom w:val="none" w:sz="0" w:space="0" w:color="auto"/>
                        <w:right w:val="none" w:sz="0" w:space="0" w:color="auto"/>
                      </w:divBdr>
                    </w:div>
                    <w:div w:id="1922106964">
                      <w:marLeft w:val="0"/>
                      <w:marRight w:val="0"/>
                      <w:marTop w:val="0"/>
                      <w:marBottom w:val="0"/>
                      <w:divBdr>
                        <w:top w:val="none" w:sz="0" w:space="0" w:color="auto"/>
                        <w:left w:val="none" w:sz="0" w:space="0" w:color="auto"/>
                        <w:bottom w:val="none" w:sz="0" w:space="0" w:color="auto"/>
                        <w:right w:val="none" w:sz="0" w:space="0" w:color="auto"/>
                      </w:divBdr>
                    </w:div>
                    <w:div w:id="1291864850">
                      <w:marLeft w:val="0"/>
                      <w:marRight w:val="0"/>
                      <w:marTop w:val="0"/>
                      <w:marBottom w:val="0"/>
                      <w:divBdr>
                        <w:top w:val="none" w:sz="0" w:space="0" w:color="auto"/>
                        <w:left w:val="none" w:sz="0" w:space="0" w:color="auto"/>
                        <w:bottom w:val="none" w:sz="0" w:space="0" w:color="auto"/>
                        <w:right w:val="none" w:sz="0" w:space="0" w:color="auto"/>
                      </w:divBdr>
                    </w:div>
                  </w:divsChild>
                </w:div>
                <w:div w:id="188108695">
                  <w:marLeft w:val="0"/>
                  <w:marRight w:val="0"/>
                  <w:marTop w:val="0"/>
                  <w:marBottom w:val="0"/>
                  <w:divBdr>
                    <w:top w:val="none" w:sz="0" w:space="0" w:color="auto"/>
                    <w:left w:val="none" w:sz="0" w:space="0" w:color="auto"/>
                    <w:bottom w:val="none" w:sz="0" w:space="0" w:color="auto"/>
                    <w:right w:val="none" w:sz="0" w:space="0" w:color="auto"/>
                  </w:divBdr>
                  <w:divsChild>
                    <w:div w:id="634335425">
                      <w:marLeft w:val="0"/>
                      <w:marRight w:val="0"/>
                      <w:marTop w:val="0"/>
                      <w:marBottom w:val="0"/>
                      <w:divBdr>
                        <w:top w:val="none" w:sz="0" w:space="0" w:color="auto"/>
                        <w:left w:val="none" w:sz="0" w:space="0" w:color="auto"/>
                        <w:bottom w:val="none" w:sz="0" w:space="0" w:color="auto"/>
                        <w:right w:val="none" w:sz="0" w:space="0" w:color="auto"/>
                      </w:divBdr>
                    </w:div>
                    <w:div w:id="187179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038510">
          <w:marLeft w:val="0"/>
          <w:marRight w:val="0"/>
          <w:marTop w:val="0"/>
          <w:marBottom w:val="0"/>
          <w:divBdr>
            <w:top w:val="single" w:sz="6" w:space="0" w:color="EFEFED"/>
            <w:left w:val="none" w:sz="0" w:space="0" w:color="auto"/>
            <w:bottom w:val="none" w:sz="0" w:space="0" w:color="auto"/>
            <w:right w:val="none" w:sz="0" w:space="0" w:color="auto"/>
          </w:divBdr>
          <w:divsChild>
            <w:div w:id="955404245">
              <w:marLeft w:val="0"/>
              <w:marRight w:val="0"/>
              <w:marTop w:val="0"/>
              <w:marBottom w:val="0"/>
              <w:divBdr>
                <w:top w:val="none" w:sz="0" w:space="0" w:color="auto"/>
                <w:left w:val="none" w:sz="0" w:space="0" w:color="auto"/>
                <w:bottom w:val="none" w:sz="0" w:space="0" w:color="auto"/>
                <w:right w:val="none" w:sz="0" w:space="0" w:color="auto"/>
              </w:divBdr>
              <w:divsChild>
                <w:div w:id="180053993">
                  <w:marLeft w:val="0"/>
                  <w:marRight w:val="0"/>
                  <w:marTop w:val="0"/>
                  <w:marBottom w:val="0"/>
                  <w:divBdr>
                    <w:top w:val="none" w:sz="0" w:space="0" w:color="auto"/>
                    <w:left w:val="none" w:sz="0" w:space="0" w:color="auto"/>
                    <w:bottom w:val="none" w:sz="0" w:space="0" w:color="auto"/>
                    <w:right w:val="none" w:sz="0" w:space="0" w:color="auto"/>
                  </w:divBdr>
                </w:div>
                <w:div w:id="175048086">
                  <w:marLeft w:val="0"/>
                  <w:marRight w:val="0"/>
                  <w:marTop w:val="0"/>
                  <w:marBottom w:val="0"/>
                  <w:divBdr>
                    <w:top w:val="none" w:sz="0" w:space="0" w:color="auto"/>
                    <w:left w:val="none" w:sz="0" w:space="0" w:color="auto"/>
                    <w:bottom w:val="none" w:sz="0" w:space="0" w:color="auto"/>
                    <w:right w:val="none" w:sz="0" w:space="0" w:color="auto"/>
                  </w:divBdr>
                </w:div>
                <w:div w:id="1772895083">
                  <w:marLeft w:val="0"/>
                  <w:marRight w:val="0"/>
                  <w:marTop w:val="0"/>
                  <w:marBottom w:val="0"/>
                  <w:divBdr>
                    <w:top w:val="none" w:sz="0" w:space="0" w:color="auto"/>
                    <w:left w:val="none" w:sz="0" w:space="0" w:color="auto"/>
                    <w:bottom w:val="none" w:sz="0" w:space="0" w:color="auto"/>
                    <w:right w:val="none" w:sz="0" w:space="0" w:color="auto"/>
                  </w:divBdr>
                  <w:divsChild>
                    <w:div w:id="1598443613">
                      <w:marLeft w:val="0"/>
                      <w:marRight w:val="0"/>
                      <w:marTop w:val="0"/>
                      <w:marBottom w:val="0"/>
                      <w:divBdr>
                        <w:top w:val="none" w:sz="0" w:space="0" w:color="auto"/>
                        <w:left w:val="none" w:sz="0" w:space="0" w:color="auto"/>
                        <w:bottom w:val="none" w:sz="0" w:space="0" w:color="auto"/>
                        <w:right w:val="none" w:sz="0" w:space="0" w:color="auto"/>
                      </w:divBdr>
                    </w:div>
                    <w:div w:id="1519001131">
                      <w:marLeft w:val="0"/>
                      <w:marRight w:val="0"/>
                      <w:marTop w:val="0"/>
                      <w:marBottom w:val="300"/>
                      <w:divBdr>
                        <w:top w:val="none" w:sz="0" w:space="0" w:color="auto"/>
                        <w:left w:val="none" w:sz="0" w:space="0" w:color="auto"/>
                        <w:bottom w:val="none" w:sz="0" w:space="0" w:color="auto"/>
                        <w:right w:val="none" w:sz="0" w:space="0" w:color="auto"/>
                      </w:divBdr>
                      <w:divsChild>
                        <w:div w:id="8111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3545">
                  <w:marLeft w:val="0"/>
                  <w:marRight w:val="0"/>
                  <w:marTop w:val="0"/>
                  <w:marBottom w:val="0"/>
                  <w:divBdr>
                    <w:top w:val="none" w:sz="0" w:space="0" w:color="auto"/>
                    <w:left w:val="none" w:sz="0" w:space="0" w:color="auto"/>
                    <w:bottom w:val="none" w:sz="0" w:space="0" w:color="auto"/>
                    <w:right w:val="none" w:sz="0" w:space="0" w:color="auto"/>
                  </w:divBdr>
                  <w:divsChild>
                    <w:div w:id="592126358">
                      <w:marLeft w:val="0"/>
                      <w:marRight w:val="0"/>
                      <w:marTop w:val="0"/>
                      <w:marBottom w:val="0"/>
                      <w:divBdr>
                        <w:top w:val="none" w:sz="0" w:space="0" w:color="auto"/>
                        <w:left w:val="none" w:sz="0" w:space="0" w:color="auto"/>
                        <w:bottom w:val="none" w:sz="0" w:space="0" w:color="auto"/>
                        <w:right w:val="none" w:sz="0" w:space="0" w:color="auto"/>
                      </w:divBdr>
                    </w:div>
                    <w:div w:id="1185897647">
                      <w:marLeft w:val="0"/>
                      <w:marRight w:val="0"/>
                      <w:marTop w:val="0"/>
                      <w:marBottom w:val="300"/>
                      <w:divBdr>
                        <w:top w:val="none" w:sz="0" w:space="0" w:color="auto"/>
                        <w:left w:val="none" w:sz="0" w:space="0" w:color="auto"/>
                        <w:bottom w:val="none" w:sz="0" w:space="0" w:color="auto"/>
                        <w:right w:val="none" w:sz="0" w:space="0" w:color="auto"/>
                      </w:divBdr>
                      <w:divsChild>
                        <w:div w:id="20683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953">
                  <w:marLeft w:val="0"/>
                  <w:marRight w:val="0"/>
                  <w:marTop w:val="0"/>
                  <w:marBottom w:val="0"/>
                  <w:divBdr>
                    <w:top w:val="none" w:sz="0" w:space="0" w:color="auto"/>
                    <w:left w:val="none" w:sz="0" w:space="0" w:color="auto"/>
                    <w:bottom w:val="none" w:sz="0" w:space="0" w:color="auto"/>
                    <w:right w:val="none" w:sz="0" w:space="0" w:color="auto"/>
                  </w:divBdr>
                  <w:divsChild>
                    <w:div w:id="1998875780">
                      <w:marLeft w:val="0"/>
                      <w:marRight w:val="0"/>
                      <w:marTop w:val="0"/>
                      <w:marBottom w:val="0"/>
                      <w:divBdr>
                        <w:top w:val="none" w:sz="0" w:space="0" w:color="auto"/>
                        <w:left w:val="none" w:sz="0" w:space="0" w:color="auto"/>
                        <w:bottom w:val="none" w:sz="0" w:space="0" w:color="auto"/>
                        <w:right w:val="none" w:sz="0" w:space="0" w:color="auto"/>
                      </w:divBdr>
                    </w:div>
                    <w:div w:id="73431782">
                      <w:marLeft w:val="0"/>
                      <w:marRight w:val="0"/>
                      <w:marTop w:val="0"/>
                      <w:marBottom w:val="300"/>
                      <w:divBdr>
                        <w:top w:val="none" w:sz="0" w:space="0" w:color="auto"/>
                        <w:left w:val="none" w:sz="0" w:space="0" w:color="auto"/>
                        <w:bottom w:val="none" w:sz="0" w:space="0" w:color="auto"/>
                        <w:right w:val="none" w:sz="0" w:space="0" w:color="auto"/>
                      </w:divBdr>
                      <w:divsChild>
                        <w:div w:id="9977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67604">
                  <w:marLeft w:val="0"/>
                  <w:marRight w:val="0"/>
                  <w:marTop w:val="0"/>
                  <w:marBottom w:val="0"/>
                  <w:divBdr>
                    <w:top w:val="none" w:sz="0" w:space="0" w:color="auto"/>
                    <w:left w:val="none" w:sz="0" w:space="0" w:color="auto"/>
                    <w:bottom w:val="none" w:sz="0" w:space="0" w:color="auto"/>
                    <w:right w:val="none" w:sz="0" w:space="0" w:color="auto"/>
                  </w:divBdr>
                  <w:divsChild>
                    <w:div w:id="1083994948">
                      <w:marLeft w:val="0"/>
                      <w:marRight w:val="0"/>
                      <w:marTop w:val="0"/>
                      <w:marBottom w:val="0"/>
                      <w:divBdr>
                        <w:top w:val="none" w:sz="0" w:space="0" w:color="auto"/>
                        <w:left w:val="none" w:sz="0" w:space="0" w:color="auto"/>
                        <w:bottom w:val="none" w:sz="0" w:space="0" w:color="auto"/>
                        <w:right w:val="none" w:sz="0" w:space="0" w:color="auto"/>
                      </w:divBdr>
                    </w:div>
                    <w:div w:id="1229727398">
                      <w:marLeft w:val="0"/>
                      <w:marRight w:val="0"/>
                      <w:marTop w:val="0"/>
                      <w:marBottom w:val="300"/>
                      <w:divBdr>
                        <w:top w:val="none" w:sz="0" w:space="0" w:color="auto"/>
                        <w:left w:val="none" w:sz="0" w:space="0" w:color="auto"/>
                        <w:bottom w:val="none" w:sz="0" w:space="0" w:color="auto"/>
                        <w:right w:val="none" w:sz="0" w:space="0" w:color="auto"/>
                      </w:divBdr>
                      <w:divsChild>
                        <w:div w:id="718937936">
                          <w:marLeft w:val="0"/>
                          <w:marRight w:val="0"/>
                          <w:marTop w:val="0"/>
                          <w:marBottom w:val="0"/>
                          <w:divBdr>
                            <w:top w:val="none" w:sz="0" w:space="0" w:color="auto"/>
                            <w:left w:val="none" w:sz="0" w:space="0" w:color="auto"/>
                            <w:bottom w:val="none" w:sz="0" w:space="0" w:color="auto"/>
                            <w:right w:val="none" w:sz="0" w:space="0" w:color="auto"/>
                          </w:divBdr>
                        </w:div>
                      </w:divsChild>
                    </w:div>
                    <w:div w:id="862790197">
                      <w:marLeft w:val="0"/>
                      <w:marRight w:val="0"/>
                      <w:marTop w:val="0"/>
                      <w:marBottom w:val="0"/>
                      <w:divBdr>
                        <w:top w:val="none" w:sz="0" w:space="0" w:color="auto"/>
                        <w:left w:val="none" w:sz="0" w:space="0" w:color="auto"/>
                        <w:bottom w:val="none" w:sz="0" w:space="0" w:color="auto"/>
                        <w:right w:val="none" w:sz="0" w:space="0" w:color="auto"/>
                      </w:divBdr>
                    </w:div>
                    <w:div w:id="2097166682">
                      <w:marLeft w:val="0"/>
                      <w:marRight w:val="0"/>
                      <w:marTop w:val="0"/>
                      <w:marBottom w:val="300"/>
                      <w:divBdr>
                        <w:top w:val="none" w:sz="0" w:space="0" w:color="auto"/>
                        <w:left w:val="none" w:sz="0" w:space="0" w:color="auto"/>
                        <w:bottom w:val="none" w:sz="0" w:space="0" w:color="auto"/>
                        <w:right w:val="none" w:sz="0" w:space="0" w:color="auto"/>
                      </w:divBdr>
                      <w:divsChild>
                        <w:div w:id="127285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520188">
          <w:marLeft w:val="0"/>
          <w:marRight w:val="0"/>
          <w:marTop w:val="0"/>
          <w:marBottom w:val="0"/>
          <w:divBdr>
            <w:top w:val="single" w:sz="6" w:space="0" w:color="EFEFED"/>
            <w:left w:val="none" w:sz="0" w:space="0" w:color="auto"/>
            <w:bottom w:val="none" w:sz="0" w:space="0" w:color="auto"/>
            <w:right w:val="none" w:sz="0" w:space="0" w:color="auto"/>
          </w:divBdr>
          <w:divsChild>
            <w:div w:id="1979141384">
              <w:marLeft w:val="0"/>
              <w:marRight w:val="0"/>
              <w:marTop w:val="0"/>
              <w:marBottom w:val="0"/>
              <w:divBdr>
                <w:top w:val="none" w:sz="0" w:space="0" w:color="auto"/>
                <w:left w:val="none" w:sz="0" w:space="0" w:color="auto"/>
                <w:bottom w:val="none" w:sz="0" w:space="0" w:color="auto"/>
                <w:right w:val="none" w:sz="0" w:space="0" w:color="auto"/>
              </w:divBdr>
              <w:divsChild>
                <w:div w:id="582683204">
                  <w:marLeft w:val="0"/>
                  <w:marRight w:val="0"/>
                  <w:marTop w:val="0"/>
                  <w:marBottom w:val="0"/>
                  <w:divBdr>
                    <w:top w:val="none" w:sz="0" w:space="0" w:color="auto"/>
                    <w:left w:val="none" w:sz="0" w:space="0" w:color="auto"/>
                    <w:bottom w:val="none" w:sz="0" w:space="0" w:color="auto"/>
                    <w:right w:val="none" w:sz="0" w:space="0" w:color="auto"/>
                  </w:divBdr>
                  <w:divsChild>
                    <w:div w:id="199513398">
                      <w:marLeft w:val="0"/>
                      <w:marRight w:val="0"/>
                      <w:marTop w:val="0"/>
                      <w:marBottom w:val="0"/>
                      <w:divBdr>
                        <w:top w:val="none" w:sz="0" w:space="0" w:color="auto"/>
                        <w:left w:val="none" w:sz="0" w:space="0" w:color="auto"/>
                        <w:bottom w:val="none" w:sz="0" w:space="0" w:color="auto"/>
                        <w:right w:val="none" w:sz="0" w:space="0" w:color="auto"/>
                      </w:divBdr>
                    </w:div>
                    <w:div w:id="190844705">
                      <w:marLeft w:val="0"/>
                      <w:marRight w:val="0"/>
                      <w:marTop w:val="0"/>
                      <w:marBottom w:val="0"/>
                      <w:divBdr>
                        <w:top w:val="none" w:sz="0" w:space="0" w:color="auto"/>
                        <w:left w:val="none" w:sz="0" w:space="0" w:color="auto"/>
                        <w:bottom w:val="none" w:sz="0" w:space="0" w:color="auto"/>
                        <w:right w:val="none" w:sz="0" w:space="0" w:color="auto"/>
                      </w:divBdr>
                    </w:div>
                    <w:div w:id="53361542">
                      <w:marLeft w:val="0"/>
                      <w:marRight w:val="0"/>
                      <w:marTop w:val="0"/>
                      <w:marBottom w:val="0"/>
                      <w:divBdr>
                        <w:top w:val="none" w:sz="0" w:space="0" w:color="auto"/>
                        <w:left w:val="none" w:sz="0" w:space="0" w:color="auto"/>
                        <w:bottom w:val="none" w:sz="0" w:space="0" w:color="auto"/>
                        <w:right w:val="none" w:sz="0" w:space="0" w:color="auto"/>
                      </w:divBdr>
                    </w:div>
                    <w:div w:id="521165841">
                      <w:marLeft w:val="0"/>
                      <w:marRight w:val="0"/>
                      <w:marTop w:val="0"/>
                      <w:marBottom w:val="0"/>
                      <w:divBdr>
                        <w:top w:val="none" w:sz="0" w:space="0" w:color="auto"/>
                        <w:left w:val="none" w:sz="0" w:space="0" w:color="auto"/>
                        <w:bottom w:val="none" w:sz="0" w:space="0" w:color="auto"/>
                        <w:right w:val="none" w:sz="0" w:space="0" w:color="auto"/>
                      </w:divBdr>
                    </w:div>
                  </w:divsChild>
                </w:div>
                <w:div w:id="2023049862">
                  <w:marLeft w:val="0"/>
                  <w:marRight w:val="0"/>
                  <w:marTop w:val="0"/>
                  <w:marBottom w:val="0"/>
                  <w:divBdr>
                    <w:top w:val="none" w:sz="0" w:space="0" w:color="auto"/>
                    <w:left w:val="none" w:sz="0" w:space="0" w:color="auto"/>
                    <w:bottom w:val="none" w:sz="0" w:space="0" w:color="auto"/>
                    <w:right w:val="none" w:sz="0" w:space="0" w:color="auto"/>
                  </w:divBdr>
                  <w:divsChild>
                    <w:div w:id="1728647683">
                      <w:marLeft w:val="0"/>
                      <w:marRight w:val="0"/>
                      <w:marTop w:val="0"/>
                      <w:marBottom w:val="0"/>
                      <w:divBdr>
                        <w:top w:val="none" w:sz="0" w:space="0" w:color="auto"/>
                        <w:left w:val="none" w:sz="0" w:space="0" w:color="auto"/>
                        <w:bottom w:val="none" w:sz="0" w:space="0" w:color="auto"/>
                        <w:right w:val="none" w:sz="0" w:space="0" w:color="auto"/>
                      </w:divBdr>
                    </w:div>
                    <w:div w:id="29188191">
                      <w:marLeft w:val="0"/>
                      <w:marRight w:val="0"/>
                      <w:marTop w:val="0"/>
                      <w:marBottom w:val="300"/>
                      <w:divBdr>
                        <w:top w:val="none" w:sz="0" w:space="0" w:color="auto"/>
                        <w:left w:val="none" w:sz="0" w:space="0" w:color="auto"/>
                        <w:bottom w:val="none" w:sz="0" w:space="0" w:color="auto"/>
                        <w:right w:val="none" w:sz="0" w:space="0" w:color="auto"/>
                      </w:divBdr>
                      <w:divsChild>
                        <w:div w:id="2017800859">
                          <w:marLeft w:val="0"/>
                          <w:marRight w:val="0"/>
                          <w:marTop w:val="0"/>
                          <w:marBottom w:val="0"/>
                          <w:divBdr>
                            <w:top w:val="none" w:sz="0" w:space="0" w:color="auto"/>
                            <w:left w:val="none" w:sz="0" w:space="0" w:color="auto"/>
                            <w:bottom w:val="none" w:sz="0" w:space="0" w:color="auto"/>
                            <w:right w:val="none" w:sz="0" w:space="0" w:color="auto"/>
                          </w:divBdr>
                        </w:div>
                      </w:divsChild>
                    </w:div>
                    <w:div w:id="936792391">
                      <w:marLeft w:val="0"/>
                      <w:marRight w:val="0"/>
                      <w:marTop w:val="0"/>
                      <w:marBottom w:val="0"/>
                      <w:divBdr>
                        <w:top w:val="none" w:sz="0" w:space="0" w:color="auto"/>
                        <w:left w:val="none" w:sz="0" w:space="0" w:color="auto"/>
                        <w:bottom w:val="none" w:sz="0" w:space="0" w:color="auto"/>
                        <w:right w:val="none" w:sz="0" w:space="0" w:color="auto"/>
                      </w:divBdr>
                    </w:div>
                    <w:div w:id="1272085023">
                      <w:marLeft w:val="0"/>
                      <w:marRight w:val="0"/>
                      <w:marTop w:val="0"/>
                      <w:marBottom w:val="300"/>
                      <w:divBdr>
                        <w:top w:val="none" w:sz="0" w:space="0" w:color="auto"/>
                        <w:left w:val="none" w:sz="0" w:space="0" w:color="auto"/>
                        <w:bottom w:val="none" w:sz="0" w:space="0" w:color="auto"/>
                        <w:right w:val="none" w:sz="0" w:space="0" w:color="auto"/>
                      </w:divBdr>
                      <w:divsChild>
                        <w:div w:id="907149808">
                          <w:marLeft w:val="0"/>
                          <w:marRight w:val="0"/>
                          <w:marTop w:val="0"/>
                          <w:marBottom w:val="0"/>
                          <w:divBdr>
                            <w:top w:val="none" w:sz="0" w:space="0" w:color="auto"/>
                            <w:left w:val="none" w:sz="0" w:space="0" w:color="auto"/>
                            <w:bottom w:val="none" w:sz="0" w:space="0" w:color="auto"/>
                            <w:right w:val="none" w:sz="0" w:space="0" w:color="auto"/>
                          </w:divBdr>
                        </w:div>
                      </w:divsChild>
                    </w:div>
                    <w:div w:id="498736299">
                      <w:marLeft w:val="0"/>
                      <w:marRight w:val="0"/>
                      <w:marTop w:val="0"/>
                      <w:marBottom w:val="0"/>
                      <w:divBdr>
                        <w:top w:val="none" w:sz="0" w:space="0" w:color="auto"/>
                        <w:left w:val="none" w:sz="0" w:space="0" w:color="auto"/>
                        <w:bottom w:val="none" w:sz="0" w:space="0" w:color="auto"/>
                        <w:right w:val="none" w:sz="0" w:space="0" w:color="auto"/>
                      </w:divBdr>
                    </w:div>
                    <w:div w:id="1330600117">
                      <w:marLeft w:val="0"/>
                      <w:marRight w:val="0"/>
                      <w:marTop w:val="0"/>
                      <w:marBottom w:val="0"/>
                      <w:divBdr>
                        <w:top w:val="none" w:sz="0" w:space="0" w:color="auto"/>
                        <w:left w:val="none" w:sz="0" w:space="0" w:color="auto"/>
                        <w:bottom w:val="none" w:sz="0" w:space="0" w:color="auto"/>
                        <w:right w:val="none" w:sz="0" w:space="0" w:color="auto"/>
                      </w:divBdr>
                    </w:div>
                    <w:div w:id="152456020">
                      <w:marLeft w:val="0"/>
                      <w:marRight w:val="0"/>
                      <w:marTop w:val="0"/>
                      <w:marBottom w:val="300"/>
                      <w:divBdr>
                        <w:top w:val="none" w:sz="0" w:space="0" w:color="auto"/>
                        <w:left w:val="none" w:sz="0" w:space="0" w:color="auto"/>
                        <w:bottom w:val="none" w:sz="0" w:space="0" w:color="auto"/>
                        <w:right w:val="none" w:sz="0" w:space="0" w:color="auto"/>
                      </w:divBdr>
                      <w:divsChild>
                        <w:div w:id="6950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2286">
                  <w:marLeft w:val="0"/>
                  <w:marRight w:val="0"/>
                  <w:marTop w:val="0"/>
                  <w:marBottom w:val="0"/>
                  <w:divBdr>
                    <w:top w:val="none" w:sz="0" w:space="0" w:color="auto"/>
                    <w:left w:val="none" w:sz="0" w:space="0" w:color="auto"/>
                    <w:bottom w:val="none" w:sz="0" w:space="0" w:color="auto"/>
                    <w:right w:val="none" w:sz="0" w:space="0" w:color="auto"/>
                  </w:divBdr>
                  <w:divsChild>
                    <w:div w:id="597099076">
                      <w:marLeft w:val="0"/>
                      <w:marRight w:val="0"/>
                      <w:marTop w:val="0"/>
                      <w:marBottom w:val="0"/>
                      <w:divBdr>
                        <w:top w:val="none" w:sz="0" w:space="0" w:color="auto"/>
                        <w:left w:val="none" w:sz="0" w:space="0" w:color="auto"/>
                        <w:bottom w:val="none" w:sz="0" w:space="0" w:color="auto"/>
                        <w:right w:val="none" w:sz="0" w:space="0" w:color="auto"/>
                      </w:divBdr>
                    </w:div>
                    <w:div w:id="1118065277">
                      <w:marLeft w:val="0"/>
                      <w:marRight w:val="0"/>
                      <w:marTop w:val="0"/>
                      <w:marBottom w:val="300"/>
                      <w:divBdr>
                        <w:top w:val="none" w:sz="0" w:space="0" w:color="auto"/>
                        <w:left w:val="none" w:sz="0" w:space="0" w:color="auto"/>
                        <w:bottom w:val="none" w:sz="0" w:space="0" w:color="auto"/>
                        <w:right w:val="none" w:sz="0" w:space="0" w:color="auto"/>
                      </w:divBdr>
                      <w:divsChild>
                        <w:div w:id="458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3787">
                  <w:marLeft w:val="0"/>
                  <w:marRight w:val="0"/>
                  <w:marTop w:val="0"/>
                  <w:marBottom w:val="0"/>
                  <w:divBdr>
                    <w:top w:val="none" w:sz="0" w:space="0" w:color="auto"/>
                    <w:left w:val="none" w:sz="0" w:space="0" w:color="auto"/>
                    <w:bottom w:val="none" w:sz="0" w:space="0" w:color="auto"/>
                    <w:right w:val="none" w:sz="0" w:space="0" w:color="auto"/>
                  </w:divBdr>
                  <w:divsChild>
                    <w:div w:id="937180771">
                      <w:marLeft w:val="0"/>
                      <w:marRight w:val="0"/>
                      <w:marTop w:val="0"/>
                      <w:marBottom w:val="0"/>
                      <w:divBdr>
                        <w:top w:val="none" w:sz="0" w:space="0" w:color="auto"/>
                        <w:left w:val="none" w:sz="0" w:space="0" w:color="auto"/>
                        <w:bottom w:val="none" w:sz="0" w:space="0" w:color="auto"/>
                        <w:right w:val="none" w:sz="0" w:space="0" w:color="auto"/>
                      </w:divBdr>
                    </w:div>
                    <w:div w:id="1928878020">
                      <w:marLeft w:val="0"/>
                      <w:marRight w:val="0"/>
                      <w:marTop w:val="0"/>
                      <w:marBottom w:val="0"/>
                      <w:divBdr>
                        <w:top w:val="none" w:sz="0" w:space="0" w:color="auto"/>
                        <w:left w:val="none" w:sz="0" w:space="0" w:color="auto"/>
                        <w:bottom w:val="none" w:sz="0" w:space="0" w:color="auto"/>
                        <w:right w:val="none" w:sz="0" w:space="0" w:color="auto"/>
                      </w:divBdr>
                    </w:div>
                    <w:div w:id="299966644">
                      <w:marLeft w:val="0"/>
                      <w:marRight w:val="0"/>
                      <w:marTop w:val="0"/>
                      <w:marBottom w:val="300"/>
                      <w:divBdr>
                        <w:top w:val="none" w:sz="0" w:space="0" w:color="auto"/>
                        <w:left w:val="none" w:sz="0" w:space="0" w:color="auto"/>
                        <w:bottom w:val="none" w:sz="0" w:space="0" w:color="auto"/>
                        <w:right w:val="none" w:sz="0" w:space="0" w:color="auto"/>
                      </w:divBdr>
                      <w:divsChild>
                        <w:div w:id="222371586">
                          <w:marLeft w:val="0"/>
                          <w:marRight w:val="0"/>
                          <w:marTop w:val="0"/>
                          <w:marBottom w:val="0"/>
                          <w:divBdr>
                            <w:top w:val="none" w:sz="0" w:space="0" w:color="auto"/>
                            <w:left w:val="none" w:sz="0" w:space="0" w:color="auto"/>
                            <w:bottom w:val="none" w:sz="0" w:space="0" w:color="auto"/>
                            <w:right w:val="none" w:sz="0" w:space="0" w:color="auto"/>
                          </w:divBdr>
                        </w:div>
                      </w:divsChild>
                    </w:div>
                    <w:div w:id="800146993">
                      <w:marLeft w:val="0"/>
                      <w:marRight w:val="0"/>
                      <w:marTop w:val="0"/>
                      <w:marBottom w:val="0"/>
                      <w:divBdr>
                        <w:top w:val="none" w:sz="0" w:space="0" w:color="auto"/>
                        <w:left w:val="none" w:sz="0" w:space="0" w:color="auto"/>
                        <w:bottom w:val="none" w:sz="0" w:space="0" w:color="auto"/>
                        <w:right w:val="none" w:sz="0" w:space="0" w:color="auto"/>
                      </w:divBdr>
                    </w:div>
                    <w:div w:id="2135439023">
                      <w:marLeft w:val="0"/>
                      <w:marRight w:val="0"/>
                      <w:marTop w:val="0"/>
                      <w:marBottom w:val="300"/>
                      <w:divBdr>
                        <w:top w:val="none" w:sz="0" w:space="0" w:color="auto"/>
                        <w:left w:val="none" w:sz="0" w:space="0" w:color="auto"/>
                        <w:bottom w:val="none" w:sz="0" w:space="0" w:color="auto"/>
                        <w:right w:val="none" w:sz="0" w:space="0" w:color="auto"/>
                      </w:divBdr>
                      <w:divsChild>
                        <w:div w:id="138066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942921">
                  <w:marLeft w:val="0"/>
                  <w:marRight w:val="0"/>
                  <w:marTop w:val="0"/>
                  <w:marBottom w:val="0"/>
                  <w:divBdr>
                    <w:top w:val="none" w:sz="0" w:space="0" w:color="auto"/>
                    <w:left w:val="none" w:sz="0" w:space="0" w:color="auto"/>
                    <w:bottom w:val="none" w:sz="0" w:space="0" w:color="auto"/>
                    <w:right w:val="none" w:sz="0" w:space="0" w:color="auto"/>
                  </w:divBdr>
                  <w:divsChild>
                    <w:div w:id="1431049727">
                      <w:marLeft w:val="0"/>
                      <w:marRight w:val="0"/>
                      <w:marTop w:val="0"/>
                      <w:marBottom w:val="0"/>
                      <w:divBdr>
                        <w:top w:val="none" w:sz="0" w:space="0" w:color="auto"/>
                        <w:left w:val="none" w:sz="0" w:space="0" w:color="auto"/>
                        <w:bottom w:val="none" w:sz="0" w:space="0" w:color="auto"/>
                        <w:right w:val="none" w:sz="0" w:space="0" w:color="auto"/>
                      </w:divBdr>
                    </w:div>
                    <w:div w:id="404228618">
                      <w:marLeft w:val="0"/>
                      <w:marRight w:val="0"/>
                      <w:marTop w:val="0"/>
                      <w:marBottom w:val="300"/>
                      <w:divBdr>
                        <w:top w:val="none" w:sz="0" w:space="0" w:color="auto"/>
                        <w:left w:val="none" w:sz="0" w:space="0" w:color="auto"/>
                        <w:bottom w:val="none" w:sz="0" w:space="0" w:color="auto"/>
                        <w:right w:val="none" w:sz="0" w:space="0" w:color="auto"/>
                      </w:divBdr>
                      <w:divsChild>
                        <w:div w:id="152825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5093">
                  <w:marLeft w:val="0"/>
                  <w:marRight w:val="0"/>
                  <w:marTop w:val="0"/>
                  <w:marBottom w:val="0"/>
                  <w:divBdr>
                    <w:top w:val="none" w:sz="0" w:space="0" w:color="auto"/>
                    <w:left w:val="none" w:sz="0" w:space="0" w:color="auto"/>
                    <w:bottom w:val="none" w:sz="0" w:space="0" w:color="auto"/>
                    <w:right w:val="none" w:sz="0" w:space="0" w:color="auto"/>
                  </w:divBdr>
                  <w:divsChild>
                    <w:div w:id="299961870">
                      <w:marLeft w:val="0"/>
                      <w:marRight w:val="0"/>
                      <w:marTop w:val="0"/>
                      <w:marBottom w:val="0"/>
                      <w:divBdr>
                        <w:top w:val="none" w:sz="0" w:space="0" w:color="auto"/>
                        <w:left w:val="none" w:sz="0" w:space="0" w:color="auto"/>
                        <w:bottom w:val="none" w:sz="0" w:space="0" w:color="auto"/>
                        <w:right w:val="none" w:sz="0" w:space="0" w:color="auto"/>
                      </w:divBdr>
                    </w:div>
                    <w:div w:id="431631824">
                      <w:marLeft w:val="0"/>
                      <w:marRight w:val="0"/>
                      <w:marTop w:val="0"/>
                      <w:marBottom w:val="300"/>
                      <w:divBdr>
                        <w:top w:val="none" w:sz="0" w:space="0" w:color="auto"/>
                        <w:left w:val="none" w:sz="0" w:space="0" w:color="auto"/>
                        <w:bottom w:val="none" w:sz="0" w:space="0" w:color="auto"/>
                        <w:right w:val="none" w:sz="0" w:space="0" w:color="auto"/>
                      </w:divBdr>
                      <w:divsChild>
                        <w:div w:id="8672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2438">
                  <w:marLeft w:val="0"/>
                  <w:marRight w:val="0"/>
                  <w:marTop w:val="0"/>
                  <w:marBottom w:val="0"/>
                  <w:divBdr>
                    <w:top w:val="none" w:sz="0" w:space="0" w:color="auto"/>
                    <w:left w:val="none" w:sz="0" w:space="0" w:color="auto"/>
                    <w:bottom w:val="none" w:sz="0" w:space="0" w:color="auto"/>
                    <w:right w:val="none" w:sz="0" w:space="0" w:color="auto"/>
                  </w:divBdr>
                  <w:divsChild>
                    <w:div w:id="704675264">
                      <w:marLeft w:val="0"/>
                      <w:marRight w:val="0"/>
                      <w:marTop w:val="0"/>
                      <w:marBottom w:val="0"/>
                      <w:divBdr>
                        <w:top w:val="none" w:sz="0" w:space="0" w:color="auto"/>
                        <w:left w:val="none" w:sz="0" w:space="0" w:color="auto"/>
                        <w:bottom w:val="none" w:sz="0" w:space="0" w:color="auto"/>
                        <w:right w:val="none" w:sz="0" w:space="0" w:color="auto"/>
                      </w:divBdr>
                    </w:div>
                    <w:div w:id="1485312494">
                      <w:marLeft w:val="0"/>
                      <w:marRight w:val="0"/>
                      <w:marTop w:val="0"/>
                      <w:marBottom w:val="0"/>
                      <w:divBdr>
                        <w:top w:val="none" w:sz="0" w:space="0" w:color="auto"/>
                        <w:left w:val="none" w:sz="0" w:space="0" w:color="auto"/>
                        <w:bottom w:val="none" w:sz="0" w:space="0" w:color="auto"/>
                        <w:right w:val="none" w:sz="0" w:space="0" w:color="auto"/>
                      </w:divBdr>
                    </w:div>
                    <w:div w:id="2067603412">
                      <w:marLeft w:val="0"/>
                      <w:marRight w:val="0"/>
                      <w:marTop w:val="0"/>
                      <w:marBottom w:val="300"/>
                      <w:divBdr>
                        <w:top w:val="none" w:sz="0" w:space="0" w:color="auto"/>
                        <w:left w:val="none" w:sz="0" w:space="0" w:color="auto"/>
                        <w:bottom w:val="none" w:sz="0" w:space="0" w:color="auto"/>
                        <w:right w:val="none" w:sz="0" w:space="0" w:color="auto"/>
                      </w:divBdr>
                      <w:divsChild>
                        <w:div w:id="1798136061">
                          <w:marLeft w:val="0"/>
                          <w:marRight w:val="0"/>
                          <w:marTop w:val="0"/>
                          <w:marBottom w:val="0"/>
                          <w:divBdr>
                            <w:top w:val="none" w:sz="0" w:space="0" w:color="auto"/>
                            <w:left w:val="none" w:sz="0" w:space="0" w:color="auto"/>
                            <w:bottom w:val="none" w:sz="0" w:space="0" w:color="auto"/>
                            <w:right w:val="none" w:sz="0" w:space="0" w:color="auto"/>
                          </w:divBdr>
                        </w:div>
                      </w:divsChild>
                    </w:div>
                    <w:div w:id="607156052">
                      <w:marLeft w:val="0"/>
                      <w:marRight w:val="0"/>
                      <w:marTop w:val="0"/>
                      <w:marBottom w:val="0"/>
                      <w:divBdr>
                        <w:top w:val="none" w:sz="0" w:space="0" w:color="auto"/>
                        <w:left w:val="none" w:sz="0" w:space="0" w:color="auto"/>
                        <w:bottom w:val="none" w:sz="0" w:space="0" w:color="auto"/>
                        <w:right w:val="none" w:sz="0" w:space="0" w:color="auto"/>
                      </w:divBdr>
                    </w:div>
                  </w:divsChild>
                </w:div>
                <w:div w:id="1095327919">
                  <w:marLeft w:val="0"/>
                  <w:marRight w:val="0"/>
                  <w:marTop w:val="0"/>
                  <w:marBottom w:val="0"/>
                  <w:divBdr>
                    <w:top w:val="none" w:sz="0" w:space="0" w:color="auto"/>
                    <w:left w:val="none" w:sz="0" w:space="0" w:color="auto"/>
                    <w:bottom w:val="none" w:sz="0" w:space="0" w:color="auto"/>
                    <w:right w:val="none" w:sz="0" w:space="0" w:color="auto"/>
                  </w:divBdr>
                  <w:divsChild>
                    <w:div w:id="945844250">
                      <w:marLeft w:val="0"/>
                      <w:marRight w:val="0"/>
                      <w:marTop w:val="0"/>
                      <w:marBottom w:val="0"/>
                      <w:divBdr>
                        <w:top w:val="none" w:sz="0" w:space="0" w:color="auto"/>
                        <w:left w:val="none" w:sz="0" w:space="0" w:color="auto"/>
                        <w:bottom w:val="none" w:sz="0" w:space="0" w:color="auto"/>
                        <w:right w:val="none" w:sz="0" w:space="0" w:color="auto"/>
                      </w:divBdr>
                    </w:div>
                  </w:divsChild>
                </w:div>
                <w:div w:id="1076322438">
                  <w:marLeft w:val="0"/>
                  <w:marRight w:val="0"/>
                  <w:marTop w:val="0"/>
                  <w:marBottom w:val="0"/>
                  <w:divBdr>
                    <w:top w:val="none" w:sz="0" w:space="0" w:color="auto"/>
                    <w:left w:val="none" w:sz="0" w:space="0" w:color="auto"/>
                    <w:bottom w:val="none" w:sz="0" w:space="0" w:color="auto"/>
                    <w:right w:val="none" w:sz="0" w:space="0" w:color="auto"/>
                  </w:divBdr>
                  <w:divsChild>
                    <w:div w:id="809518163">
                      <w:marLeft w:val="0"/>
                      <w:marRight w:val="0"/>
                      <w:marTop w:val="0"/>
                      <w:marBottom w:val="0"/>
                      <w:divBdr>
                        <w:top w:val="none" w:sz="0" w:space="0" w:color="auto"/>
                        <w:left w:val="none" w:sz="0" w:space="0" w:color="auto"/>
                        <w:bottom w:val="none" w:sz="0" w:space="0" w:color="auto"/>
                        <w:right w:val="none" w:sz="0" w:space="0" w:color="auto"/>
                      </w:divBdr>
                    </w:div>
                    <w:div w:id="945699121">
                      <w:marLeft w:val="0"/>
                      <w:marRight w:val="0"/>
                      <w:marTop w:val="0"/>
                      <w:marBottom w:val="0"/>
                      <w:divBdr>
                        <w:top w:val="none" w:sz="0" w:space="0" w:color="auto"/>
                        <w:left w:val="none" w:sz="0" w:space="0" w:color="auto"/>
                        <w:bottom w:val="none" w:sz="0" w:space="0" w:color="auto"/>
                        <w:right w:val="none" w:sz="0" w:space="0" w:color="auto"/>
                      </w:divBdr>
                    </w:div>
                    <w:div w:id="874777031">
                      <w:marLeft w:val="0"/>
                      <w:marRight w:val="0"/>
                      <w:marTop w:val="0"/>
                      <w:marBottom w:val="0"/>
                      <w:divBdr>
                        <w:top w:val="none" w:sz="0" w:space="0" w:color="auto"/>
                        <w:left w:val="none" w:sz="0" w:space="0" w:color="auto"/>
                        <w:bottom w:val="none" w:sz="0" w:space="0" w:color="auto"/>
                        <w:right w:val="none" w:sz="0" w:space="0" w:color="auto"/>
                      </w:divBdr>
                    </w:div>
                    <w:div w:id="885021764">
                      <w:marLeft w:val="0"/>
                      <w:marRight w:val="0"/>
                      <w:marTop w:val="0"/>
                      <w:marBottom w:val="0"/>
                      <w:divBdr>
                        <w:top w:val="none" w:sz="0" w:space="0" w:color="auto"/>
                        <w:left w:val="none" w:sz="0" w:space="0" w:color="auto"/>
                        <w:bottom w:val="none" w:sz="0" w:space="0" w:color="auto"/>
                        <w:right w:val="none" w:sz="0" w:space="0" w:color="auto"/>
                      </w:divBdr>
                    </w:div>
                  </w:divsChild>
                </w:div>
                <w:div w:id="146439110">
                  <w:marLeft w:val="0"/>
                  <w:marRight w:val="0"/>
                  <w:marTop w:val="0"/>
                  <w:marBottom w:val="0"/>
                  <w:divBdr>
                    <w:top w:val="none" w:sz="0" w:space="0" w:color="auto"/>
                    <w:left w:val="none" w:sz="0" w:space="0" w:color="auto"/>
                    <w:bottom w:val="none" w:sz="0" w:space="0" w:color="auto"/>
                    <w:right w:val="none" w:sz="0" w:space="0" w:color="auto"/>
                  </w:divBdr>
                  <w:divsChild>
                    <w:div w:id="463159437">
                      <w:marLeft w:val="0"/>
                      <w:marRight w:val="0"/>
                      <w:marTop w:val="0"/>
                      <w:marBottom w:val="0"/>
                      <w:divBdr>
                        <w:top w:val="none" w:sz="0" w:space="0" w:color="auto"/>
                        <w:left w:val="none" w:sz="0" w:space="0" w:color="auto"/>
                        <w:bottom w:val="none" w:sz="0" w:space="0" w:color="auto"/>
                        <w:right w:val="none" w:sz="0" w:space="0" w:color="auto"/>
                      </w:divBdr>
                    </w:div>
                    <w:div w:id="1420561315">
                      <w:marLeft w:val="0"/>
                      <w:marRight w:val="0"/>
                      <w:marTop w:val="0"/>
                      <w:marBottom w:val="300"/>
                      <w:divBdr>
                        <w:top w:val="none" w:sz="0" w:space="0" w:color="auto"/>
                        <w:left w:val="none" w:sz="0" w:space="0" w:color="auto"/>
                        <w:bottom w:val="none" w:sz="0" w:space="0" w:color="auto"/>
                        <w:right w:val="none" w:sz="0" w:space="0" w:color="auto"/>
                      </w:divBdr>
                      <w:divsChild>
                        <w:div w:id="1887832884">
                          <w:marLeft w:val="0"/>
                          <w:marRight w:val="0"/>
                          <w:marTop w:val="0"/>
                          <w:marBottom w:val="0"/>
                          <w:divBdr>
                            <w:top w:val="none" w:sz="0" w:space="0" w:color="auto"/>
                            <w:left w:val="none" w:sz="0" w:space="0" w:color="auto"/>
                            <w:bottom w:val="none" w:sz="0" w:space="0" w:color="auto"/>
                            <w:right w:val="none" w:sz="0" w:space="0" w:color="auto"/>
                          </w:divBdr>
                        </w:div>
                      </w:divsChild>
                    </w:div>
                    <w:div w:id="1895507671">
                      <w:marLeft w:val="0"/>
                      <w:marRight w:val="0"/>
                      <w:marTop w:val="0"/>
                      <w:marBottom w:val="0"/>
                      <w:divBdr>
                        <w:top w:val="none" w:sz="0" w:space="0" w:color="auto"/>
                        <w:left w:val="none" w:sz="0" w:space="0" w:color="auto"/>
                        <w:bottom w:val="none" w:sz="0" w:space="0" w:color="auto"/>
                        <w:right w:val="none" w:sz="0" w:space="0" w:color="auto"/>
                      </w:divBdr>
                    </w:div>
                    <w:div w:id="1523083794">
                      <w:marLeft w:val="0"/>
                      <w:marRight w:val="0"/>
                      <w:marTop w:val="0"/>
                      <w:marBottom w:val="300"/>
                      <w:divBdr>
                        <w:top w:val="none" w:sz="0" w:space="0" w:color="auto"/>
                        <w:left w:val="none" w:sz="0" w:space="0" w:color="auto"/>
                        <w:bottom w:val="none" w:sz="0" w:space="0" w:color="auto"/>
                        <w:right w:val="none" w:sz="0" w:space="0" w:color="auto"/>
                      </w:divBdr>
                      <w:divsChild>
                        <w:div w:id="620232970">
                          <w:marLeft w:val="0"/>
                          <w:marRight w:val="0"/>
                          <w:marTop w:val="0"/>
                          <w:marBottom w:val="0"/>
                          <w:divBdr>
                            <w:top w:val="none" w:sz="0" w:space="0" w:color="auto"/>
                            <w:left w:val="none" w:sz="0" w:space="0" w:color="auto"/>
                            <w:bottom w:val="none" w:sz="0" w:space="0" w:color="auto"/>
                            <w:right w:val="none" w:sz="0" w:space="0" w:color="auto"/>
                          </w:divBdr>
                        </w:div>
                      </w:divsChild>
                    </w:div>
                    <w:div w:id="157091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937572">
          <w:marLeft w:val="0"/>
          <w:marRight w:val="0"/>
          <w:marTop w:val="0"/>
          <w:marBottom w:val="0"/>
          <w:divBdr>
            <w:top w:val="single" w:sz="6" w:space="0" w:color="EFEFED"/>
            <w:left w:val="none" w:sz="0" w:space="0" w:color="auto"/>
            <w:bottom w:val="none" w:sz="0" w:space="0" w:color="auto"/>
            <w:right w:val="none" w:sz="0" w:space="0" w:color="auto"/>
          </w:divBdr>
        </w:div>
        <w:div w:id="1081294647">
          <w:marLeft w:val="0"/>
          <w:marRight w:val="0"/>
          <w:marTop w:val="0"/>
          <w:marBottom w:val="0"/>
          <w:divBdr>
            <w:top w:val="single" w:sz="6" w:space="0" w:color="EFEFED"/>
            <w:left w:val="none" w:sz="0" w:space="0" w:color="auto"/>
            <w:bottom w:val="none" w:sz="0" w:space="0" w:color="auto"/>
            <w:right w:val="none" w:sz="0" w:space="0" w:color="auto"/>
          </w:divBdr>
          <w:divsChild>
            <w:div w:id="297340103">
              <w:marLeft w:val="0"/>
              <w:marRight w:val="0"/>
              <w:marTop w:val="0"/>
              <w:marBottom w:val="0"/>
              <w:divBdr>
                <w:top w:val="none" w:sz="0" w:space="0" w:color="auto"/>
                <w:left w:val="none" w:sz="0" w:space="0" w:color="auto"/>
                <w:bottom w:val="none" w:sz="0" w:space="0" w:color="auto"/>
                <w:right w:val="none" w:sz="0" w:space="0" w:color="auto"/>
              </w:divBdr>
              <w:divsChild>
                <w:div w:id="423305978">
                  <w:marLeft w:val="0"/>
                  <w:marRight w:val="0"/>
                  <w:marTop w:val="0"/>
                  <w:marBottom w:val="0"/>
                  <w:divBdr>
                    <w:top w:val="none" w:sz="0" w:space="0" w:color="auto"/>
                    <w:left w:val="none" w:sz="0" w:space="0" w:color="auto"/>
                    <w:bottom w:val="none" w:sz="0" w:space="0" w:color="auto"/>
                    <w:right w:val="none" w:sz="0" w:space="0" w:color="auto"/>
                  </w:divBdr>
                  <w:divsChild>
                    <w:div w:id="1758820293">
                      <w:marLeft w:val="0"/>
                      <w:marRight w:val="0"/>
                      <w:marTop w:val="0"/>
                      <w:marBottom w:val="0"/>
                      <w:divBdr>
                        <w:top w:val="none" w:sz="0" w:space="0" w:color="auto"/>
                        <w:left w:val="none" w:sz="0" w:space="0" w:color="auto"/>
                        <w:bottom w:val="none" w:sz="0" w:space="0" w:color="auto"/>
                        <w:right w:val="none" w:sz="0" w:space="0" w:color="auto"/>
                      </w:divBdr>
                    </w:div>
                    <w:div w:id="1885942056">
                      <w:marLeft w:val="0"/>
                      <w:marRight w:val="0"/>
                      <w:marTop w:val="0"/>
                      <w:marBottom w:val="0"/>
                      <w:divBdr>
                        <w:top w:val="none" w:sz="0" w:space="0" w:color="auto"/>
                        <w:left w:val="none" w:sz="0" w:space="0" w:color="auto"/>
                        <w:bottom w:val="none" w:sz="0" w:space="0" w:color="auto"/>
                        <w:right w:val="none" w:sz="0" w:space="0" w:color="auto"/>
                      </w:divBdr>
                    </w:div>
                    <w:div w:id="708844060">
                      <w:marLeft w:val="0"/>
                      <w:marRight w:val="0"/>
                      <w:marTop w:val="0"/>
                      <w:marBottom w:val="0"/>
                      <w:divBdr>
                        <w:top w:val="none" w:sz="0" w:space="0" w:color="auto"/>
                        <w:left w:val="none" w:sz="0" w:space="0" w:color="auto"/>
                        <w:bottom w:val="none" w:sz="0" w:space="0" w:color="auto"/>
                        <w:right w:val="none" w:sz="0" w:space="0" w:color="auto"/>
                      </w:divBdr>
                      <w:divsChild>
                        <w:div w:id="1722438021">
                          <w:marLeft w:val="0"/>
                          <w:marRight w:val="0"/>
                          <w:marTop w:val="0"/>
                          <w:marBottom w:val="0"/>
                          <w:divBdr>
                            <w:top w:val="none" w:sz="0" w:space="0" w:color="auto"/>
                            <w:left w:val="none" w:sz="0" w:space="0" w:color="auto"/>
                            <w:bottom w:val="none" w:sz="0" w:space="0" w:color="auto"/>
                            <w:right w:val="none" w:sz="0" w:space="0" w:color="auto"/>
                          </w:divBdr>
                        </w:div>
                        <w:div w:id="1995719576">
                          <w:marLeft w:val="0"/>
                          <w:marRight w:val="0"/>
                          <w:marTop w:val="0"/>
                          <w:marBottom w:val="0"/>
                          <w:divBdr>
                            <w:top w:val="none" w:sz="0" w:space="0" w:color="auto"/>
                            <w:left w:val="none" w:sz="0" w:space="0" w:color="auto"/>
                            <w:bottom w:val="none" w:sz="0" w:space="0" w:color="auto"/>
                            <w:right w:val="none" w:sz="0" w:space="0" w:color="auto"/>
                          </w:divBdr>
                        </w:div>
                      </w:divsChild>
                    </w:div>
                    <w:div w:id="658078152">
                      <w:marLeft w:val="0"/>
                      <w:marRight w:val="0"/>
                      <w:marTop w:val="0"/>
                      <w:marBottom w:val="0"/>
                      <w:divBdr>
                        <w:top w:val="none" w:sz="0" w:space="0" w:color="auto"/>
                        <w:left w:val="none" w:sz="0" w:space="0" w:color="auto"/>
                        <w:bottom w:val="none" w:sz="0" w:space="0" w:color="auto"/>
                        <w:right w:val="none" w:sz="0" w:space="0" w:color="auto"/>
                      </w:divBdr>
                      <w:divsChild>
                        <w:div w:id="651325881">
                          <w:marLeft w:val="0"/>
                          <w:marRight w:val="0"/>
                          <w:marTop w:val="0"/>
                          <w:marBottom w:val="0"/>
                          <w:divBdr>
                            <w:top w:val="none" w:sz="0" w:space="0" w:color="auto"/>
                            <w:left w:val="none" w:sz="0" w:space="0" w:color="auto"/>
                            <w:bottom w:val="none" w:sz="0" w:space="0" w:color="auto"/>
                            <w:right w:val="none" w:sz="0" w:space="0" w:color="auto"/>
                          </w:divBdr>
                        </w:div>
                        <w:div w:id="1579246865">
                          <w:marLeft w:val="0"/>
                          <w:marRight w:val="0"/>
                          <w:marTop w:val="0"/>
                          <w:marBottom w:val="0"/>
                          <w:divBdr>
                            <w:top w:val="none" w:sz="0" w:space="0" w:color="auto"/>
                            <w:left w:val="none" w:sz="0" w:space="0" w:color="auto"/>
                            <w:bottom w:val="none" w:sz="0" w:space="0" w:color="auto"/>
                            <w:right w:val="none" w:sz="0" w:space="0" w:color="auto"/>
                          </w:divBdr>
                        </w:div>
                        <w:div w:id="1727679260">
                          <w:marLeft w:val="0"/>
                          <w:marRight w:val="0"/>
                          <w:marTop w:val="0"/>
                          <w:marBottom w:val="0"/>
                          <w:divBdr>
                            <w:top w:val="none" w:sz="0" w:space="0" w:color="auto"/>
                            <w:left w:val="none" w:sz="0" w:space="0" w:color="auto"/>
                            <w:bottom w:val="none" w:sz="0" w:space="0" w:color="auto"/>
                            <w:right w:val="none" w:sz="0" w:space="0" w:color="auto"/>
                          </w:divBdr>
                        </w:div>
                        <w:div w:id="16274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3450">
                  <w:marLeft w:val="0"/>
                  <w:marRight w:val="0"/>
                  <w:marTop w:val="0"/>
                  <w:marBottom w:val="0"/>
                  <w:divBdr>
                    <w:top w:val="none" w:sz="0" w:space="0" w:color="auto"/>
                    <w:left w:val="none" w:sz="0" w:space="0" w:color="auto"/>
                    <w:bottom w:val="none" w:sz="0" w:space="0" w:color="auto"/>
                    <w:right w:val="none" w:sz="0" w:space="0" w:color="auto"/>
                  </w:divBdr>
                  <w:divsChild>
                    <w:div w:id="1353340410">
                      <w:marLeft w:val="0"/>
                      <w:marRight w:val="0"/>
                      <w:marTop w:val="0"/>
                      <w:marBottom w:val="0"/>
                      <w:divBdr>
                        <w:top w:val="none" w:sz="0" w:space="0" w:color="auto"/>
                        <w:left w:val="none" w:sz="0" w:space="0" w:color="auto"/>
                        <w:bottom w:val="none" w:sz="0" w:space="0" w:color="auto"/>
                        <w:right w:val="none" w:sz="0" w:space="0" w:color="auto"/>
                      </w:divBdr>
                    </w:div>
                    <w:div w:id="941187562">
                      <w:marLeft w:val="0"/>
                      <w:marRight w:val="0"/>
                      <w:marTop w:val="0"/>
                      <w:marBottom w:val="300"/>
                      <w:divBdr>
                        <w:top w:val="none" w:sz="0" w:space="0" w:color="auto"/>
                        <w:left w:val="none" w:sz="0" w:space="0" w:color="auto"/>
                        <w:bottom w:val="none" w:sz="0" w:space="0" w:color="auto"/>
                        <w:right w:val="none" w:sz="0" w:space="0" w:color="auto"/>
                      </w:divBdr>
                      <w:divsChild>
                        <w:div w:id="15499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0485">
                  <w:marLeft w:val="0"/>
                  <w:marRight w:val="0"/>
                  <w:marTop w:val="0"/>
                  <w:marBottom w:val="0"/>
                  <w:divBdr>
                    <w:top w:val="none" w:sz="0" w:space="0" w:color="auto"/>
                    <w:left w:val="none" w:sz="0" w:space="0" w:color="auto"/>
                    <w:bottom w:val="none" w:sz="0" w:space="0" w:color="auto"/>
                    <w:right w:val="none" w:sz="0" w:space="0" w:color="auto"/>
                  </w:divBdr>
                  <w:divsChild>
                    <w:div w:id="796726616">
                      <w:marLeft w:val="0"/>
                      <w:marRight w:val="0"/>
                      <w:marTop w:val="0"/>
                      <w:marBottom w:val="0"/>
                      <w:divBdr>
                        <w:top w:val="none" w:sz="0" w:space="0" w:color="auto"/>
                        <w:left w:val="none" w:sz="0" w:space="0" w:color="auto"/>
                        <w:bottom w:val="none" w:sz="0" w:space="0" w:color="auto"/>
                        <w:right w:val="none" w:sz="0" w:space="0" w:color="auto"/>
                      </w:divBdr>
                    </w:div>
                    <w:div w:id="314644521">
                      <w:marLeft w:val="0"/>
                      <w:marRight w:val="0"/>
                      <w:marTop w:val="0"/>
                      <w:marBottom w:val="300"/>
                      <w:divBdr>
                        <w:top w:val="none" w:sz="0" w:space="0" w:color="auto"/>
                        <w:left w:val="none" w:sz="0" w:space="0" w:color="auto"/>
                        <w:bottom w:val="none" w:sz="0" w:space="0" w:color="auto"/>
                        <w:right w:val="none" w:sz="0" w:space="0" w:color="auto"/>
                      </w:divBdr>
                      <w:divsChild>
                        <w:div w:id="191249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8983">
                  <w:marLeft w:val="0"/>
                  <w:marRight w:val="0"/>
                  <w:marTop w:val="0"/>
                  <w:marBottom w:val="0"/>
                  <w:divBdr>
                    <w:top w:val="none" w:sz="0" w:space="0" w:color="auto"/>
                    <w:left w:val="none" w:sz="0" w:space="0" w:color="auto"/>
                    <w:bottom w:val="none" w:sz="0" w:space="0" w:color="auto"/>
                    <w:right w:val="none" w:sz="0" w:space="0" w:color="auto"/>
                  </w:divBdr>
                  <w:divsChild>
                    <w:div w:id="790199158">
                      <w:marLeft w:val="0"/>
                      <w:marRight w:val="0"/>
                      <w:marTop w:val="0"/>
                      <w:marBottom w:val="0"/>
                      <w:divBdr>
                        <w:top w:val="none" w:sz="0" w:space="0" w:color="auto"/>
                        <w:left w:val="none" w:sz="0" w:space="0" w:color="auto"/>
                        <w:bottom w:val="none" w:sz="0" w:space="0" w:color="auto"/>
                        <w:right w:val="none" w:sz="0" w:space="0" w:color="auto"/>
                      </w:divBdr>
                    </w:div>
                    <w:div w:id="150995981">
                      <w:marLeft w:val="0"/>
                      <w:marRight w:val="0"/>
                      <w:marTop w:val="0"/>
                      <w:marBottom w:val="0"/>
                      <w:divBdr>
                        <w:top w:val="none" w:sz="0" w:space="0" w:color="auto"/>
                        <w:left w:val="none" w:sz="0" w:space="0" w:color="auto"/>
                        <w:bottom w:val="none" w:sz="0" w:space="0" w:color="auto"/>
                        <w:right w:val="none" w:sz="0" w:space="0" w:color="auto"/>
                      </w:divBdr>
                    </w:div>
                    <w:div w:id="1474836142">
                      <w:marLeft w:val="0"/>
                      <w:marRight w:val="0"/>
                      <w:marTop w:val="0"/>
                      <w:marBottom w:val="300"/>
                      <w:divBdr>
                        <w:top w:val="none" w:sz="0" w:space="0" w:color="auto"/>
                        <w:left w:val="none" w:sz="0" w:space="0" w:color="auto"/>
                        <w:bottom w:val="none" w:sz="0" w:space="0" w:color="auto"/>
                        <w:right w:val="none" w:sz="0" w:space="0" w:color="auto"/>
                      </w:divBdr>
                      <w:divsChild>
                        <w:div w:id="198157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96058">
                  <w:marLeft w:val="0"/>
                  <w:marRight w:val="0"/>
                  <w:marTop w:val="0"/>
                  <w:marBottom w:val="0"/>
                  <w:divBdr>
                    <w:top w:val="none" w:sz="0" w:space="0" w:color="auto"/>
                    <w:left w:val="none" w:sz="0" w:space="0" w:color="auto"/>
                    <w:bottom w:val="none" w:sz="0" w:space="0" w:color="auto"/>
                    <w:right w:val="none" w:sz="0" w:space="0" w:color="auto"/>
                  </w:divBdr>
                  <w:divsChild>
                    <w:div w:id="1761291953">
                      <w:marLeft w:val="0"/>
                      <w:marRight w:val="0"/>
                      <w:marTop w:val="0"/>
                      <w:marBottom w:val="0"/>
                      <w:divBdr>
                        <w:top w:val="none" w:sz="0" w:space="0" w:color="auto"/>
                        <w:left w:val="none" w:sz="0" w:space="0" w:color="auto"/>
                        <w:bottom w:val="none" w:sz="0" w:space="0" w:color="auto"/>
                        <w:right w:val="none" w:sz="0" w:space="0" w:color="auto"/>
                      </w:divBdr>
                    </w:div>
                    <w:div w:id="1451899117">
                      <w:marLeft w:val="0"/>
                      <w:marRight w:val="0"/>
                      <w:marTop w:val="0"/>
                      <w:marBottom w:val="300"/>
                      <w:divBdr>
                        <w:top w:val="none" w:sz="0" w:space="0" w:color="auto"/>
                        <w:left w:val="none" w:sz="0" w:space="0" w:color="auto"/>
                        <w:bottom w:val="none" w:sz="0" w:space="0" w:color="auto"/>
                        <w:right w:val="none" w:sz="0" w:space="0" w:color="auto"/>
                      </w:divBdr>
                      <w:divsChild>
                        <w:div w:id="1391732607">
                          <w:marLeft w:val="0"/>
                          <w:marRight w:val="0"/>
                          <w:marTop w:val="0"/>
                          <w:marBottom w:val="0"/>
                          <w:divBdr>
                            <w:top w:val="none" w:sz="0" w:space="0" w:color="auto"/>
                            <w:left w:val="none" w:sz="0" w:space="0" w:color="auto"/>
                            <w:bottom w:val="none" w:sz="0" w:space="0" w:color="auto"/>
                            <w:right w:val="none" w:sz="0" w:space="0" w:color="auto"/>
                          </w:divBdr>
                        </w:div>
                      </w:divsChild>
                    </w:div>
                    <w:div w:id="58674359">
                      <w:marLeft w:val="0"/>
                      <w:marRight w:val="0"/>
                      <w:marTop w:val="0"/>
                      <w:marBottom w:val="0"/>
                      <w:divBdr>
                        <w:top w:val="none" w:sz="0" w:space="0" w:color="auto"/>
                        <w:left w:val="none" w:sz="0" w:space="0" w:color="auto"/>
                        <w:bottom w:val="none" w:sz="0" w:space="0" w:color="auto"/>
                        <w:right w:val="none" w:sz="0" w:space="0" w:color="auto"/>
                      </w:divBdr>
                    </w:div>
                    <w:div w:id="1715812723">
                      <w:marLeft w:val="0"/>
                      <w:marRight w:val="0"/>
                      <w:marTop w:val="0"/>
                      <w:marBottom w:val="300"/>
                      <w:divBdr>
                        <w:top w:val="none" w:sz="0" w:space="0" w:color="auto"/>
                        <w:left w:val="none" w:sz="0" w:space="0" w:color="auto"/>
                        <w:bottom w:val="none" w:sz="0" w:space="0" w:color="auto"/>
                        <w:right w:val="none" w:sz="0" w:space="0" w:color="auto"/>
                      </w:divBdr>
                      <w:divsChild>
                        <w:div w:id="45653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59002">
                  <w:marLeft w:val="0"/>
                  <w:marRight w:val="0"/>
                  <w:marTop w:val="0"/>
                  <w:marBottom w:val="0"/>
                  <w:divBdr>
                    <w:top w:val="none" w:sz="0" w:space="0" w:color="auto"/>
                    <w:left w:val="none" w:sz="0" w:space="0" w:color="auto"/>
                    <w:bottom w:val="none" w:sz="0" w:space="0" w:color="auto"/>
                    <w:right w:val="none" w:sz="0" w:space="0" w:color="auto"/>
                  </w:divBdr>
                  <w:divsChild>
                    <w:div w:id="447048947">
                      <w:marLeft w:val="0"/>
                      <w:marRight w:val="0"/>
                      <w:marTop w:val="0"/>
                      <w:marBottom w:val="0"/>
                      <w:divBdr>
                        <w:top w:val="none" w:sz="0" w:space="0" w:color="auto"/>
                        <w:left w:val="none" w:sz="0" w:space="0" w:color="auto"/>
                        <w:bottom w:val="none" w:sz="0" w:space="0" w:color="auto"/>
                        <w:right w:val="none" w:sz="0" w:space="0" w:color="auto"/>
                      </w:divBdr>
                    </w:div>
                  </w:divsChild>
                </w:div>
                <w:div w:id="1527871393">
                  <w:marLeft w:val="0"/>
                  <w:marRight w:val="0"/>
                  <w:marTop w:val="0"/>
                  <w:marBottom w:val="0"/>
                  <w:divBdr>
                    <w:top w:val="none" w:sz="0" w:space="0" w:color="auto"/>
                    <w:left w:val="none" w:sz="0" w:space="0" w:color="auto"/>
                    <w:bottom w:val="none" w:sz="0" w:space="0" w:color="auto"/>
                    <w:right w:val="none" w:sz="0" w:space="0" w:color="auto"/>
                  </w:divBdr>
                  <w:divsChild>
                    <w:div w:id="1448503624">
                      <w:marLeft w:val="0"/>
                      <w:marRight w:val="0"/>
                      <w:marTop w:val="0"/>
                      <w:marBottom w:val="0"/>
                      <w:divBdr>
                        <w:top w:val="none" w:sz="0" w:space="0" w:color="auto"/>
                        <w:left w:val="none" w:sz="0" w:space="0" w:color="auto"/>
                        <w:bottom w:val="none" w:sz="0" w:space="0" w:color="auto"/>
                        <w:right w:val="none" w:sz="0" w:space="0" w:color="auto"/>
                      </w:divBdr>
                    </w:div>
                    <w:div w:id="1533222920">
                      <w:marLeft w:val="0"/>
                      <w:marRight w:val="0"/>
                      <w:marTop w:val="0"/>
                      <w:marBottom w:val="300"/>
                      <w:divBdr>
                        <w:top w:val="none" w:sz="0" w:space="0" w:color="auto"/>
                        <w:left w:val="none" w:sz="0" w:space="0" w:color="auto"/>
                        <w:bottom w:val="none" w:sz="0" w:space="0" w:color="auto"/>
                        <w:right w:val="none" w:sz="0" w:space="0" w:color="auto"/>
                      </w:divBdr>
                      <w:divsChild>
                        <w:div w:id="25718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7974375">
      <w:bodyDiv w:val="1"/>
      <w:marLeft w:val="0"/>
      <w:marRight w:val="0"/>
      <w:marTop w:val="0"/>
      <w:marBottom w:val="0"/>
      <w:divBdr>
        <w:top w:val="none" w:sz="0" w:space="0" w:color="auto"/>
        <w:left w:val="none" w:sz="0" w:space="0" w:color="auto"/>
        <w:bottom w:val="none" w:sz="0" w:space="0" w:color="auto"/>
        <w:right w:val="none" w:sz="0" w:space="0" w:color="auto"/>
      </w:divBdr>
      <w:divsChild>
        <w:div w:id="1950353069">
          <w:marLeft w:val="0"/>
          <w:marRight w:val="0"/>
          <w:marTop w:val="0"/>
          <w:marBottom w:val="0"/>
          <w:divBdr>
            <w:top w:val="single" w:sz="6" w:space="0" w:color="EFEFED"/>
            <w:left w:val="none" w:sz="0" w:space="0" w:color="auto"/>
            <w:bottom w:val="none" w:sz="0" w:space="0" w:color="auto"/>
            <w:right w:val="none" w:sz="0" w:space="0" w:color="auto"/>
          </w:divBdr>
          <w:divsChild>
            <w:div w:id="977538349">
              <w:marLeft w:val="0"/>
              <w:marRight w:val="0"/>
              <w:marTop w:val="0"/>
              <w:marBottom w:val="0"/>
              <w:divBdr>
                <w:top w:val="none" w:sz="0" w:space="0" w:color="auto"/>
                <w:left w:val="none" w:sz="0" w:space="0" w:color="auto"/>
                <w:bottom w:val="none" w:sz="0" w:space="0" w:color="auto"/>
                <w:right w:val="none" w:sz="0" w:space="0" w:color="auto"/>
              </w:divBdr>
              <w:divsChild>
                <w:div w:id="1004553063">
                  <w:marLeft w:val="0"/>
                  <w:marRight w:val="0"/>
                  <w:marTop w:val="0"/>
                  <w:marBottom w:val="0"/>
                  <w:divBdr>
                    <w:top w:val="none" w:sz="0" w:space="0" w:color="auto"/>
                    <w:left w:val="none" w:sz="0" w:space="0" w:color="auto"/>
                    <w:bottom w:val="none" w:sz="0" w:space="0" w:color="auto"/>
                    <w:right w:val="none" w:sz="0" w:space="0" w:color="auto"/>
                  </w:divBdr>
                  <w:divsChild>
                    <w:div w:id="337585519">
                      <w:marLeft w:val="0"/>
                      <w:marRight w:val="0"/>
                      <w:marTop w:val="0"/>
                      <w:marBottom w:val="0"/>
                      <w:divBdr>
                        <w:top w:val="none" w:sz="0" w:space="0" w:color="auto"/>
                        <w:left w:val="none" w:sz="0" w:space="0" w:color="auto"/>
                        <w:bottom w:val="none" w:sz="0" w:space="0" w:color="auto"/>
                        <w:right w:val="none" w:sz="0" w:space="0" w:color="auto"/>
                      </w:divBdr>
                    </w:div>
                    <w:div w:id="2118600640">
                      <w:marLeft w:val="0"/>
                      <w:marRight w:val="0"/>
                      <w:marTop w:val="0"/>
                      <w:marBottom w:val="300"/>
                      <w:divBdr>
                        <w:top w:val="none" w:sz="0" w:space="0" w:color="auto"/>
                        <w:left w:val="none" w:sz="0" w:space="0" w:color="auto"/>
                        <w:bottom w:val="none" w:sz="0" w:space="0" w:color="auto"/>
                        <w:right w:val="none" w:sz="0" w:space="0" w:color="auto"/>
                      </w:divBdr>
                      <w:divsChild>
                        <w:div w:id="4864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58430">
                  <w:marLeft w:val="0"/>
                  <w:marRight w:val="0"/>
                  <w:marTop w:val="0"/>
                  <w:marBottom w:val="0"/>
                  <w:divBdr>
                    <w:top w:val="none" w:sz="0" w:space="0" w:color="auto"/>
                    <w:left w:val="none" w:sz="0" w:space="0" w:color="auto"/>
                    <w:bottom w:val="none" w:sz="0" w:space="0" w:color="auto"/>
                    <w:right w:val="none" w:sz="0" w:space="0" w:color="auto"/>
                  </w:divBdr>
                  <w:divsChild>
                    <w:div w:id="1534536764">
                      <w:marLeft w:val="0"/>
                      <w:marRight w:val="0"/>
                      <w:marTop w:val="0"/>
                      <w:marBottom w:val="0"/>
                      <w:divBdr>
                        <w:top w:val="none" w:sz="0" w:space="0" w:color="auto"/>
                        <w:left w:val="none" w:sz="0" w:space="0" w:color="auto"/>
                        <w:bottom w:val="none" w:sz="0" w:space="0" w:color="auto"/>
                        <w:right w:val="none" w:sz="0" w:space="0" w:color="auto"/>
                      </w:divBdr>
                    </w:div>
                    <w:div w:id="1619602748">
                      <w:marLeft w:val="0"/>
                      <w:marRight w:val="0"/>
                      <w:marTop w:val="0"/>
                      <w:marBottom w:val="300"/>
                      <w:divBdr>
                        <w:top w:val="none" w:sz="0" w:space="0" w:color="auto"/>
                        <w:left w:val="none" w:sz="0" w:space="0" w:color="auto"/>
                        <w:bottom w:val="none" w:sz="0" w:space="0" w:color="auto"/>
                        <w:right w:val="none" w:sz="0" w:space="0" w:color="auto"/>
                      </w:divBdr>
                      <w:divsChild>
                        <w:div w:id="15364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5374">
                  <w:marLeft w:val="0"/>
                  <w:marRight w:val="0"/>
                  <w:marTop w:val="0"/>
                  <w:marBottom w:val="0"/>
                  <w:divBdr>
                    <w:top w:val="none" w:sz="0" w:space="0" w:color="auto"/>
                    <w:left w:val="none" w:sz="0" w:space="0" w:color="auto"/>
                    <w:bottom w:val="none" w:sz="0" w:space="0" w:color="auto"/>
                    <w:right w:val="none" w:sz="0" w:space="0" w:color="auto"/>
                  </w:divBdr>
                  <w:divsChild>
                    <w:div w:id="267012109">
                      <w:marLeft w:val="0"/>
                      <w:marRight w:val="0"/>
                      <w:marTop w:val="0"/>
                      <w:marBottom w:val="0"/>
                      <w:divBdr>
                        <w:top w:val="none" w:sz="0" w:space="0" w:color="auto"/>
                        <w:left w:val="none" w:sz="0" w:space="0" w:color="auto"/>
                        <w:bottom w:val="none" w:sz="0" w:space="0" w:color="auto"/>
                        <w:right w:val="none" w:sz="0" w:space="0" w:color="auto"/>
                      </w:divBdr>
                    </w:div>
                    <w:div w:id="1108507386">
                      <w:marLeft w:val="0"/>
                      <w:marRight w:val="0"/>
                      <w:marTop w:val="0"/>
                      <w:marBottom w:val="0"/>
                      <w:divBdr>
                        <w:top w:val="none" w:sz="0" w:space="0" w:color="auto"/>
                        <w:left w:val="none" w:sz="0" w:space="0" w:color="auto"/>
                        <w:bottom w:val="none" w:sz="0" w:space="0" w:color="auto"/>
                        <w:right w:val="none" w:sz="0" w:space="0" w:color="auto"/>
                      </w:divBdr>
                    </w:div>
                    <w:div w:id="86462120">
                      <w:marLeft w:val="0"/>
                      <w:marRight w:val="0"/>
                      <w:marTop w:val="0"/>
                      <w:marBottom w:val="0"/>
                      <w:divBdr>
                        <w:top w:val="none" w:sz="0" w:space="0" w:color="auto"/>
                        <w:left w:val="none" w:sz="0" w:space="0" w:color="auto"/>
                        <w:bottom w:val="none" w:sz="0" w:space="0" w:color="auto"/>
                        <w:right w:val="none" w:sz="0" w:space="0" w:color="auto"/>
                      </w:divBdr>
                    </w:div>
                    <w:div w:id="1795563491">
                      <w:marLeft w:val="0"/>
                      <w:marRight w:val="0"/>
                      <w:marTop w:val="0"/>
                      <w:marBottom w:val="300"/>
                      <w:divBdr>
                        <w:top w:val="none" w:sz="0" w:space="0" w:color="auto"/>
                        <w:left w:val="none" w:sz="0" w:space="0" w:color="auto"/>
                        <w:bottom w:val="none" w:sz="0" w:space="0" w:color="auto"/>
                        <w:right w:val="none" w:sz="0" w:space="0" w:color="auto"/>
                      </w:divBdr>
                      <w:divsChild>
                        <w:div w:id="7707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49">
                  <w:marLeft w:val="0"/>
                  <w:marRight w:val="0"/>
                  <w:marTop w:val="0"/>
                  <w:marBottom w:val="0"/>
                  <w:divBdr>
                    <w:top w:val="none" w:sz="0" w:space="0" w:color="auto"/>
                    <w:left w:val="none" w:sz="0" w:space="0" w:color="auto"/>
                    <w:bottom w:val="none" w:sz="0" w:space="0" w:color="auto"/>
                    <w:right w:val="none" w:sz="0" w:space="0" w:color="auto"/>
                  </w:divBdr>
                  <w:divsChild>
                    <w:div w:id="115025847">
                      <w:marLeft w:val="0"/>
                      <w:marRight w:val="0"/>
                      <w:marTop w:val="0"/>
                      <w:marBottom w:val="0"/>
                      <w:divBdr>
                        <w:top w:val="none" w:sz="0" w:space="0" w:color="auto"/>
                        <w:left w:val="none" w:sz="0" w:space="0" w:color="auto"/>
                        <w:bottom w:val="none" w:sz="0" w:space="0" w:color="auto"/>
                        <w:right w:val="none" w:sz="0" w:space="0" w:color="auto"/>
                      </w:divBdr>
                    </w:div>
                  </w:divsChild>
                </w:div>
                <w:div w:id="454179759">
                  <w:marLeft w:val="0"/>
                  <w:marRight w:val="0"/>
                  <w:marTop w:val="0"/>
                  <w:marBottom w:val="0"/>
                  <w:divBdr>
                    <w:top w:val="none" w:sz="0" w:space="0" w:color="auto"/>
                    <w:left w:val="none" w:sz="0" w:space="0" w:color="auto"/>
                    <w:bottom w:val="none" w:sz="0" w:space="0" w:color="auto"/>
                    <w:right w:val="none" w:sz="0" w:space="0" w:color="auto"/>
                  </w:divBdr>
                  <w:divsChild>
                    <w:div w:id="1337151137">
                      <w:marLeft w:val="0"/>
                      <w:marRight w:val="0"/>
                      <w:marTop w:val="0"/>
                      <w:marBottom w:val="0"/>
                      <w:divBdr>
                        <w:top w:val="none" w:sz="0" w:space="0" w:color="auto"/>
                        <w:left w:val="none" w:sz="0" w:space="0" w:color="auto"/>
                        <w:bottom w:val="none" w:sz="0" w:space="0" w:color="auto"/>
                        <w:right w:val="none" w:sz="0" w:space="0" w:color="auto"/>
                      </w:divBdr>
                    </w:div>
                    <w:div w:id="1431202391">
                      <w:marLeft w:val="0"/>
                      <w:marRight w:val="0"/>
                      <w:marTop w:val="0"/>
                      <w:marBottom w:val="300"/>
                      <w:divBdr>
                        <w:top w:val="none" w:sz="0" w:space="0" w:color="auto"/>
                        <w:left w:val="none" w:sz="0" w:space="0" w:color="auto"/>
                        <w:bottom w:val="none" w:sz="0" w:space="0" w:color="auto"/>
                        <w:right w:val="none" w:sz="0" w:space="0" w:color="auto"/>
                      </w:divBdr>
                      <w:divsChild>
                        <w:div w:id="403141215">
                          <w:marLeft w:val="0"/>
                          <w:marRight w:val="0"/>
                          <w:marTop w:val="0"/>
                          <w:marBottom w:val="0"/>
                          <w:divBdr>
                            <w:top w:val="none" w:sz="0" w:space="0" w:color="auto"/>
                            <w:left w:val="none" w:sz="0" w:space="0" w:color="auto"/>
                            <w:bottom w:val="none" w:sz="0" w:space="0" w:color="auto"/>
                            <w:right w:val="none" w:sz="0" w:space="0" w:color="auto"/>
                          </w:divBdr>
                        </w:div>
                      </w:divsChild>
                    </w:div>
                    <w:div w:id="661545063">
                      <w:marLeft w:val="0"/>
                      <w:marRight w:val="0"/>
                      <w:marTop w:val="0"/>
                      <w:marBottom w:val="0"/>
                      <w:divBdr>
                        <w:top w:val="none" w:sz="0" w:space="0" w:color="auto"/>
                        <w:left w:val="none" w:sz="0" w:space="0" w:color="auto"/>
                        <w:bottom w:val="none" w:sz="0" w:space="0" w:color="auto"/>
                        <w:right w:val="none" w:sz="0" w:space="0" w:color="auto"/>
                      </w:divBdr>
                    </w:div>
                    <w:div w:id="947004145">
                      <w:marLeft w:val="0"/>
                      <w:marRight w:val="0"/>
                      <w:marTop w:val="0"/>
                      <w:marBottom w:val="300"/>
                      <w:divBdr>
                        <w:top w:val="none" w:sz="0" w:space="0" w:color="auto"/>
                        <w:left w:val="none" w:sz="0" w:space="0" w:color="auto"/>
                        <w:bottom w:val="none" w:sz="0" w:space="0" w:color="auto"/>
                        <w:right w:val="none" w:sz="0" w:space="0" w:color="auto"/>
                      </w:divBdr>
                      <w:divsChild>
                        <w:div w:id="3998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419126">
          <w:marLeft w:val="0"/>
          <w:marRight w:val="0"/>
          <w:marTop w:val="0"/>
          <w:marBottom w:val="0"/>
          <w:divBdr>
            <w:top w:val="single" w:sz="6" w:space="0" w:color="EFEFED"/>
            <w:left w:val="none" w:sz="0" w:space="0" w:color="auto"/>
            <w:bottom w:val="none" w:sz="0" w:space="0" w:color="auto"/>
            <w:right w:val="none" w:sz="0" w:space="0" w:color="auto"/>
          </w:divBdr>
          <w:divsChild>
            <w:div w:id="1693457795">
              <w:marLeft w:val="0"/>
              <w:marRight w:val="0"/>
              <w:marTop w:val="0"/>
              <w:marBottom w:val="0"/>
              <w:divBdr>
                <w:top w:val="none" w:sz="0" w:space="0" w:color="auto"/>
                <w:left w:val="none" w:sz="0" w:space="0" w:color="auto"/>
                <w:bottom w:val="none" w:sz="0" w:space="0" w:color="auto"/>
                <w:right w:val="none" w:sz="0" w:space="0" w:color="auto"/>
              </w:divBdr>
              <w:divsChild>
                <w:div w:id="1040401188">
                  <w:marLeft w:val="0"/>
                  <w:marRight w:val="0"/>
                  <w:marTop w:val="0"/>
                  <w:marBottom w:val="0"/>
                  <w:divBdr>
                    <w:top w:val="none" w:sz="0" w:space="0" w:color="auto"/>
                    <w:left w:val="none" w:sz="0" w:space="0" w:color="auto"/>
                    <w:bottom w:val="none" w:sz="0" w:space="0" w:color="auto"/>
                    <w:right w:val="none" w:sz="0" w:space="0" w:color="auto"/>
                  </w:divBdr>
                  <w:divsChild>
                    <w:div w:id="690766248">
                      <w:marLeft w:val="0"/>
                      <w:marRight w:val="0"/>
                      <w:marTop w:val="0"/>
                      <w:marBottom w:val="0"/>
                      <w:divBdr>
                        <w:top w:val="none" w:sz="0" w:space="0" w:color="auto"/>
                        <w:left w:val="none" w:sz="0" w:space="0" w:color="auto"/>
                        <w:bottom w:val="none" w:sz="0" w:space="0" w:color="auto"/>
                        <w:right w:val="none" w:sz="0" w:space="0" w:color="auto"/>
                      </w:divBdr>
                    </w:div>
                    <w:div w:id="1395350649">
                      <w:marLeft w:val="0"/>
                      <w:marRight w:val="0"/>
                      <w:marTop w:val="0"/>
                      <w:marBottom w:val="0"/>
                      <w:divBdr>
                        <w:top w:val="none" w:sz="0" w:space="0" w:color="auto"/>
                        <w:left w:val="none" w:sz="0" w:space="0" w:color="auto"/>
                        <w:bottom w:val="none" w:sz="0" w:space="0" w:color="auto"/>
                        <w:right w:val="none" w:sz="0" w:space="0" w:color="auto"/>
                      </w:divBdr>
                    </w:div>
                    <w:div w:id="972248411">
                      <w:marLeft w:val="0"/>
                      <w:marRight w:val="0"/>
                      <w:marTop w:val="0"/>
                      <w:marBottom w:val="0"/>
                      <w:divBdr>
                        <w:top w:val="none" w:sz="0" w:space="0" w:color="auto"/>
                        <w:left w:val="none" w:sz="0" w:space="0" w:color="auto"/>
                        <w:bottom w:val="none" w:sz="0" w:space="0" w:color="auto"/>
                        <w:right w:val="none" w:sz="0" w:space="0" w:color="auto"/>
                      </w:divBdr>
                    </w:div>
                    <w:div w:id="968366401">
                      <w:marLeft w:val="0"/>
                      <w:marRight w:val="0"/>
                      <w:marTop w:val="0"/>
                      <w:marBottom w:val="300"/>
                      <w:divBdr>
                        <w:top w:val="none" w:sz="0" w:space="0" w:color="auto"/>
                        <w:left w:val="none" w:sz="0" w:space="0" w:color="auto"/>
                        <w:bottom w:val="none" w:sz="0" w:space="0" w:color="auto"/>
                        <w:right w:val="none" w:sz="0" w:space="0" w:color="auto"/>
                      </w:divBdr>
                      <w:divsChild>
                        <w:div w:id="364405255">
                          <w:marLeft w:val="0"/>
                          <w:marRight w:val="0"/>
                          <w:marTop w:val="0"/>
                          <w:marBottom w:val="0"/>
                          <w:divBdr>
                            <w:top w:val="none" w:sz="0" w:space="0" w:color="auto"/>
                            <w:left w:val="none" w:sz="0" w:space="0" w:color="auto"/>
                            <w:bottom w:val="none" w:sz="0" w:space="0" w:color="auto"/>
                            <w:right w:val="none" w:sz="0" w:space="0" w:color="auto"/>
                          </w:divBdr>
                        </w:div>
                      </w:divsChild>
                    </w:div>
                    <w:div w:id="13724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369619">
      <w:bodyDiv w:val="1"/>
      <w:marLeft w:val="0"/>
      <w:marRight w:val="0"/>
      <w:marTop w:val="0"/>
      <w:marBottom w:val="0"/>
      <w:divBdr>
        <w:top w:val="none" w:sz="0" w:space="0" w:color="auto"/>
        <w:left w:val="none" w:sz="0" w:space="0" w:color="auto"/>
        <w:bottom w:val="none" w:sz="0" w:space="0" w:color="auto"/>
        <w:right w:val="none" w:sz="0" w:space="0" w:color="auto"/>
      </w:divBdr>
    </w:div>
    <w:div w:id="733821972">
      <w:bodyDiv w:val="1"/>
      <w:marLeft w:val="0"/>
      <w:marRight w:val="0"/>
      <w:marTop w:val="0"/>
      <w:marBottom w:val="0"/>
      <w:divBdr>
        <w:top w:val="none" w:sz="0" w:space="0" w:color="auto"/>
        <w:left w:val="none" w:sz="0" w:space="0" w:color="auto"/>
        <w:bottom w:val="none" w:sz="0" w:space="0" w:color="auto"/>
        <w:right w:val="none" w:sz="0" w:space="0" w:color="auto"/>
      </w:divBdr>
    </w:div>
    <w:div w:id="762801340">
      <w:bodyDiv w:val="1"/>
      <w:marLeft w:val="0"/>
      <w:marRight w:val="0"/>
      <w:marTop w:val="0"/>
      <w:marBottom w:val="0"/>
      <w:divBdr>
        <w:top w:val="none" w:sz="0" w:space="0" w:color="auto"/>
        <w:left w:val="none" w:sz="0" w:space="0" w:color="auto"/>
        <w:bottom w:val="none" w:sz="0" w:space="0" w:color="auto"/>
        <w:right w:val="none" w:sz="0" w:space="0" w:color="auto"/>
      </w:divBdr>
      <w:divsChild>
        <w:div w:id="986086717">
          <w:marLeft w:val="0"/>
          <w:marRight w:val="0"/>
          <w:marTop w:val="0"/>
          <w:marBottom w:val="0"/>
          <w:divBdr>
            <w:top w:val="single" w:sz="6" w:space="0" w:color="EFEFED"/>
            <w:left w:val="none" w:sz="0" w:space="0" w:color="auto"/>
            <w:bottom w:val="none" w:sz="0" w:space="0" w:color="auto"/>
            <w:right w:val="none" w:sz="0" w:space="0" w:color="auto"/>
          </w:divBdr>
          <w:divsChild>
            <w:div w:id="129172035">
              <w:marLeft w:val="0"/>
              <w:marRight w:val="0"/>
              <w:marTop w:val="0"/>
              <w:marBottom w:val="0"/>
              <w:divBdr>
                <w:top w:val="none" w:sz="0" w:space="0" w:color="auto"/>
                <w:left w:val="none" w:sz="0" w:space="0" w:color="auto"/>
                <w:bottom w:val="none" w:sz="0" w:space="0" w:color="auto"/>
                <w:right w:val="none" w:sz="0" w:space="0" w:color="auto"/>
              </w:divBdr>
              <w:divsChild>
                <w:div w:id="409616018">
                  <w:marLeft w:val="0"/>
                  <w:marRight w:val="0"/>
                  <w:marTop w:val="0"/>
                  <w:marBottom w:val="0"/>
                  <w:divBdr>
                    <w:top w:val="none" w:sz="0" w:space="0" w:color="auto"/>
                    <w:left w:val="none" w:sz="0" w:space="0" w:color="auto"/>
                    <w:bottom w:val="none" w:sz="0" w:space="0" w:color="auto"/>
                    <w:right w:val="none" w:sz="0" w:space="0" w:color="auto"/>
                  </w:divBdr>
                  <w:divsChild>
                    <w:div w:id="4892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944406">
          <w:marLeft w:val="0"/>
          <w:marRight w:val="0"/>
          <w:marTop w:val="0"/>
          <w:marBottom w:val="0"/>
          <w:divBdr>
            <w:top w:val="single" w:sz="6" w:space="0" w:color="EFEFED"/>
            <w:left w:val="none" w:sz="0" w:space="0" w:color="auto"/>
            <w:bottom w:val="none" w:sz="0" w:space="0" w:color="auto"/>
            <w:right w:val="none" w:sz="0" w:space="0" w:color="auto"/>
          </w:divBdr>
          <w:divsChild>
            <w:div w:id="1676036689">
              <w:marLeft w:val="0"/>
              <w:marRight w:val="0"/>
              <w:marTop w:val="0"/>
              <w:marBottom w:val="0"/>
              <w:divBdr>
                <w:top w:val="none" w:sz="0" w:space="0" w:color="auto"/>
                <w:left w:val="none" w:sz="0" w:space="0" w:color="auto"/>
                <w:bottom w:val="none" w:sz="0" w:space="0" w:color="auto"/>
                <w:right w:val="none" w:sz="0" w:space="0" w:color="auto"/>
              </w:divBdr>
              <w:divsChild>
                <w:div w:id="1052120881">
                  <w:marLeft w:val="0"/>
                  <w:marRight w:val="0"/>
                  <w:marTop w:val="0"/>
                  <w:marBottom w:val="0"/>
                  <w:divBdr>
                    <w:top w:val="none" w:sz="0" w:space="0" w:color="auto"/>
                    <w:left w:val="none" w:sz="0" w:space="0" w:color="auto"/>
                    <w:bottom w:val="none" w:sz="0" w:space="0" w:color="auto"/>
                    <w:right w:val="none" w:sz="0" w:space="0" w:color="auto"/>
                  </w:divBdr>
                </w:div>
                <w:div w:id="803886349">
                  <w:marLeft w:val="0"/>
                  <w:marRight w:val="0"/>
                  <w:marTop w:val="0"/>
                  <w:marBottom w:val="0"/>
                  <w:divBdr>
                    <w:top w:val="none" w:sz="0" w:space="0" w:color="auto"/>
                    <w:left w:val="none" w:sz="0" w:space="0" w:color="auto"/>
                    <w:bottom w:val="none" w:sz="0" w:space="0" w:color="auto"/>
                    <w:right w:val="none" w:sz="0" w:space="0" w:color="auto"/>
                  </w:divBdr>
                </w:div>
                <w:div w:id="1184392872">
                  <w:marLeft w:val="0"/>
                  <w:marRight w:val="0"/>
                  <w:marTop w:val="0"/>
                  <w:marBottom w:val="0"/>
                  <w:divBdr>
                    <w:top w:val="none" w:sz="0" w:space="0" w:color="auto"/>
                    <w:left w:val="none" w:sz="0" w:space="0" w:color="auto"/>
                    <w:bottom w:val="none" w:sz="0" w:space="0" w:color="auto"/>
                    <w:right w:val="none" w:sz="0" w:space="0" w:color="auto"/>
                  </w:divBdr>
                  <w:divsChild>
                    <w:div w:id="2036346291">
                      <w:marLeft w:val="0"/>
                      <w:marRight w:val="0"/>
                      <w:marTop w:val="0"/>
                      <w:marBottom w:val="0"/>
                      <w:divBdr>
                        <w:top w:val="none" w:sz="0" w:space="0" w:color="auto"/>
                        <w:left w:val="none" w:sz="0" w:space="0" w:color="auto"/>
                        <w:bottom w:val="none" w:sz="0" w:space="0" w:color="auto"/>
                        <w:right w:val="none" w:sz="0" w:space="0" w:color="auto"/>
                      </w:divBdr>
                    </w:div>
                    <w:div w:id="118752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391862">
      <w:bodyDiv w:val="1"/>
      <w:marLeft w:val="0"/>
      <w:marRight w:val="0"/>
      <w:marTop w:val="0"/>
      <w:marBottom w:val="0"/>
      <w:divBdr>
        <w:top w:val="none" w:sz="0" w:space="0" w:color="auto"/>
        <w:left w:val="none" w:sz="0" w:space="0" w:color="auto"/>
        <w:bottom w:val="none" w:sz="0" w:space="0" w:color="auto"/>
        <w:right w:val="none" w:sz="0" w:space="0" w:color="auto"/>
      </w:divBdr>
      <w:divsChild>
        <w:div w:id="67073619">
          <w:marLeft w:val="0"/>
          <w:marRight w:val="0"/>
          <w:marTop w:val="0"/>
          <w:marBottom w:val="0"/>
          <w:divBdr>
            <w:top w:val="none" w:sz="0" w:space="0" w:color="auto"/>
            <w:left w:val="none" w:sz="0" w:space="0" w:color="auto"/>
            <w:bottom w:val="none" w:sz="0" w:space="0" w:color="auto"/>
            <w:right w:val="none" w:sz="0" w:space="0" w:color="auto"/>
          </w:divBdr>
          <w:divsChild>
            <w:div w:id="758020207">
              <w:marLeft w:val="0"/>
              <w:marRight w:val="0"/>
              <w:marTop w:val="0"/>
              <w:marBottom w:val="0"/>
              <w:divBdr>
                <w:top w:val="none" w:sz="0" w:space="0" w:color="auto"/>
                <w:left w:val="none" w:sz="0" w:space="0" w:color="auto"/>
                <w:bottom w:val="none" w:sz="0" w:space="0" w:color="auto"/>
                <w:right w:val="none" w:sz="0" w:space="0" w:color="auto"/>
              </w:divBdr>
            </w:div>
            <w:div w:id="1294289190">
              <w:marLeft w:val="0"/>
              <w:marRight w:val="0"/>
              <w:marTop w:val="0"/>
              <w:marBottom w:val="300"/>
              <w:divBdr>
                <w:top w:val="none" w:sz="0" w:space="0" w:color="auto"/>
                <w:left w:val="none" w:sz="0" w:space="0" w:color="auto"/>
                <w:bottom w:val="none" w:sz="0" w:space="0" w:color="auto"/>
                <w:right w:val="none" w:sz="0" w:space="0" w:color="auto"/>
              </w:divBdr>
              <w:divsChild>
                <w:div w:id="1959949279">
                  <w:marLeft w:val="0"/>
                  <w:marRight w:val="0"/>
                  <w:marTop w:val="0"/>
                  <w:marBottom w:val="0"/>
                  <w:divBdr>
                    <w:top w:val="none" w:sz="0" w:space="0" w:color="auto"/>
                    <w:left w:val="none" w:sz="0" w:space="0" w:color="auto"/>
                    <w:bottom w:val="none" w:sz="0" w:space="0" w:color="auto"/>
                    <w:right w:val="none" w:sz="0" w:space="0" w:color="auto"/>
                  </w:divBdr>
                </w:div>
              </w:divsChild>
            </w:div>
            <w:div w:id="1690598944">
              <w:marLeft w:val="0"/>
              <w:marRight w:val="0"/>
              <w:marTop w:val="0"/>
              <w:marBottom w:val="0"/>
              <w:divBdr>
                <w:top w:val="none" w:sz="0" w:space="0" w:color="auto"/>
                <w:left w:val="none" w:sz="0" w:space="0" w:color="auto"/>
                <w:bottom w:val="none" w:sz="0" w:space="0" w:color="auto"/>
                <w:right w:val="none" w:sz="0" w:space="0" w:color="auto"/>
              </w:divBdr>
            </w:div>
            <w:div w:id="708071870">
              <w:marLeft w:val="0"/>
              <w:marRight w:val="0"/>
              <w:marTop w:val="0"/>
              <w:marBottom w:val="300"/>
              <w:divBdr>
                <w:top w:val="none" w:sz="0" w:space="0" w:color="auto"/>
                <w:left w:val="none" w:sz="0" w:space="0" w:color="auto"/>
                <w:bottom w:val="none" w:sz="0" w:space="0" w:color="auto"/>
                <w:right w:val="none" w:sz="0" w:space="0" w:color="auto"/>
              </w:divBdr>
              <w:divsChild>
                <w:div w:id="7757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331">
          <w:marLeft w:val="0"/>
          <w:marRight w:val="0"/>
          <w:marTop w:val="0"/>
          <w:marBottom w:val="0"/>
          <w:divBdr>
            <w:top w:val="none" w:sz="0" w:space="0" w:color="auto"/>
            <w:left w:val="none" w:sz="0" w:space="0" w:color="auto"/>
            <w:bottom w:val="none" w:sz="0" w:space="0" w:color="auto"/>
            <w:right w:val="none" w:sz="0" w:space="0" w:color="auto"/>
          </w:divBdr>
          <w:divsChild>
            <w:div w:id="1977250103">
              <w:marLeft w:val="0"/>
              <w:marRight w:val="0"/>
              <w:marTop w:val="0"/>
              <w:marBottom w:val="0"/>
              <w:divBdr>
                <w:top w:val="none" w:sz="0" w:space="0" w:color="auto"/>
                <w:left w:val="none" w:sz="0" w:space="0" w:color="auto"/>
                <w:bottom w:val="none" w:sz="0" w:space="0" w:color="auto"/>
                <w:right w:val="none" w:sz="0" w:space="0" w:color="auto"/>
              </w:divBdr>
            </w:div>
          </w:divsChild>
        </w:div>
        <w:div w:id="633222829">
          <w:marLeft w:val="0"/>
          <w:marRight w:val="0"/>
          <w:marTop w:val="0"/>
          <w:marBottom w:val="0"/>
          <w:divBdr>
            <w:top w:val="none" w:sz="0" w:space="0" w:color="auto"/>
            <w:left w:val="none" w:sz="0" w:space="0" w:color="auto"/>
            <w:bottom w:val="none" w:sz="0" w:space="0" w:color="auto"/>
            <w:right w:val="none" w:sz="0" w:space="0" w:color="auto"/>
          </w:divBdr>
          <w:divsChild>
            <w:div w:id="91844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31914">
      <w:bodyDiv w:val="1"/>
      <w:marLeft w:val="0"/>
      <w:marRight w:val="0"/>
      <w:marTop w:val="0"/>
      <w:marBottom w:val="0"/>
      <w:divBdr>
        <w:top w:val="none" w:sz="0" w:space="0" w:color="auto"/>
        <w:left w:val="none" w:sz="0" w:space="0" w:color="auto"/>
        <w:bottom w:val="none" w:sz="0" w:space="0" w:color="auto"/>
        <w:right w:val="none" w:sz="0" w:space="0" w:color="auto"/>
      </w:divBdr>
      <w:divsChild>
        <w:div w:id="1604193180">
          <w:marLeft w:val="0"/>
          <w:marRight w:val="0"/>
          <w:marTop w:val="0"/>
          <w:marBottom w:val="0"/>
          <w:divBdr>
            <w:top w:val="single" w:sz="6" w:space="0" w:color="EFEFED"/>
            <w:left w:val="none" w:sz="0" w:space="0" w:color="auto"/>
            <w:bottom w:val="none" w:sz="0" w:space="0" w:color="auto"/>
            <w:right w:val="none" w:sz="0" w:space="0" w:color="auto"/>
          </w:divBdr>
          <w:divsChild>
            <w:div w:id="1639913323">
              <w:marLeft w:val="0"/>
              <w:marRight w:val="0"/>
              <w:marTop w:val="0"/>
              <w:marBottom w:val="0"/>
              <w:divBdr>
                <w:top w:val="none" w:sz="0" w:space="0" w:color="auto"/>
                <w:left w:val="none" w:sz="0" w:space="0" w:color="auto"/>
                <w:bottom w:val="none" w:sz="0" w:space="0" w:color="auto"/>
                <w:right w:val="none" w:sz="0" w:space="0" w:color="auto"/>
              </w:divBdr>
              <w:divsChild>
                <w:div w:id="27344035">
                  <w:marLeft w:val="0"/>
                  <w:marRight w:val="0"/>
                  <w:marTop w:val="0"/>
                  <w:marBottom w:val="0"/>
                  <w:divBdr>
                    <w:top w:val="none" w:sz="0" w:space="0" w:color="auto"/>
                    <w:left w:val="none" w:sz="0" w:space="0" w:color="auto"/>
                    <w:bottom w:val="none" w:sz="0" w:space="0" w:color="auto"/>
                    <w:right w:val="none" w:sz="0" w:space="0" w:color="auto"/>
                  </w:divBdr>
                  <w:divsChild>
                    <w:div w:id="2049181299">
                      <w:marLeft w:val="0"/>
                      <w:marRight w:val="0"/>
                      <w:marTop w:val="0"/>
                      <w:marBottom w:val="0"/>
                      <w:divBdr>
                        <w:top w:val="none" w:sz="0" w:space="0" w:color="auto"/>
                        <w:left w:val="none" w:sz="0" w:space="0" w:color="auto"/>
                        <w:bottom w:val="none" w:sz="0" w:space="0" w:color="auto"/>
                        <w:right w:val="none" w:sz="0" w:space="0" w:color="auto"/>
                      </w:divBdr>
                    </w:div>
                    <w:div w:id="111098741">
                      <w:marLeft w:val="0"/>
                      <w:marRight w:val="0"/>
                      <w:marTop w:val="0"/>
                      <w:marBottom w:val="300"/>
                      <w:divBdr>
                        <w:top w:val="none" w:sz="0" w:space="0" w:color="auto"/>
                        <w:left w:val="none" w:sz="0" w:space="0" w:color="auto"/>
                        <w:bottom w:val="none" w:sz="0" w:space="0" w:color="auto"/>
                        <w:right w:val="none" w:sz="0" w:space="0" w:color="auto"/>
                      </w:divBdr>
                      <w:divsChild>
                        <w:div w:id="5394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875700">
          <w:marLeft w:val="0"/>
          <w:marRight w:val="0"/>
          <w:marTop w:val="0"/>
          <w:marBottom w:val="0"/>
          <w:divBdr>
            <w:top w:val="single" w:sz="6" w:space="0" w:color="EFEFED"/>
            <w:left w:val="none" w:sz="0" w:space="0" w:color="auto"/>
            <w:bottom w:val="none" w:sz="0" w:space="0" w:color="auto"/>
            <w:right w:val="none" w:sz="0" w:space="0" w:color="auto"/>
          </w:divBdr>
          <w:divsChild>
            <w:div w:id="580412441">
              <w:marLeft w:val="0"/>
              <w:marRight w:val="0"/>
              <w:marTop w:val="0"/>
              <w:marBottom w:val="0"/>
              <w:divBdr>
                <w:top w:val="none" w:sz="0" w:space="0" w:color="auto"/>
                <w:left w:val="none" w:sz="0" w:space="0" w:color="auto"/>
                <w:bottom w:val="none" w:sz="0" w:space="0" w:color="auto"/>
                <w:right w:val="none" w:sz="0" w:space="0" w:color="auto"/>
              </w:divBdr>
              <w:divsChild>
                <w:div w:id="1062020835">
                  <w:marLeft w:val="0"/>
                  <w:marRight w:val="0"/>
                  <w:marTop w:val="0"/>
                  <w:marBottom w:val="0"/>
                  <w:divBdr>
                    <w:top w:val="none" w:sz="0" w:space="0" w:color="auto"/>
                    <w:left w:val="none" w:sz="0" w:space="0" w:color="auto"/>
                    <w:bottom w:val="none" w:sz="0" w:space="0" w:color="auto"/>
                    <w:right w:val="none" w:sz="0" w:space="0" w:color="auto"/>
                  </w:divBdr>
                  <w:divsChild>
                    <w:div w:id="1642346468">
                      <w:marLeft w:val="0"/>
                      <w:marRight w:val="0"/>
                      <w:marTop w:val="0"/>
                      <w:marBottom w:val="0"/>
                      <w:divBdr>
                        <w:top w:val="none" w:sz="0" w:space="0" w:color="auto"/>
                        <w:left w:val="none" w:sz="0" w:space="0" w:color="auto"/>
                        <w:bottom w:val="none" w:sz="0" w:space="0" w:color="auto"/>
                        <w:right w:val="none" w:sz="0" w:space="0" w:color="auto"/>
                      </w:divBdr>
                    </w:div>
                    <w:div w:id="850410928">
                      <w:marLeft w:val="0"/>
                      <w:marRight w:val="0"/>
                      <w:marTop w:val="0"/>
                      <w:marBottom w:val="0"/>
                      <w:divBdr>
                        <w:top w:val="none" w:sz="0" w:space="0" w:color="auto"/>
                        <w:left w:val="none" w:sz="0" w:space="0" w:color="auto"/>
                        <w:bottom w:val="none" w:sz="0" w:space="0" w:color="auto"/>
                        <w:right w:val="none" w:sz="0" w:space="0" w:color="auto"/>
                      </w:divBdr>
                    </w:div>
                    <w:div w:id="49767843">
                      <w:marLeft w:val="0"/>
                      <w:marRight w:val="0"/>
                      <w:marTop w:val="0"/>
                      <w:marBottom w:val="300"/>
                      <w:divBdr>
                        <w:top w:val="none" w:sz="0" w:space="0" w:color="auto"/>
                        <w:left w:val="none" w:sz="0" w:space="0" w:color="auto"/>
                        <w:bottom w:val="none" w:sz="0" w:space="0" w:color="auto"/>
                        <w:right w:val="none" w:sz="0" w:space="0" w:color="auto"/>
                      </w:divBdr>
                      <w:divsChild>
                        <w:div w:id="631208578">
                          <w:marLeft w:val="0"/>
                          <w:marRight w:val="0"/>
                          <w:marTop w:val="0"/>
                          <w:marBottom w:val="0"/>
                          <w:divBdr>
                            <w:top w:val="none" w:sz="0" w:space="0" w:color="auto"/>
                            <w:left w:val="none" w:sz="0" w:space="0" w:color="auto"/>
                            <w:bottom w:val="none" w:sz="0" w:space="0" w:color="auto"/>
                            <w:right w:val="none" w:sz="0" w:space="0" w:color="auto"/>
                          </w:divBdr>
                        </w:div>
                      </w:divsChild>
                    </w:div>
                    <w:div w:id="1304852275">
                      <w:marLeft w:val="0"/>
                      <w:marRight w:val="0"/>
                      <w:marTop w:val="0"/>
                      <w:marBottom w:val="0"/>
                      <w:divBdr>
                        <w:top w:val="none" w:sz="0" w:space="0" w:color="auto"/>
                        <w:left w:val="none" w:sz="0" w:space="0" w:color="auto"/>
                        <w:bottom w:val="none" w:sz="0" w:space="0" w:color="auto"/>
                        <w:right w:val="none" w:sz="0" w:space="0" w:color="auto"/>
                      </w:divBdr>
                    </w:div>
                    <w:div w:id="145826702">
                      <w:marLeft w:val="0"/>
                      <w:marRight w:val="0"/>
                      <w:marTop w:val="0"/>
                      <w:marBottom w:val="0"/>
                      <w:divBdr>
                        <w:top w:val="none" w:sz="0" w:space="0" w:color="auto"/>
                        <w:left w:val="none" w:sz="0" w:space="0" w:color="auto"/>
                        <w:bottom w:val="none" w:sz="0" w:space="0" w:color="auto"/>
                        <w:right w:val="none" w:sz="0" w:space="0" w:color="auto"/>
                      </w:divBdr>
                    </w:div>
                    <w:div w:id="1618875128">
                      <w:marLeft w:val="0"/>
                      <w:marRight w:val="0"/>
                      <w:marTop w:val="0"/>
                      <w:marBottom w:val="300"/>
                      <w:divBdr>
                        <w:top w:val="none" w:sz="0" w:space="0" w:color="auto"/>
                        <w:left w:val="none" w:sz="0" w:space="0" w:color="auto"/>
                        <w:bottom w:val="none" w:sz="0" w:space="0" w:color="auto"/>
                        <w:right w:val="none" w:sz="0" w:space="0" w:color="auto"/>
                      </w:divBdr>
                      <w:divsChild>
                        <w:div w:id="3742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0872">
                  <w:marLeft w:val="0"/>
                  <w:marRight w:val="0"/>
                  <w:marTop w:val="0"/>
                  <w:marBottom w:val="0"/>
                  <w:divBdr>
                    <w:top w:val="none" w:sz="0" w:space="0" w:color="auto"/>
                    <w:left w:val="none" w:sz="0" w:space="0" w:color="auto"/>
                    <w:bottom w:val="none" w:sz="0" w:space="0" w:color="auto"/>
                    <w:right w:val="none" w:sz="0" w:space="0" w:color="auto"/>
                  </w:divBdr>
                  <w:divsChild>
                    <w:div w:id="1828478862">
                      <w:marLeft w:val="0"/>
                      <w:marRight w:val="0"/>
                      <w:marTop w:val="0"/>
                      <w:marBottom w:val="0"/>
                      <w:divBdr>
                        <w:top w:val="none" w:sz="0" w:space="0" w:color="auto"/>
                        <w:left w:val="none" w:sz="0" w:space="0" w:color="auto"/>
                        <w:bottom w:val="none" w:sz="0" w:space="0" w:color="auto"/>
                        <w:right w:val="none" w:sz="0" w:space="0" w:color="auto"/>
                      </w:divBdr>
                    </w:div>
                    <w:div w:id="952245269">
                      <w:marLeft w:val="0"/>
                      <w:marRight w:val="0"/>
                      <w:marTop w:val="0"/>
                      <w:marBottom w:val="300"/>
                      <w:divBdr>
                        <w:top w:val="none" w:sz="0" w:space="0" w:color="auto"/>
                        <w:left w:val="none" w:sz="0" w:space="0" w:color="auto"/>
                        <w:bottom w:val="none" w:sz="0" w:space="0" w:color="auto"/>
                        <w:right w:val="none" w:sz="0" w:space="0" w:color="auto"/>
                      </w:divBdr>
                      <w:divsChild>
                        <w:div w:id="17828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25366">
                  <w:marLeft w:val="0"/>
                  <w:marRight w:val="0"/>
                  <w:marTop w:val="0"/>
                  <w:marBottom w:val="0"/>
                  <w:divBdr>
                    <w:top w:val="none" w:sz="0" w:space="0" w:color="auto"/>
                    <w:left w:val="none" w:sz="0" w:space="0" w:color="auto"/>
                    <w:bottom w:val="none" w:sz="0" w:space="0" w:color="auto"/>
                    <w:right w:val="none" w:sz="0" w:space="0" w:color="auto"/>
                  </w:divBdr>
                  <w:divsChild>
                    <w:div w:id="1801067452">
                      <w:marLeft w:val="0"/>
                      <w:marRight w:val="0"/>
                      <w:marTop w:val="0"/>
                      <w:marBottom w:val="0"/>
                      <w:divBdr>
                        <w:top w:val="none" w:sz="0" w:space="0" w:color="auto"/>
                        <w:left w:val="none" w:sz="0" w:space="0" w:color="auto"/>
                        <w:bottom w:val="none" w:sz="0" w:space="0" w:color="auto"/>
                        <w:right w:val="none" w:sz="0" w:space="0" w:color="auto"/>
                      </w:divBdr>
                    </w:div>
                    <w:div w:id="309555874">
                      <w:marLeft w:val="0"/>
                      <w:marRight w:val="0"/>
                      <w:marTop w:val="0"/>
                      <w:marBottom w:val="0"/>
                      <w:divBdr>
                        <w:top w:val="none" w:sz="0" w:space="0" w:color="auto"/>
                        <w:left w:val="none" w:sz="0" w:space="0" w:color="auto"/>
                        <w:bottom w:val="none" w:sz="0" w:space="0" w:color="auto"/>
                        <w:right w:val="none" w:sz="0" w:space="0" w:color="auto"/>
                      </w:divBdr>
                    </w:div>
                    <w:div w:id="1501895010">
                      <w:marLeft w:val="0"/>
                      <w:marRight w:val="0"/>
                      <w:marTop w:val="0"/>
                      <w:marBottom w:val="0"/>
                      <w:divBdr>
                        <w:top w:val="none" w:sz="0" w:space="0" w:color="auto"/>
                        <w:left w:val="none" w:sz="0" w:space="0" w:color="auto"/>
                        <w:bottom w:val="none" w:sz="0" w:space="0" w:color="auto"/>
                        <w:right w:val="none" w:sz="0" w:space="0" w:color="auto"/>
                      </w:divBdr>
                    </w:div>
                    <w:div w:id="1532910529">
                      <w:marLeft w:val="0"/>
                      <w:marRight w:val="0"/>
                      <w:marTop w:val="0"/>
                      <w:marBottom w:val="0"/>
                      <w:divBdr>
                        <w:top w:val="none" w:sz="0" w:space="0" w:color="auto"/>
                        <w:left w:val="none" w:sz="0" w:space="0" w:color="auto"/>
                        <w:bottom w:val="none" w:sz="0" w:space="0" w:color="auto"/>
                        <w:right w:val="none" w:sz="0" w:space="0" w:color="auto"/>
                      </w:divBdr>
                    </w:div>
                    <w:div w:id="1542744937">
                      <w:marLeft w:val="0"/>
                      <w:marRight w:val="0"/>
                      <w:marTop w:val="0"/>
                      <w:marBottom w:val="300"/>
                      <w:divBdr>
                        <w:top w:val="none" w:sz="0" w:space="0" w:color="auto"/>
                        <w:left w:val="none" w:sz="0" w:space="0" w:color="auto"/>
                        <w:bottom w:val="none" w:sz="0" w:space="0" w:color="auto"/>
                        <w:right w:val="none" w:sz="0" w:space="0" w:color="auto"/>
                      </w:divBdr>
                      <w:divsChild>
                        <w:div w:id="799768530">
                          <w:marLeft w:val="0"/>
                          <w:marRight w:val="0"/>
                          <w:marTop w:val="0"/>
                          <w:marBottom w:val="0"/>
                          <w:divBdr>
                            <w:top w:val="none" w:sz="0" w:space="0" w:color="auto"/>
                            <w:left w:val="none" w:sz="0" w:space="0" w:color="auto"/>
                            <w:bottom w:val="none" w:sz="0" w:space="0" w:color="auto"/>
                            <w:right w:val="none" w:sz="0" w:space="0" w:color="auto"/>
                          </w:divBdr>
                        </w:div>
                      </w:divsChild>
                    </w:div>
                    <w:div w:id="1029572437">
                      <w:marLeft w:val="0"/>
                      <w:marRight w:val="0"/>
                      <w:marTop w:val="0"/>
                      <w:marBottom w:val="0"/>
                      <w:divBdr>
                        <w:top w:val="none" w:sz="0" w:space="0" w:color="auto"/>
                        <w:left w:val="none" w:sz="0" w:space="0" w:color="auto"/>
                        <w:bottom w:val="none" w:sz="0" w:space="0" w:color="auto"/>
                        <w:right w:val="none" w:sz="0" w:space="0" w:color="auto"/>
                      </w:divBdr>
                    </w:div>
                    <w:div w:id="1162165479">
                      <w:marLeft w:val="0"/>
                      <w:marRight w:val="0"/>
                      <w:marTop w:val="0"/>
                      <w:marBottom w:val="300"/>
                      <w:divBdr>
                        <w:top w:val="none" w:sz="0" w:space="0" w:color="auto"/>
                        <w:left w:val="none" w:sz="0" w:space="0" w:color="auto"/>
                        <w:bottom w:val="none" w:sz="0" w:space="0" w:color="auto"/>
                        <w:right w:val="none" w:sz="0" w:space="0" w:color="auto"/>
                      </w:divBdr>
                      <w:divsChild>
                        <w:div w:id="1518495890">
                          <w:marLeft w:val="0"/>
                          <w:marRight w:val="0"/>
                          <w:marTop w:val="0"/>
                          <w:marBottom w:val="0"/>
                          <w:divBdr>
                            <w:top w:val="none" w:sz="0" w:space="0" w:color="auto"/>
                            <w:left w:val="none" w:sz="0" w:space="0" w:color="auto"/>
                            <w:bottom w:val="none" w:sz="0" w:space="0" w:color="auto"/>
                            <w:right w:val="none" w:sz="0" w:space="0" w:color="auto"/>
                          </w:divBdr>
                        </w:div>
                      </w:divsChild>
                    </w:div>
                    <w:div w:id="171839560">
                      <w:marLeft w:val="0"/>
                      <w:marRight w:val="0"/>
                      <w:marTop w:val="0"/>
                      <w:marBottom w:val="0"/>
                      <w:divBdr>
                        <w:top w:val="none" w:sz="0" w:space="0" w:color="auto"/>
                        <w:left w:val="none" w:sz="0" w:space="0" w:color="auto"/>
                        <w:bottom w:val="none" w:sz="0" w:space="0" w:color="auto"/>
                        <w:right w:val="none" w:sz="0" w:space="0" w:color="auto"/>
                      </w:divBdr>
                    </w:div>
                    <w:div w:id="1357610290">
                      <w:marLeft w:val="0"/>
                      <w:marRight w:val="0"/>
                      <w:marTop w:val="0"/>
                      <w:marBottom w:val="300"/>
                      <w:divBdr>
                        <w:top w:val="none" w:sz="0" w:space="0" w:color="auto"/>
                        <w:left w:val="none" w:sz="0" w:space="0" w:color="auto"/>
                        <w:bottom w:val="none" w:sz="0" w:space="0" w:color="auto"/>
                        <w:right w:val="none" w:sz="0" w:space="0" w:color="auto"/>
                      </w:divBdr>
                      <w:divsChild>
                        <w:div w:id="411588439">
                          <w:marLeft w:val="0"/>
                          <w:marRight w:val="0"/>
                          <w:marTop w:val="0"/>
                          <w:marBottom w:val="0"/>
                          <w:divBdr>
                            <w:top w:val="none" w:sz="0" w:space="0" w:color="auto"/>
                            <w:left w:val="none" w:sz="0" w:space="0" w:color="auto"/>
                            <w:bottom w:val="none" w:sz="0" w:space="0" w:color="auto"/>
                            <w:right w:val="none" w:sz="0" w:space="0" w:color="auto"/>
                          </w:divBdr>
                        </w:div>
                      </w:divsChild>
                    </w:div>
                    <w:div w:id="590551390">
                      <w:marLeft w:val="0"/>
                      <w:marRight w:val="0"/>
                      <w:marTop w:val="0"/>
                      <w:marBottom w:val="0"/>
                      <w:divBdr>
                        <w:top w:val="none" w:sz="0" w:space="0" w:color="auto"/>
                        <w:left w:val="none" w:sz="0" w:space="0" w:color="auto"/>
                        <w:bottom w:val="none" w:sz="0" w:space="0" w:color="auto"/>
                        <w:right w:val="none" w:sz="0" w:space="0" w:color="auto"/>
                      </w:divBdr>
                    </w:div>
                    <w:div w:id="608313084">
                      <w:marLeft w:val="0"/>
                      <w:marRight w:val="0"/>
                      <w:marTop w:val="0"/>
                      <w:marBottom w:val="300"/>
                      <w:divBdr>
                        <w:top w:val="none" w:sz="0" w:space="0" w:color="auto"/>
                        <w:left w:val="none" w:sz="0" w:space="0" w:color="auto"/>
                        <w:bottom w:val="none" w:sz="0" w:space="0" w:color="auto"/>
                        <w:right w:val="none" w:sz="0" w:space="0" w:color="auto"/>
                      </w:divBdr>
                      <w:divsChild>
                        <w:div w:id="1253781712">
                          <w:marLeft w:val="0"/>
                          <w:marRight w:val="0"/>
                          <w:marTop w:val="0"/>
                          <w:marBottom w:val="0"/>
                          <w:divBdr>
                            <w:top w:val="none" w:sz="0" w:space="0" w:color="auto"/>
                            <w:left w:val="none" w:sz="0" w:space="0" w:color="auto"/>
                            <w:bottom w:val="none" w:sz="0" w:space="0" w:color="auto"/>
                            <w:right w:val="none" w:sz="0" w:space="0" w:color="auto"/>
                          </w:divBdr>
                        </w:div>
                      </w:divsChild>
                    </w:div>
                    <w:div w:id="765996903">
                      <w:marLeft w:val="0"/>
                      <w:marRight w:val="0"/>
                      <w:marTop w:val="0"/>
                      <w:marBottom w:val="0"/>
                      <w:divBdr>
                        <w:top w:val="none" w:sz="0" w:space="0" w:color="auto"/>
                        <w:left w:val="none" w:sz="0" w:space="0" w:color="auto"/>
                        <w:bottom w:val="none" w:sz="0" w:space="0" w:color="auto"/>
                        <w:right w:val="none" w:sz="0" w:space="0" w:color="auto"/>
                      </w:divBdr>
                    </w:div>
                    <w:div w:id="1519809731">
                      <w:marLeft w:val="0"/>
                      <w:marRight w:val="0"/>
                      <w:marTop w:val="0"/>
                      <w:marBottom w:val="300"/>
                      <w:divBdr>
                        <w:top w:val="none" w:sz="0" w:space="0" w:color="auto"/>
                        <w:left w:val="none" w:sz="0" w:space="0" w:color="auto"/>
                        <w:bottom w:val="none" w:sz="0" w:space="0" w:color="auto"/>
                        <w:right w:val="none" w:sz="0" w:space="0" w:color="auto"/>
                      </w:divBdr>
                      <w:divsChild>
                        <w:div w:id="72865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015427">
          <w:marLeft w:val="0"/>
          <w:marRight w:val="0"/>
          <w:marTop w:val="0"/>
          <w:marBottom w:val="0"/>
          <w:divBdr>
            <w:top w:val="single" w:sz="6" w:space="0" w:color="EFEFED"/>
            <w:left w:val="none" w:sz="0" w:space="0" w:color="auto"/>
            <w:bottom w:val="none" w:sz="0" w:space="0" w:color="auto"/>
            <w:right w:val="none" w:sz="0" w:space="0" w:color="auto"/>
          </w:divBdr>
          <w:divsChild>
            <w:div w:id="154224646">
              <w:marLeft w:val="0"/>
              <w:marRight w:val="0"/>
              <w:marTop w:val="0"/>
              <w:marBottom w:val="0"/>
              <w:divBdr>
                <w:top w:val="none" w:sz="0" w:space="0" w:color="auto"/>
                <w:left w:val="none" w:sz="0" w:space="0" w:color="auto"/>
                <w:bottom w:val="none" w:sz="0" w:space="0" w:color="auto"/>
                <w:right w:val="none" w:sz="0" w:space="0" w:color="auto"/>
              </w:divBdr>
              <w:divsChild>
                <w:div w:id="2038504022">
                  <w:marLeft w:val="0"/>
                  <w:marRight w:val="0"/>
                  <w:marTop w:val="0"/>
                  <w:marBottom w:val="0"/>
                  <w:divBdr>
                    <w:top w:val="none" w:sz="0" w:space="0" w:color="auto"/>
                    <w:left w:val="none" w:sz="0" w:space="0" w:color="auto"/>
                    <w:bottom w:val="none" w:sz="0" w:space="0" w:color="auto"/>
                    <w:right w:val="none" w:sz="0" w:space="0" w:color="auto"/>
                  </w:divBdr>
                  <w:divsChild>
                    <w:div w:id="1677270254">
                      <w:marLeft w:val="0"/>
                      <w:marRight w:val="0"/>
                      <w:marTop w:val="0"/>
                      <w:marBottom w:val="0"/>
                      <w:divBdr>
                        <w:top w:val="none" w:sz="0" w:space="0" w:color="auto"/>
                        <w:left w:val="none" w:sz="0" w:space="0" w:color="auto"/>
                        <w:bottom w:val="none" w:sz="0" w:space="0" w:color="auto"/>
                        <w:right w:val="none" w:sz="0" w:space="0" w:color="auto"/>
                      </w:divBdr>
                    </w:div>
                    <w:div w:id="1608928927">
                      <w:marLeft w:val="0"/>
                      <w:marRight w:val="0"/>
                      <w:marTop w:val="0"/>
                      <w:marBottom w:val="300"/>
                      <w:divBdr>
                        <w:top w:val="none" w:sz="0" w:space="0" w:color="auto"/>
                        <w:left w:val="none" w:sz="0" w:space="0" w:color="auto"/>
                        <w:bottom w:val="none" w:sz="0" w:space="0" w:color="auto"/>
                        <w:right w:val="none" w:sz="0" w:space="0" w:color="auto"/>
                      </w:divBdr>
                      <w:divsChild>
                        <w:div w:id="1942564139">
                          <w:marLeft w:val="0"/>
                          <w:marRight w:val="0"/>
                          <w:marTop w:val="0"/>
                          <w:marBottom w:val="0"/>
                          <w:divBdr>
                            <w:top w:val="none" w:sz="0" w:space="0" w:color="auto"/>
                            <w:left w:val="none" w:sz="0" w:space="0" w:color="auto"/>
                            <w:bottom w:val="none" w:sz="0" w:space="0" w:color="auto"/>
                            <w:right w:val="none" w:sz="0" w:space="0" w:color="auto"/>
                          </w:divBdr>
                        </w:div>
                      </w:divsChild>
                    </w:div>
                    <w:div w:id="1520464506">
                      <w:marLeft w:val="0"/>
                      <w:marRight w:val="0"/>
                      <w:marTop w:val="0"/>
                      <w:marBottom w:val="0"/>
                      <w:divBdr>
                        <w:top w:val="none" w:sz="0" w:space="0" w:color="auto"/>
                        <w:left w:val="none" w:sz="0" w:space="0" w:color="auto"/>
                        <w:bottom w:val="none" w:sz="0" w:space="0" w:color="auto"/>
                        <w:right w:val="none" w:sz="0" w:space="0" w:color="auto"/>
                      </w:divBdr>
                    </w:div>
                    <w:div w:id="1270311224">
                      <w:marLeft w:val="0"/>
                      <w:marRight w:val="0"/>
                      <w:marTop w:val="0"/>
                      <w:marBottom w:val="0"/>
                      <w:divBdr>
                        <w:top w:val="none" w:sz="0" w:space="0" w:color="auto"/>
                        <w:left w:val="none" w:sz="0" w:space="0" w:color="auto"/>
                        <w:bottom w:val="none" w:sz="0" w:space="0" w:color="auto"/>
                        <w:right w:val="none" w:sz="0" w:space="0" w:color="auto"/>
                      </w:divBdr>
                    </w:div>
                    <w:div w:id="529876227">
                      <w:marLeft w:val="0"/>
                      <w:marRight w:val="0"/>
                      <w:marTop w:val="0"/>
                      <w:marBottom w:val="0"/>
                      <w:divBdr>
                        <w:top w:val="none" w:sz="0" w:space="0" w:color="auto"/>
                        <w:left w:val="none" w:sz="0" w:space="0" w:color="auto"/>
                        <w:bottom w:val="none" w:sz="0" w:space="0" w:color="auto"/>
                        <w:right w:val="none" w:sz="0" w:space="0" w:color="auto"/>
                      </w:divBdr>
                    </w:div>
                    <w:div w:id="726270599">
                      <w:marLeft w:val="0"/>
                      <w:marRight w:val="0"/>
                      <w:marTop w:val="0"/>
                      <w:marBottom w:val="0"/>
                      <w:divBdr>
                        <w:top w:val="none" w:sz="0" w:space="0" w:color="auto"/>
                        <w:left w:val="none" w:sz="0" w:space="0" w:color="auto"/>
                        <w:bottom w:val="none" w:sz="0" w:space="0" w:color="auto"/>
                        <w:right w:val="none" w:sz="0" w:space="0" w:color="auto"/>
                      </w:divBdr>
                    </w:div>
                  </w:divsChild>
                </w:div>
                <w:div w:id="840002569">
                  <w:marLeft w:val="0"/>
                  <w:marRight w:val="0"/>
                  <w:marTop w:val="0"/>
                  <w:marBottom w:val="0"/>
                  <w:divBdr>
                    <w:top w:val="none" w:sz="0" w:space="0" w:color="auto"/>
                    <w:left w:val="none" w:sz="0" w:space="0" w:color="auto"/>
                    <w:bottom w:val="none" w:sz="0" w:space="0" w:color="auto"/>
                    <w:right w:val="none" w:sz="0" w:space="0" w:color="auto"/>
                  </w:divBdr>
                  <w:divsChild>
                    <w:div w:id="1411151850">
                      <w:marLeft w:val="0"/>
                      <w:marRight w:val="0"/>
                      <w:marTop w:val="0"/>
                      <w:marBottom w:val="0"/>
                      <w:divBdr>
                        <w:top w:val="none" w:sz="0" w:space="0" w:color="auto"/>
                        <w:left w:val="none" w:sz="0" w:space="0" w:color="auto"/>
                        <w:bottom w:val="none" w:sz="0" w:space="0" w:color="auto"/>
                        <w:right w:val="none" w:sz="0" w:space="0" w:color="auto"/>
                      </w:divBdr>
                    </w:div>
                    <w:div w:id="828399123">
                      <w:marLeft w:val="0"/>
                      <w:marRight w:val="0"/>
                      <w:marTop w:val="0"/>
                      <w:marBottom w:val="300"/>
                      <w:divBdr>
                        <w:top w:val="none" w:sz="0" w:space="0" w:color="auto"/>
                        <w:left w:val="none" w:sz="0" w:space="0" w:color="auto"/>
                        <w:bottom w:val="none" w:sz="0" w:space="0" w:color="auto"/>
                        <w:right w:val="none" w:sz="0" w:space="0" w:color="auto"/>
                      </w:divBdr>
                      <w:divsChild>
                        <w:div w:id="17893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2452">
                  <w:marLeft w:val="0"/>
                  <w:marRight w:val="0"/>
                  <w:marTop w:val="0"/>
                  <w:marBottom w:val="0"/>
                  <w:divBdr>
                    <w:top w:val="none" w:sz="0" w:space="0" w:color="auto"/>
                    <w:left w:val="none" w:sz="0" w:space="0" w:color="auto"/>
                    <w:bottom w:val="none" w:sz="0" w:space="0" w:color="auto"/>
                    <w:right w:val="none" w:sz="0" w:space="0" w:color="auto"/>
                  </w:divBdr>
                  <w:divsChild>
                    <w:div w:id="1108353914">
                      <w:marLeft w:val="0"/>
                      <w:marRight w:val="0"/>
                      <w:marTop w:val="0"/>
                      <w:marBottom w:val="0"/>
                      <w:divBdr>
                        <w:top w:val="none" w:sz="0" w:space="0" w:color="auto"/>
                        <w:left w:val="none" w:sz="0" w:space="0" w:color="auto"/>
                        <w:bottom w:val="none" w:sz="0" w:space="0" w:color="auto"/>
                        <w:right w:val="none" w:sz="0" w:space="0" w:color="auto"/>
                      </w:divBdr>
                    </w:div>
                    <w:div w:id="1574506376">
                      <w:marLeft w:val="0"/>
                      <w:marRight w:val="0"/>
                      <w:marTop w:val="0"/>
                      <w:marBottom w:val="300"/>
                      <w:divBdr>
                        <w:top w:val="none" w:sz="0" w:space="0" w:color="auto"/>
                        <w:left w:val="none" w:sz="0" w:space="0" w:color="auto"/>
                        <w:bottom w:val="none" w:sz="0" w:space="0" w:color="auto"/>
                        <w:right w:val="none" w:sz="0" w:space="0" w:color="auto"/>
                      </w:divBdr>
                      <w:divsChild>
                        <w:div w:id="242879381">
                          <w:marLeft w:val="0"/>
                          <w:marRight w:val="0"/>
                          <w:marTop w:val="0"/>
                          <w:marBottom w:val="0"/>
                          <w:divBdr>
                            <w:top w:val="none" w:sz="0" w:space="0" w:color="auto"/>
                            <w:left w:val="none" w:sz="0" w:space="0" w:color="auto"/>
                            <w:bottom w:val="none" w:sz="0" w:space="0" w:color="auto"/>
                            <w:right w:val="none" w:sz="0" w:space="0" w:color="auto"/>
                          </w:divBdr>
                        </w:div>
                      </w:divsChild>
                    </w:div>
                    <w:div w:id="1313560773">
                      <w:marLeft w:val="0"/>
                      <w:marRight w:val="0"/>
                      <w:marTop w:val="0"/>
                      <w:marBottom w:val="0"/>
                      <w:divBdr>
                        <w:top w:val="none" w:sz="0" w:space="0" w:color="auto"/>
                        <w:left w:val="none" w:sz="0" w:space="0" w:color="auto"/>
                        <w:bottom w:val="none" w:sz="0" w:space="0" w:color="auto"/>
                        <w:right w:val="none" w:sz="0" w:space="0" w:color="auto"/>
                      </w:divBdr>
                    </w:div>
                  </w:divsChild>
                </w:div>
                <w:div w:id="672225873">
                  <w:marLeft w:val="0"/>
                  <w:marRight w:val="0"/>
                  <w:marTop w:val="0"/>
                  <w:marBottom w:val="0"/>
                  <w:divBdr>
                    <w:top w:val="none" w:sz="0" w:space="0" w:color="auto"/>
                    <w:left w:val="none" w:sz="0" w:space="0" w:color="auto"/>
                    <w:bottom w:val="none" w:sz="0" w:space="0" w:color="auto"/>
                    <w:right w:val="none" w:sz="0" w:space="0" w:color="auto"/>
                  </w:divBdr>
                  <w:divsChild>
                    <w:div w:id="1729647911">
                      <w:marLeft w:val="0"/>
                      <w:marRight w:val="0"/>
                      <w:marTop w:val="0"/>
                      <w:marBottom w:val="0"/>
                      <w:divBdr>
                        <w:top w:val="none" w:sz="0" w:space="0" w:color="auto"/>
                        <w:left w:val="none" w:sz="0" w:space="0" w:color="auto"/>
                        <w:bottom w:val="none" w:sz="0" w:space="0" w:color="auto"/>
                        <w:right w:val="none" w:sz="0" w:space="0" w:color="auto"/>
                      </w:divBdr>
                    </w:div>
                    <w:div w:id="26760939">
                      <w:marLeft w:val="0"/>
                      <w:marRight w:val="0"/>
                      <w:marTop w:val="0"/>
                      <w:marBottom w:val="300"/>
                      <w:divBdr>
                        <w:top w:val="none" w:sz="0" w:space="0" w:color="auto"/>
                        <w:left w:val="none" w:sz="0" w:space="0" w:color="auto"/>
                        <w:bottom w:val="none" w:sz="0" w:space="0" w:color="auto"/>
                        <w:right w:val="none" w:sz="0" w:space="0" w:color="auto"/>
                      </w:divBdr>
                      <w:divsChild>
                        <w:div w:id="141335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5946578">
      <w:bodyDiv w:val="1"/>
      <w:marLeft w:val="0"/>
      <w:marRight w:val="0"/>
      <w:marTop w:val="0"/>
      <w:marBottom w:val="0"/>
      <w:divBdr>
        <w:top w:val="none" w:sz="0" w:space="0" w:color="auto"/>
        <w:left w:val="none" w:sz="0" w:space="0" w:color="auto"/>
        <w:bottom w:val="none" w:sz="0" w:space="0" w:color="auto"/>
        <w:right w:val="none" w:sz="0" w:space="0" w:color="auto"/>
      </w:divBdr>
    </w:div>
    <w:div w:id="917136499">
      <w:bodyDiv w:val="1"/>
      <w:marLeft w:val="0"/>
      <w:marRight w:val="0"/>
      <w:marTop w:val="0"/>
      <w:marBottom w:val="0"/>
      <w:divBdr>
        <w:top w:val="none" w:sz="0" w:space="0" w:color="auto"/>
        <w:left w:val="none" w:sz="0" w:space="0" w:color="auto"/>
        <w:bottom w:val="none" w:sz="0" w:space="0" w:color="auto"/>
        <w:right w:val="none" w:sz="0" w:space="0" w:color="auto"/>
      </w:divBdr>
    </w:div>
    <w:div w:id="921061860">
      <w:bodyDiv w:val="1"/>
      <w:marLeft w:val="0"/>
      <w:marRight w:val="0"/>
      <w:marTop w:val="0"/>
      <w:marBottom w:val="0"/>
      <w:divBdr>
        <w:top w:val="none" w:sz="0" w:space="0" w:color="auto"/>
        <w:left w:val="none" w:sz="0" w:space="0" w:color="auto"/>
        <w:bottom w:val="none" w:sz="0" w:space="0" w:color="auto"/>
        <w:right w:val="none" w:sz="0" w:space="0" w:color="auto"/>
      </w:divBdr>
      <w:divsChild>
        <w:div w:id="1427966798">
          <w:marLeft w:val="0"/>
          <w:marRight w:val="0"/>
          <w:marTop w:val="0"/>
          <w:marBottom w:val="0"/>
          <w:divBdr>
            <w:top w:val="single" w:sz="6" w:space="0" w:color="EFEFED"/>
            <w:left w:val="none" w:sz="0" w:space="0" w:color="auto"/>
            <w:bottom w:val="none" w:sz="0" w:space="0" w:color="auto"/>
            <w:right w:val="none" w:sz="0" w:space="0" w:color="auto"/>
          </w:divBdr>
          <w:divsChild>
            <w:div w:id="145980427">
              <w:marLeft w:val="0"/>
              <w:marRight w:val="0"/>
              <w:marTop w:val="0"/>
              <w:marBottom w:val="0"/>
              <w:divBdr>
                <w:top w:val="none" w:sz="0" w:space="0" w:color="auto"/>
                <w:left w:val="none" w:sz="0" w:space="0" w:color="auto"/>
                <w:bottom w:val="none" w:sz="0" w:space="0" w:color="auto"/>
                <w:right w:val="none" w:sz="0" w:space="0" w:color="auto"/>
              </w:divBdr>
              <w:divsChild>
                <w:div w:id="1968581241">
                  <w:marLeft w:val="0"/>
                  <w:marRight w:val="0"/>
                  <w:marTop w:val="0"/>
                  <w:marBottom w:val="0"/>
                  <w:divBdr>
                    <w:top w:val="none" w:sz="0" w:space="0" w:color="auto"/>
                    <w:left w:val="none" w:sz="0" w:space="0" w:color="auto"/>
                    <w:bottom w:val="none" w:sz="0" w:space="0" w:color="auto"/>
                    <w:right w:val="none" w:sz="0" w:space="0" w:color="auto"/>
                  </w:divBdr>
                  <w:divsChild>
                    <w:div w:id="1877546070">
                      <w:marLeft w:val="0"/>
                      <w:marRight w:val="0"/>
                      <w:marTop w:val="0"/>
                      <w:marBottom w:val="300"/>
                      <w:divBdr>
                        <w:top w:val="none" w:sz="0" w:space="0" w:color="auto"/>
                        <w:left w:val="none" w:sz="0" w:space="0" w:color="auto"/>
                        <w:bottom w:val="none" w:sz="0" w:space="0" w:color="auto"/>
                        <w:right w:val="none" w:sz="0" w:space="0" w:color="auto"/>
                      </w:divBdr>
                      <w:divsChild>
                        <w:div w:id="1524591141">
                          <w:marLeft w:val="0"/>
                          <w:marRight w:val="0"/>
                          <w:marTop w:val="0"/>
                          <w:marBottom w:val="60"/>
                          <w:divBdr>
                            <w:top w:val="none" w:sz="0" w:space="0" w:color="auto"/>
                            <w:left w:val="none" w:sz="0" w:space="0" w:color="auto"/>
                            <w:bottom w:val="none" w:sz="0" w:space="0" w:color="auto"/>
                            <w:right w:val="none" w:sz="0" w:space="0" w:color="auto"/>
                          </w:divBdr>
                        </w:div>
                        <w:div w:id="1042055040">
                          <w:marLeft w:val="0"/>
                          <w:marRight w:val="0"/>
                          <w:marTop w:val="0"/>
                          <w:marBottom w:val="0"/>
                          <w:divBdr>
                            <w:top w:val="none" w:sz="0" w:space="0" w:color="auto"/>
                            <w:left w:val="none" w:sz="0" w:space="0" w:color="auto"/>
                            <w:bottom w:val="none" w:sz="0" w:space="0" w:color="auto"/>
                            <w:right w:val="none" w:sz="0" w:space="0" w:color="auto"/>
                          </w:divBdr>
                        </w:div>
                      </w:divsChild>
                    </w:div>
                    <w:div w:id="75733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674587">
          <w:marLeft w:val="0"/>
          <w:marRight w:val="0"/>
          <w:marTop w:val="0"/>
          <w:marBottom w:val="0"/>
          <w:divBdr>
            <w:top w:val="single" w:sz="6" w:space="0" w:color="EFEFED"/>
            <w:left w:val="none" w:sz="0" w:space="0" w:color="auto"/>
            <w:bottom w:val="none" w:sz="0" w:space="0" w:color="auto"/>
            <w:right w:val="none" w:sz="0" w:space="0" w:color="auto"/>
          </w:divBdr>
          <w:divsChild>
            <w:div w:id="900749708">
              <w:marLeft w:val="0"/>
              <w:marRight w:val="0"/>
              <w:marTop w:val="0"/>
              <w:marBottom w:val="0"/>
              <w:divBdr>
                <w:top w:val="none" w:sz="0" w:space="0" w:color="auto"/>
                <w:left w:val="none" w:sz="0" w:space="0" w:color="auto"/>
                <w:bottom w:val="none" w:sz="0" w:space="0" w:color="auto"/>
                <w:right w:val="none" w:sz="0" w:space="0" w:color="auto"/>
              </w:divBdr>
              <w:divsChild>
                <w:div w:id="821121036">
                  <w:marLeft w:val="0"/>
                  <w:marRight w:val="0"/>
                  <w:marTop w:val="0"/>
                  <w:marBottom w:val="0"/>
                  <w:divBdr>
                    <w:top w:val="none" w:sz="0" w:space="0" w:color="auto"/>
                    <w:left w:val="none" w:sz="0" w:space="0" w:color="auto"/>
                    <w:bottom w:val="none" w:sz="0" w:space="0" w:color="auto"/>
                    <w:right w:val="none" w:sz="0" w:space="0" w:color="auto"/>
                  </w:divBdr>
                  <w:divsChild>
                    <w:div w:id="746655982">
                      <w:marLeft w:val="0"/>
                      <w:marRight w:val="0"/>
                      <w:marTop w:val="0"/>
                      <w:marBottom w:val="0"/>
                      <w:divBdr>
                        <w:top w:val="none" w:sz="0" w:space="0" w:color="auto"/>
                        <w:left w:val="none" w:sz="0" w:space="0" w:color="auto"/>
                        <w:bottom w:val="none" w:sz="0" w:space="0" w:color="auto"/>
                        <w:right w:val="none" w:sz="0" w:space="0" w:color="auto"/>
                      </w:divBdr>
                    </w:div>
                    <w:div w:id="712462498">
                      <w:marLeft w:val="0"/>
                      <w:marRight w:val="0"/>
                      <w:marTop w:val="0"/>
                      <w:marBottom w:val="300"/>
                      <w:divBdr>
                        <w:top w:val="none" w:sz="0" w:space="0" w:color="auto"/>
                        <w:left w:val="none" w:sz="0" w:space="0" w:color="auto"/>
                        <w:bottom w:val="none" w:sz="0" w:space="0" w:color="auto"/>
                        <w:right w:val="none" w:sz="0" w:space="0" w:color="auto"/>
                      </w:divBdr>
                      <w:divsChild>
                        <w:div w:id="1984961509">
                          <w:marLeft w:val="0"/>
                          <w:marRight w:val="0"/>
                          <w:marTop w:val="0"/>
                          <w:marBottom w:val="0"/>
                          <w:divBdr>
                            <w:top w:val="none" w:sz="0" w:space="0" w:color="auto"/>
                            <w:left w:val="none" w:sz="0" w:space="0" w:color="auto"/>
                            <w:bottom w:val="none" w:sz="0" w:space="0" w:color="auto"/>
                            <w:right w:val="none" w:sz="0" w:space="0" w:color="auto"/>
                          </w:divBdr>
                        </w:div>
                      </w:divsChild>
                    </w:div>
                    <w:div w:id="2005626288">
                      <w:marLeft w:val="0"/>
                      <w:marRight w:val="0"/>
                      <w:marTop w:val="0"/>
                      <w:marBottom w:val="0"/>
                      <w:divBdr>
                        <w:top w:val="none" w:sz="0" w:space="0" w:color="auto"/>
                        <w:left w:val="none" w:sz="0" w:space="0" w:color="auto"/>
                        <w:bottom w:val="none" w:sz="0" w:space="0" w:color="auto"/>
                        <w:right w:val="none" w:sz="0" w:space="0" w:color="auto"/>
                      </w:divBdr>
                    </w:div>
                  </w:divsChild>
                </w:div>
                <w:div w:id="2116169026">
                  <w:marLeft w:val="0"/>
                  <w:marRight w:val="0"/>
                  <w:marTop w:val="0"/>
                  <w:marBottom w:val="0"/>
                  <w:divBdr>
                    <w:top w:val="none" w:sz="0" w:space="0" w:color="auto"/>
                    <w:left w:val="none" w:sz="0" w:space="0" w:color="auto"/>
                    <w:bottom w:val="none" w:sz="0" w:space="0" w:color="auto"/>
                    <w:right w:val="none" w:sz="0" w:space="0" w:color="auto"/>
                  </w:divBdr>
                  <w:divsChild>
                    <w:div w:id="1849637012">
                      <w:marLeft w:val="0"/>
                      <w:marRight w:val="0"/>
                      <w:marTop w:val="0"/>
                      <w:marBottom w:val="0"/>
                      <w:divBdr>
                        <w:top w:val="none" w:sz="0" w:space="0" w:color="auto"/>
                        <w:left w:val="none" w:sz="0" w:space="0" w:color="auto"/>
                        <w:bottom w:val="none" w:sz="0" w:space="0" w:color="auto"/>
                        <w:right w:val="none" w:sz="0" w:space="0" w:color="auto"/>
                      </w:divBdr>
                    </w:div>
                    <w:div w:id="2041391704">
                      <w:marLeft w:val="0"/>
                      <w:marRight w:val="0"/>
                      <w:marTop w:val="0"/>
                      <w:marBottom w:val="300"/>
                      <w:divBdr>
                        <w:top w:val="none" w:sz="0" w:space="0" w:color="auto"/>
                        <w:left w:val="none" w:sz="0" w:space="0" w:color="auto"/>
                        <w:bottom w:val="none" w:sz="0" w:space="0" w:color="auto"/>
                        <w:right w:val="none" w:sz="0" w:space="0" w:color="auto"/>
                      </w:divBdr>
                      <w:divsChild>
                        <w:div w:id="205992066">
                          <w:marLeft w:val="0"/>
                          <w:marRight w:val="0"/>
                          <w:marTop w:val="0"/>
                          <w:marBottom w:val="0"/>
                          <w:divBdr>
                            <w:top w:val="none" w:sz="0" w:space="0" w:color="auto"/>
                            <w:left w:val="none" w:sz="0" w:space="0" w:color="auto"/>
                            <w:bottom w:val="none" w:sz="0" w:space="0" w:color="auto"/>
                            <w:right w:val="none" w:sz="0" w:space="0" w:color="auto"/>
                          </w:divBdr>
                        </w:div>
                      </w:divsChild>
                    </w:div>
                    <w:div w:id="301540220">
                      <w:marLeft w:val="0"/>
                      <w:marRight w:val="0"/>
                      <w:marTop w:val="0"/>
                      <w:marBottom w:val="0"/>
                      <w:divBdr>
                        <w:top w:val="none" w:sz="0" w:space="0" w:color="auto"/>
                        <w:left w:val="none" w:sz="0" w:space="0" w:color="auto"/>
                        <w:bottom w:val="none" w:sz="0" w:space="0" w:color="auto"/>
                        <w:right w:val="none" w:sz="0" w:space="0" w:color="auto"/>
                      </w:divBdr>
                    </w:div>
                    <w:div w:id="1444569895">
                      <w:marLeft w:val="0"/>
                      <w:marRight w:val="0"/>
                      <w:marTop w:val="0"/>
                      <w:marBottom w:val="0"/>
                      <w:divBdr>
                        <w:top w:val="none" w:sz="0" w:space="0" w:color="auto"/>
                        <w:left w:val="none" w:sz="0" w:space="0" w:color="auto"/>
                        <w:bottom w:val="none" w:sz="0" w:space="0" w:color="auto"/>
                        <w:right w:val="none" w:sz="0" w:space="0" w:color="auto"/>
                      </w:divBdr>
                    </w:div>
                  </w:divsChild>
                </w:div>
                <w:div w:id="1834367285">
                  <w:marLeft w:val="0"/>
                  <w:marRight w:val="0"/>
                  <w:marTop w:val="0"/>
                  <w:marBottom w:val="0"/>
                  <w:divBdr>
                    <w:top w:val="none" w:sz="0" w:space="0" w:color="auto"/>
                    <w:left w:val="none" w:sz="0" w:space="0" w:color="auto"/>
                    <w:bottom w:val="none" w:sz="0" w:space="0" w:color="auto"/>
                    <w:right w:val="none" w:sz="0" w:space="0" w:color="auto"/>
                  </w:divBdr>
                  <w:divsChild>
                    <w:div w:id="1255281129">
                      <w:marLeft w:val="0"/>
                      <w:marRight w:val="0"/>
                      <w:marTop w:val="0"/>
                      <w:marBottom w:val="0"/>
                      <w:divBdr>
                        <w:top w:val="none" w:sz="0" w:space="0" w:color="auto"/>
                        <w:left w:val="none" w:sz="0" w:space="0" w:color="auto"/>
                        <w:bottom w:val="none" w:sz="0" w:space="0" w:color="auto"/>
                        <w:right w:val="none" w:sz="0" w:space="0" w:color="auto"/>
                      </w:divBdr>
                    </w:div>
                    <w:div w:id="2072657032">
                      <w:marLeft w:val="0"/>
                      <w:marRight w:val="0"/>
                      <w:marTop w:val="0"/>
                      <w:marBottom w:val="300"/>
                      <w:divBdr>
                        <w:top w:val="none" w:sz="0" w:space="0" w:color="auto"/>
                        <w:left w:val="none" w:sz="0" w:space="0" w:color="auto"/>
                        <w:bottom w:val="none" w:sz="0" w:space="0" w:color="auto"/>
                        <w:right w:val="none" w:sz="0" w:space="0" w:color="auto"/>
                      </w:divBdr>
                      <w:divsChild>
                        <w:div w:id="797525784">
                          <w:marLeft w:val="0"/>
                          <w:marRight w:val="0"/>
                          <w:marTop w:val="0"/>
                          <w:marBottom w:val="0"/>
                          <w:divBdr>
                            <w:top w:val="none" w:sz="0" w:space="0" w:color="auto"/>
                            <w:left w:val="none" w:sz="0" w:space="0" w:color="auto"/>
                            <w:bottom w:val="none" w:sz="0" w:space="0" w:color="auto"/>
                            <w:right w:val="none" w:sz="0" w:space="0" w:color="auto"/>
                          </w:divBdr>
                        </w:div>
                      </w:divsChild>
                    </w:div>
                    <w:div w:id="1496145459">
                      <w:marLeft w:val="0"/>
                      <w:marRight w:val="0"/>
                      <w:marTop w:val="0"/>
                      <w:marBottom w:val="0"/>
                      <w:divBdr>
                        <w:top w:val="none" w:sz="0" w:space="0" w:color="auto"/>
                        <w:left w:val="none" w:sz="0" w:space="0" w:color="auto"/>
                        <w:bottom w:val="none" w:sz="0" w:space="0" w:color="auto"/>
                        <w:right w:val="none" w:sz="0" w:space="0" w:color="auto"/>
                      </w:divBdr>
                    </w:div>
                  </w:divsChild>
                </w:div>
                <w:div w:id="939289572">
                  <w:marLeft w:val="0"/>
                  <w:marRight w:val="0"/>
                  <w:marTop w:val="0"/>
                  <w:marBottom w:val="0"/>
                  <w:divBdr>
                    <w:top w:val="none" w:sz="0" w:space="0" w:color="auto"/>
                    <w:left w:val="none" w:sz="0" w:space="0" w:color="auto"/>
                    <w:bottom w:val="none" w:sz="0" w:space="0" w:color="auto"/>
                    <w:right w:val="none" w:sz="0" w:space="0" w:color="auto"/>
                  </w:divBdr>
                  <w:divsChild>
                    <w:div w:id="1102261449">
                      <w:marLeft w:val="0"/>
                      <w:marRight w:val="0"/>
                      <w:marTop w:val="0"/>
                      <w:marBottom w:val="0"/>
                      <w:divBdr>
                        <w:top w:val="none" w:sz="0" w:space="0" w:color="auto"/>
                        <w:left w:val="none" w:sz="0" w:space="0" w:color="auto"/>
                        <w:bottom w:val="none" w:sz="0" w:space="0" w:color="auto"/>
                        <w:right w:val="none" w:sz="0" w:space="0" w:color="auto"/>
                      </w:divBdr>
                    </w:div>
                    <w:div w:id="519468019">
                      <w:marLeft w:val="0"/>
                      <w:marRight w:val="0"/>
                      <w:marTop w:val="0"/>
                      <w:marBottom w:val="300"/>
                      <w:divBdr>
                        <w:top w:val="none" w:sz="0" w:space="0" w:color="auto"/>
                        <w:left w:val="none" w:sz="0" w:space="0" w:color="auto"/>
                        <w:bottom w:val="none" w:sz="0" w:space="0" w:color="auto"/>
                        <w:right w:val="none" w:sz="0" w:space="0" w:color="auto"/>
                      </w:divBdr>
                      <w:divsChild>
                        <w:div w:id="1081441473">
                          <w:marLeft w:val="0"/>
                          <w:marRight w:val="0"/>
                          <w:marTop w:val="0"/>
                          <w:marBottom w:val="0"/>
                          <w:divBdr>
                            <w:top w:val="none" w:sz="0" w:space="0" w:color="auto"/>
                            <w:left w:val="none" w:sz="0" w:space="0" w:color="auto"/>
                            <w:bottom w:val="none" w:sz="0" w:space="0" w:color="auto"/>
                            <w:right w:val="none" w:sz="0" w:space="0" w:color="auto"/>
                          </w:divBdr>
                        </w:div>
                      </w:divsChild>
                    </w:div>
                    <w:div w:id="136972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86861">
      <w:bodyDiv w:val="1"/>
      <w:marLeft w:val="0"/>
      <w:marRight w:val="0"/>
      <w:marTop w:val="0"/>
      <w:marBottom w:val="0"/>
      <w:divBdr>
        <w:top w:val="none" w:sz="0" w:space="0" w:color="auto"/>
        <w:left w:val="none" w:sz="0" w:space="0" w:color="auto"/>
        <w:bottom w:val="none" w:sz="0" w:space="0" w:color="auto"/>
        <w:right w:val="none" w:sz="0" w:space="0" w:color="auto"/>
      </w:divBdr>
      <w:divsChild>
        <w:div w:id="1797064440">
          <w:marLeft w:val="0"/>
          <w:marRight w:val="0"/>
          <w:marTop w:val="0"/>
          <w:marBottom w:val="0"/>
          <w:divBdr>
            <w:top w:val="single" w:sz="6" w:space="0" w:color="EFEFED"/>
            <w:left w:val="none" w:sz="0" w:space="0" w:color="auto"/>
            <w:bottom w:val="none" w:sz="0" w:space="0" w:color="auto"/>
            <w:right w:val="none" w:sz="0" w:space="0" w:color="auto"/>
          </w:divBdr>
          <w:divsChild>
            <w:div w:id="36244994">
              <w:marLeft w:val="0"/>
              <w:marRight w:val="0"/>
              <w:marTop w:val="0"/>
              <w:marBottom w:val="0"/>
              <w:divBdr>
                <w:top w:val="none" w:sz="0" w:space="0" w:color="auto"/>
                <w:left w:val="none" w:sz="0" w:space="0" w:color="auto"/>
                <w:bottom w:val="none" w:sz="0" w:space="0" w:color="auto"/>
                <w:right w:val="none" w:sz="0" w:space="0" w:color="auto"/>
              </w:divBdr>
              <w:divsChild>
                <w:div w:id="1933970356">
                  <w:marLeft w:val="0"/>
                  <w:marRight w:val="0"/>
                  <w:marTop w:val="0"/>
                  <w:marBottom w:val="0"/>
                  <w:divBdr>
                    <w:top w:val="none" w:sz="0" w:space="0" w:color="auto"/>
                    <w:left w:val="none" w:sz="0" w:space="0" w:color="auto"/>
                    <w:bottom w:val="none" w:sz="0" w:space="0" w:color="auto"/>
                    <w:right w:val="none" w:sz="0" w:space="0" w:color="auto"/>
                  </w:divBdr>
                  <w:divsChild>
                    <w:div w:id="789201992">
                      <w:marLeft w:val="0"/>
                      <w:marRight w:val="0"/>
                      <w:marTop w:val="0"/>
                      <w:marBottom w:val="0"/>
                      <w:divBdr>
                        <w:top w:val="none" w:sz="0" w:space="0" w:color="auto"/>
                        <w:left w:val="none" w:sz="0" w:space="0" w:color="auto"/>
                        <w:bottom w:val="none" w:sz="0" w:space="0" w:color="auto"/>
                        <w:right w:val="none" w:sz="0" w:space="0" w:color="auto"/>
                      </w:divBdr>
                    </w:div>
                    <w:div w:id="500045556">
                      <w:marLeft w:val="0"/>
                      <w:marRight w:val="0"/>
                      <w:marTop w:val="0"/>
                      <w:marBottom w:val="0"/>
                      <w:divBdr>
                        <w:top w:val="none" w:sz="0" w:space="0" w:color="auto"/>
                        <w:left w:val="none" w:sz="0" w:space="0" w:color="auto"/>
                        <w:bottom w:val="none" w:sz="0" w:space="0" w:color="auto"/>
                        <w:right w:val="none" w:sz="0" w:space="0" w:color="auto"/>
                      </w:divBdr>
                    </w:div>
                    <w:div w:id="857697597">
                      <w:marLeft w:val="0"/>
                      <w:marRight w:val="0"/>
                      <w:marTop w:val="0"/>
                      <w:marBottom w:val="300"/>
                      <w:divBdr>
                        <w:top w:val="none" w:sz="0" w:space="0" w:color="auto"/>
                        <w:left w:val="none" w:sz="0" w:space="0" w:color="auto"/>
                        <w:bottom w:val="none" w:sz="0" w:space="0" w:color="auto"/>
                        <w:right w:val="none" w:sz="0" w:space="0" w:color="auto"/>
                      </w:divBdr>
                      <w:divsChild>
                        <w:div w:id="595527772">
                          <w:marLeft w:val="0"/>
                          <w:marRight w:val="0"/>
                          <w:marTop w:val="0"/>
                          <w:marBottom w:val="0"/>
                          <w:divBdr>
                            <w:top w:val="none" w:sz="0" w:space="0" w:color="auto"/>
                            <w:left w:val="none" w:sz="0" w:space="0" w:color="auto"/>
                            <w:bottom w:val="none" w:sz="0" w:space="0" w:color="auto"/>
                            <w:right w:val="none" w:sz="0" w:space="0" w:color="auto"/>
                          </w:divBdr>
                        </w:div>
                      </w:divsChild>
                    </w:div>
                    <w:div w:id="195679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394078">
          <w:marLeft w:val="0"/>
          <w:marRight w:val="0"/>
          <w:marTop w:val="0"/>
          <w:marBottom w:val="0"/>
          <w:divBdr>
            <w:top w:val="single" w:sz="6" w:space="0" w:color="EFEFED"/>
            <w:left w:val="none" w:sz="0" w:space="0" w:color="auto"/>
            <w:bottom w:val="none" w:sz="0" w:space="0" w:color="auto"/>
            <w:right w:val="none" w:sz="0" w:space="0" w:color="auto"/>
          </w:divBdr>
          <w:divsChild>
            <w:div w:id="890188852">
              <w:marLeft w:val="0"/>
              <w:marRight w:val="0"/>
              <w:marTop w:val="0"/>
              <w:marBottom w:val="0"/>
              <w:divBdr>
                <w:top w:val="none" w:sz="0" w:space="0" w:color="auto"/>
                <w:left w:val="none" w:sz="0" w:space="0" w:color="auto"/>
                <w:bottom w:val="none" w:sz="0" w:space="0" w:color="auto"/>
                <w:right w:val="none" w:sz="0" w:space="0" w:color="auto"/>
              </w:divBdr>
              <w:divsChild>
                <w:div w:id="1161653551">
                  <w:marLeft w:val="0"/>
                  <w:marRight w:val="0"/>
                  <w:marTop w:val="0"/>
                  <w:marBottom w:val="0"/>
                  <w:divBdr>
                    <w:top w:val="none" w:sz="0" w:space="0" w:color="auto"/>
                    <w:left w:val="none" w:sz="0" w:space="0" w:color="auto"/>
                    <w:bottom w:val="none" w:sz="0" w:space="0" w:color="auto"/>
                    <w:right w:val="none" w:sz="0" w:space="0" w:color="auto"/>
                  </w:divBdr>
                  <w:divsChild>
                    <w:div w:id="1868444080">
                      <w:marLeft w:val="0"/>
                      <w:marRight w:val="0"/>
                      <w:marTop w:val="0"/>
                      <w:marBottom w:val="0"/>
                      <w:divBdr>
                        <w:top w:val="none" w:sz="0" w:space="0" w:color="auto"/>
                        <w:left w:val="none" w:sz="0" w:space="0" w:color="auto"/>
                        <w:bottom w:val="none" w:sz="0" w:space="0" w:color="auto"/>
                        <w:right w:val="none" w:sz="0" w:space="0" w:color="auto"/>
                      </w:divBdr>
                    </w:div>
                    <w:div w:id="1274483031">
                      <w:marLeft w:val="0"/>
                      <w:marRight w:val="0"/>
                      <w:marTop w:val="0"/>
                      <w:marBottom w:val="0"/>
                      <w:divBdr>
                        <w:top w:val="none" w:sz="0" w:space="0" w:color="auto"/>
                        <w:left w:val="none" w:sz="0" w:space="0" w:color="auto"/>
                        <w:bottom w:val="none" w:sz="0" w:space="0" w:color="auto"/>
                        <w:right w:val="none" w:sz="0" w:space="0" w:color="auto"/>
                      </w:divBdr>
                    </w:div>
                    <w:div w:id="874392126">
                      <w:marLeft w:val="0"/>
                      <w:marRight w:val="0"/>
                      <w:marTop w:val="0"/>
                      <w:marBottom w:val="0"/>
                      <w:divBdr>
                        <w:top w:val="none" w:sz="0" w:space="0" w:color="auto"/>
                        <w:left w:val="none" w:sz="0" w:space="0" w:color="auto"/>
                        <w:bottom w:val="none" w:sz="0" w:space="0" w:color="auto"/>
                        <w:right w:val="none" w:sz="0" w:space="0" w:color="auto"/>
                      </w:divBdr>
                    </w:div>
                    <w:div w:id="1192953835">
                      <w:marLeft w:val="0"/>
                      <w:marRight w:val="0"/>
                      <w:marTop w:val="0"/>
                      <w:marBottom w:val="300"/>
                      <w:divBdr>
                        <w:top w:val="none" w:sz="0" w:space="0" w:color="auto"/>
                        <w:left w:val="none" w:sz="0" w:space="0" w:color="auto"/>
                        <w:bottom w:val="none" w:sz="0" w:space="0" w:color="auto"/>
                        <w:right w:val="none" w:sz="0" w:space="0" w:color="auto"/>
                      </w:divBdr>
                      <w:divsChild>
                        <w:div w:id="2434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2167">
                  <w:marLeft w:val="0"/>
                  <w:marRight w:val="0"/>
                  <w:marTop w:val="0"/>
                  <w:marBottom w:val="0"/>
                  <w:divBdr>
                    <w:top w:val="none" w:sz="0" w:space="0" w:color="auto"/>
                    <w:left w:val="none" w:sz="0" w:space="0" w:color="auto"/>
                    <w:bottom w:val="none" w:sz="0" w:space="0" w:color="auto"/>
                    <w:right w:val="none" w:sz="0" w:space="0" w:color="auto"/>
                  </w:divBdr>
                  <w:divsChild>
                    <w:div w:id="1265841786">
                      <w:marLeft w:val="0"/>
                      <w:marRight w:val="0"/>
                      <w:marTop w:val="0"/>
                      <w:marBottom w:val="0"/>
                      <w:divBdr>
                        <w:top w:val="none" w:sz="0" w:space="0" w:color="auto"/>
                        <w:left w:val="none" w:sz="0" w:space="0" w:color="auto"/>
                        <w:bottom w:val="none" w:sz="0" w:space="0" w:color="auto"/>
                        <w:right w:val="none" w:sz="0" w:space="0" w:color="auto"/>
                      </w:divBdr>
                    </w:div>
                    <w:div w:id="276572873">
                      <w:marLeft w:val="0"/>
                      <w:marRight w:val="0"/>
                      <w:marTop w:val="0"/>
                      <w:marBottom w:val="300"/>
                      <w:divBdr>
                        <w:top w:val="none" w:sz="0" w:space="0" w:color="auto"/>
                        <w:left w:val="none" w:sz="0" w:space="0" w:color="auto"/>
                        <w:bottom w:val="none" w:sz="0" w:space="0" w:color="auto"/>
                        <w:right w:val="none" w:sz="0" w:space="0" w:color="auto"/>
                      </w:divBdr>
                      <w:divsChild>
                        <w:div w:id="20123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657764">
          <w:marLeft w:val="0"/>
          <w:marRight w:val="0"/>
          <w:marTop w:val="0"/>
          <w:marBottom w:val="0"/>
          <w:divBdr>
            <w:top w:val="single" w:sz="6" w:space="0" w:color="EFEFED"/>
            <w:left w:val="none" w:sz="0" w:space="0" w:color="auto"/>
            <w:bottom w:val="none" w:sz="0" w:space="0" w:color="auto"/>
            <w:right w:val="none" w:sz="0" w:space="0" w:color="auto"/>
          </w:divBdr>
          <w:divsChild>
            <w:div w:id="1950890146">
              <w:marLeft w:val="0"/>
              <w:marRight w:val="0"/>
              <w:marTop w:val="0"/>
              <w:marBottom w:val="0"/>
              <w:divBdr>
                <w:top w:val="none" w:sz="0" w:space="0" w:color="auto"/>
                <w:left w:val="none" w:sz="0" w:space="0" w:color="auto"/>
                <w:bottom w:val="none" w:sz="0" w:space="0" w:color="auto"/>
                <w:right w:val="none" w:sz="0" w:space="0" w:color="auto"/>
              </w:divBdr>
              <w:divsChild>
                <w:div w:id="1205866142">
                  <w:marLeft w:val="0"/>
                  <w:marRight w:val="0"/>
                  <w:marTop w:val="0"/>
                  <w:marBottom w:val="0"/>
                  <w:divBdr>
                    <w:top w:val="none" w:sz="0" w:space="0" w:color="auto"/>
                    <w:left w:val="none" w:sz="0" w:space="0" w:color="auto"/>
                    <w:bottom w:val="none" w:sz="0" w:space="0" w:color="auto"/>
                    <w:right w:val="none" w:sz="0" w:space="0" w:color="auto"/>
                  </w:divBdr>
                </w:div>
                <w:div w:id="1562129965">
                  <w:marLeft w:val="0"/>
                  <w:marRight w:val="0"/>
                  <w:marTop w:val="0"/>
                  <w:marBottom w:val="300"/>
                  <w:divBdr>
                    <w:top w:val="none" w:sz="0" w:space="0" w:color="auto"/>
                    <w:left w:val="none" w:sz="0" w:space="0" w:color="auto"/>
                    <w:bottom w:val="none" w:sz="0" w:space="0" w:color="auto"/>
                    <w:right w:val="none" w:sz="0" w:space="0" w:color="auto"/>
                  </w:divBdr>
                  <w:divsChild>
                    <w:div w:id="127135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220311">
          <w:marLeft w:val="0"/>
          <w:marRight w:val="0"/>
          <w:marTop w:val="0"/>
          <w:marBottom w:val="0"/>
          <w:divBdr>
            <w:top w:val="single" w:sz="6" w:space="0" w:color="EFEFED"/>
            <w:left w:val="none" w:sz="0" w:space="0" w:color="auto"/>
            <w:bottom w:val="none" w:sz="0" w:space="0" w:color="auto"/>
            <w:right w:val="none" w:sz="0" w:space="0" w:color="auto"/>
          </w:divBdr>
          <w:divsChild>
            <w:div w:id="1481380971">
              <w:marLeft w:val="0"/>
              <w:marRight w:val="0"/>
              <w:marTop w:val="0"/>
              <w:marBottom w:val="0"/>
              <w:divBdr>
                <w:top w:val="none" w:sz="0" w:space="0" w:color="auto"/>
                <w:left w:val="none" w:sz="0" w:space="0" w:color="auto"/>
                <w:bottom w:val="none" w:sz="0" w:space="0" w:color="auto"/>
                <w:right w:val="none" w:sz="0" w:space="0" w:color="auto"/>
              </w:divBdr>
              <w:divsChild>
                <w:div w:id="1874461558">
                  <w:marLeft w:val="0"/>
                  <w:marRight w:val="0"/>
                  <w:marTop w:val="0"/>
                  <w:marBottom w:val="0"/>
                  <w:divBdr>
                    <w:top w:val="none" w:sz="0" w:space="0" w:color="auto"/>
                    <w:left w:val="none" w:sz="0" w:space="0" w:color="auto"/>
                    <w:bottom w:val="none" w:sz="0" w:space="0" w:color="auto"/>
                    <w:right w:val="none" w:sz="0" w:space="0" w:color="auto"/>
                  </w:divBdr>
                  <w:divsChild>
                    <w:div w:id="2012634677">
                      <w:marLeft w:val="0"/>
                      <w:marRight w:val="0"/>
                      <w:marTop w:val="0"/>
                      <w:marBottom w:val="0"/>
                      <w:divBdr>
                        <w:top w:val="none" w:sz="0" w:space="0" w:color="auto"/>
                        <w:left w:val="none" w:sz="0" w:space="0" w:color="auto"/>
                        <w:bottom w:val="none" w:sz="0" w:space="0" w:color="auto"/>
                        <w:right w:val="none" w:sz="0" w:space="0" w:color="auto"/>
                      </w:divBdr>
                    </w:div>
                    <w:div w:id="1247884638">
                      <w:marLeft w:val="0"/>
                      <w:marRight w:val="0"/>
                      <w:marTop w:val="0"/>
                      <w:marBottom w:val="0"/>
                      <w:divBdr>
                        <w:top w:val="none" w:sz="0" w:space="0" w:color="auto"/>
                        <w:left w:val="none" w:sz="0" w:space="0" w:color="auto"/>
                        <w:bottom w:val="none" w:sz="0" w:space="0" w:color="auto"/>
                        <w:right w:val="none" w:sz="0" w:space="0" w:color="auto"/>
                      </w:divBdr>
                    </w:div>
                  </w:divsChild>
                </w:div>
                <w:div w:id="551427583">
                  <w:marLeft w:val="0"/>
                  <w:marRight w:val="0"/>
                  <w:marTop w:val="0"/>
                  <w:marBottom w:val="0"/>
                  <w:divBdr>
                    <w:top w:val="none" w:sz="0" w:space="0" w:color="auto"/>
                    <w:left w:val="none" w:sz="0" w:space="0" w:color="auto"/>
                    <w:bottom w:val="none" w:sz="0" w:space="0" w:color="auto"/>
                    <w:right w:val="none" w:sz="0" w:space="0" w:color="auto"/>
                  </w:divBdr>
                  <w:divsChild>
                    <w:div w:id="1140533261">
                      <w:marLeft w:val="0"/>
                      <w:marRight w:val="0"/>
                      <w:marTop w:val="0"/>
                      <w:marBottom w:val="0"/>
                      <w:divBdr>
                        <w:top w:val="none" w:sz="0" w:space="0" w:color="auto"/>
                        <w:left w:val="none" w:sz="0" w:space="0" w:color="auto"/>
                        <w:bottom w:val="none" w:sz="0" w:space="0" w:color="auto"/>
                        <w:right w:val="none" w:sz="0" w:space="0" w:color="auto"/>
                      </w:divBdr>
                    </w:div>
                    <w:div w:id="1693604281">
                      <w:marLeft w:val="0"/>
                      <w:marRight w:val="0"/>
                      <w:marTop w:val="0"/>
                      <w:marBottom w:val="300"/>
                      <w:divBdr>
                        <w:top w:val="none" w:sz="0" w:space="0" w:color="auto"/>
                        <w:left w:val="none" w:sz="0" w:space="0" w:color="auto"/>
                        <w:bottom w:val="none" w:sz="0" w:space="0" w:color="auto"/>
                        <w:right w:val="none" w:sz="0" w:space="0" w:color="auto"/>
                      </w:divBdr>
                      <w:divsChild>
                        <w:div w:id="1527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780715">
          <w:marLeft w:val="0"/>
          <w:marRight w:val="0"/>
          <w:marTop w:val="0"/>
          <w:marBottom w:val="0"/>
          <w:divBdr>
            <w:top w:val="single" w:sz="6" w:space="0" w:color="EFEFED"/>
            <w:left w:val="none" w:sz="0" w:space="0" w:color="auto"/>
            <w:bottom w:val="none" w:sz="0" w:space="0" w:color="auto"/>
            <w:right w:val="none" w:sz="0" w:space="0" w:color="auto"/>
          </w:divBdr>
          <w:divsChild>
            <w:div w:id="1143081258">
              <w:marLeft w:val="0"/>
              <w:marRight w:val="0"/>
              <w:marTop w:val="0"/>
              <w:marBottom w:val="0"/>
              <w:divBdr>
                <w:top w:val="none" w:sz="0" w:space="0" w:color="auto"/>
                <w:left w:val="none" w:sz="0" w:space="0" w:color="auto"/>
                <w:bottom w:val="none" w:sz="0" w:space="0" w:color="auto"/>
                <w:right w:val="none" w:sz="0" w:space="0" w:color="auto"/>
              </w:divBdr>
              <w:divsChild>
                <w:div w:id="1945452131">
                  <w:marLeft w:val="0"/>
                  <w:marRight w:val="0"/>
                  <w:marTop w:val="0"/>
                  <w:marBottom w:val="0"/>
                  <w:divBdr>
                    <w:top w:val="none" w:sz="0" w:space="0" w:color="auto"/>
                    <w:left w:val="none" w:sz="0" w:space="0" w:color="auto"/>
                    <w:bottom w:val="none" w:sz="0" w:space="0" w:color="auto"/>
                    <w:right w:val="none" w:sz="0" w:space="0" w:color="auto"/>
                  </w:divBdr>
                  <w:divsChild>
                    <w:div w:id="1893079039">
                      <w:marLeft w:val="0"/>
                      <w:marRight w:val="0"/>
                      <w:marTop w:val="0"/>
                      <w:marBottom w:val="0"/>
                      <w:divBdr>
                        <w:top w:val="none" w:sz="0" w:space="0" w:color="auto"/>
                        <w:left w:val="none" w:sz="0" w:space="0" w:color="auto"/>
                        <w:bottom w:val="none" w:sz="0" w:space="0" w:color="auto"/>
                        <w:right w:val="none" w:sz="0" w:space="0" w:color="auto"/>
                      </w:divBdr>
                    </w:div>
                    <w:div w:id="835346487">
                      <w:marLeft w:val="0"/>
                      <w:marRight w:val="0"/>
                      <w:marTop w:val="0"/>
                      <w:marBottom w:val="0"/>
                      <w:divBdr>
                        <w:top w:val="none" w:sz="0" w:space="0" w:color="auto"/>
                        <w:left w:val="none" w:sz="0" w:space="0" w:color="auto"/>
                        <w:bottom w:val="none" w:sz="0" w:space="0" w:color="auto"/>
                        <w:right w:val="none" w:sz="0" w:space="0" w:color="auto"/>
                      </w:divBdr>
                    </w:div>
                    <w:div w:id="1071540408">
                      <w:marLeft w:val="0"/>
                      <w:marRight w:val="0"/>
                      <w:marTop w:val="0"/>
                      <w:marBottom w:val="0"/>
                      <w:divBdr>
                        <w:top w:val="none" w:sz="0" w:space="0" w:color="auto"/>
                        <w:left w:val="none" w:sz="0" w:space="0" w:color="auto"/>
                        <w:bottom w:val="none" w:sz="0" w:space="0" w:color="auto"/>
                        <w:right w:val="none" w:sz="0" w:space="0" w:color="auto"/>
                      </w:divBdr>
                    </w:div>
                    <w:div w:id="2081173691">
                      <w:marLeft w:val="0"/>
                      <w:marRight w:val="0"/>
                      <w:marTop w:val="0"/>
                      <w:marBottom w:val="0"/>
                      <w:divBdr>
                        <w:top w:val="none" w:sz="0" w:space="0" w:color="auto"/>
                        <w:left w:val="none" w:sz="0" w:space="0" w:color="auto"/>
                        <w:bottom w:val="none" w:sz="0" w:space="0" w:color="auto"/>
                        <w:right w:val="none" w:sz="0" w:space="0" w:color="auto"/>
                      </w:divBdr>
                    </w:div>
                    <w:div w:id="1908414651">
                      <w:marLeft w:val="0"/>
                      <w:marRight w:val="0"/>
                      <w:marTop w:val="0"/>
                      <w:marBottom w:val="300"/>
                      <w:divBdr>
                        <w:top w:val="none" w:sz="0" w:space="0" w:color="auto"/>
                        <w:left w:val="none" w:sz="0" w:space="0" w:color="auto"/>
                        <w:bottom w:val="none" w:sz="0" w:space="0" w:color="auto"/>
                        <w:right w:val="none" w:sz="0" w:space="0" w:color="auto"/>
                      </w:divBdr>
                      <w:divsChild>
                        <w:div w:id="227956445">
                          <w:marLeft w:val="0"/>
                          <w:marRight w:val="0"/>
                          <w:marTop w:val="0"/>
                          <w:marBottom w:val="0"/>
                          <w:divBdr>
                            <w:top w:val="none" w:sz="0" w:space="0" w:color="auto"/>
                            <w:left w:val="none" w:sz="0" w:space="0" w:color="auto"/>
                            <w:bottom w:val="none" w:sz="0" w:space="0" w:color="auto"/>
                            <w:right w:val="none" w:sz="0" w:space="0" w:color="auto"/>
                          </w:divBdr>
                        </w:div>
                      </w:divsChild>
                    </w:div>
                    <w:div w:id="1238515198">
                      <w:marLeft w:val="0"/>
                      <w:marRight w:val="0"/>
                      <w:marTop w:val="0"/>
                      <w:marBottom w:val="0"/>
                      <w:divBdr>
                        <w:top w:val="none" w:sz="0" w:space="0" w:color="auto"/>
                        <w:left w:val="none" w:sz="0" w:space="0" w:color="auto"/>
                        <w:bottom w:val="none" w:sz="0" w:space="0" w:color="auto"/>
                        <w:right w:val="none" w:sz="0" w:space="0" w:color="auto"/>
                      </w:divBdr>
                    </w:div>
                    <w:div w:id="1921941186">
                      <w:marLeft w:val="0"/>
                      <w:marRight w:val="0"/>
                      <w:marTop w:val="0"/>
                      <w:marBottom w:val="300"/>
                      <w:divBdr>
                        <w:top w:val="none" w:sz="0" w:space="0" w:color="auto"/>
                        <w:left w:val="none" w:sz="0" w:space="0" w:color="auto"/>
                        <w:bottom w:val="none" w:sz="0" w:space="0" w:color="auto"/>
                        <w:right w:val="none" w:sz="0" w:space="0" w:color="auto"/>
                      </w:divBdr>
                      <w:divsChild>
                        <w:div w:id="12426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1643">
                  <w:marLeft w:val="0"/>
                  <w:marRight w:val="0"/>
                  <w:marTop w:val="0"/>
                  <w:marBottom w:val="0"/>
                  <w:divBdr>
                    <w:top w:val="none" w:sz="0" w:space="0" w:color="auto"/>
                    <w:left w:val="none" w:sz="0" w:space="0" w:color="auto"/>
                    <w:bottom w:val="none" w:sz="0" w:space="0" w:color="auto"/>
                    <w:right w:val="none" w:sz="0" w:space="0" w:color="auto"/>
                  </w:divBdr>
                  <w:divsChild>
                    <w:div w:id="1722629294">
                      <w:marLeft w:val="0"/>
                      <w:marRight w:val="0"/>
                      <w:marTop w:val="0"/>
                      <w:marBottom w:val="0"/>
                      <w:divBdr>
                        <w:top w:val="none" w:sz="0" w:space="0" w:color="auto"/>
                        <w:left w:val="none" w:sz="0" w:space="0" w:color="auto"/>
                        <w:bottom w:val="none" w:sz="0" w:space="0" w:color="auto"/>
                        <w:right w:val="none" w:sz="0" w:space="0" w:color="auto"/>
                      </w:divBdr>
                    </w:div>
                    <w:div w:id="1322541741">
                      <w:marLeft w:val="0"/>
                      <w:marRight w:val="0"/>
                      <w:marTop w:val="0"/>
                      <w:marBottom w:val="300"/>
                      <w:divBdr>
                        <w:top w:val="none" w:sz="0" w:space="0" w:color="auto"/>
                        <w:left w:val="none" w:sz="0" w:space="0" w:color="auto"/>
                        <w:bottom w:val="none" w:sz="0" w:space="0" w:color="auto"/>
                        <w:right w:val="none" w:sz="0" w:space="0" w:color="auto"/>
                      </w:divBdr>
                      <w:divsChild>
                        <w:div w:id="365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0498817">
      <w:bodyDiv w:val="1"/>
      <w:marLeft w:val="0"/>
      <w:marRight w:val="0"/>
      <w:marTop w:val="0"/>
      <w:marBottom w:val="0"/>
      <w:divBdr>
        <w:top w:val="none" w:sz="0" w:space="0" w:color="auto"/>
        <w:left w:val="none" w:sz="0" w:space="0" w:color="auto"/>
        <w:bottom w:val="none" w:sz="0" w:space="0" w:color="auto"/>
        <w:right w:val="none" w:sz="0" w:space="0" w:color="auto"/>
      </w:divBdr>
      <w:divsChild>
        <w:div w:id="965114265">
          <w:marLeft w:val="0"/>
          <w:marRight w:val="0"/>
          <w:marTop w:val="0"/>
          <w:marBottom w:val="0"/>
          <w:divBdr>
            <w:top w:val="single" w:sz="6" w:space="0" w:color="EFEFED"/>
            <w:left w:val="none" w:sz="0" w:space="0" w:color="auto"/>
            <w:bottom w:val="none" w:sz="0" w:space="0" w:color="auto"/>
            <w:right w:val="none" w:sz="0" w:space="0" w:color="auto"/>
          </w:divBdr>
          <w:divsChild>
            <w:div w:id="808353692">
              <w:marLeft w:val="0"/>
              <w:marRight w:val="0"/>
              <w:marTop w:val="0"/>
              <w:marBottom w:val="0"/>
              <w:divBdr>
                <w:top w:val="none" w:sz="0" w:space="0" w:color="auto"/>
                <w:left w:val="none" w:sz="0" w:space="0" w:color="auto"/>
                <w:bottom w:val="none" w:sz="0" w:space="0" w:color="auto"/>
                <w:right w:val="none" w:sz="0" w:space="0" w:color="auto"/>
              </w:divBdr>
              <w:divsChild>
                <w:div w:id="1340699663">
                  <w:marLeft w:val="0"/>
                  <w:marRight w:val="0"/>
                  <w:marTop w:val="0"/>
                  <w:marBottom w:val="0"/>
                  <w:divBdr>
                    <w:top w:val="none" w:sz="0" w:space="0" w:color="auto"/>
                    <w:left w:val="none" w:sz="0" w:space="0" w:color="auto"/>
                    <w:bottom w:val="none" w:sz="0" w:space="0" w:color="auto"/>
                    <w:right w:val="none" w:sz="0" w:space="0" w:color="auto"/>
                  </w:divBdr>
                  <w:divsChild>
                    <w:div w:id="1299917152">
                      <w:marLeft w:val="0"/>
                      <w:marRight w:val="0"/>
                      <w:marTop w:val="0"/>
                      <w:marBottom w:val="0"/>
                      <w:divBdr>
                        <w:top w:val="none" w:sz="0" w:space="0" w:color="auto"/>
                        <w:left w:val="none" w:sz="0" w:space="0" w:color="auto"/>
                        <w:bottom w:val="none" w:sz="0" w:space="0" w:color="auto"/>
                        <w:right w:val="none" w:sz="0" w:space="0" w:color="auto"/>
                      </w:divBdr>
                    </w:div>
                  </w:divsChild>
                </w:div>
                <w:div w:id="1405058812">
                  <w:marLeft w:val="0"/>
                  <w:marRight w:val="0"/>
                  <w:marTop w:val="0"/>
                  <w:marBottom w:val="0"/>
                  <w:divBdr>
                    <w:top w:val="none" w:sz="0" w:space="0" w:color="auto"/>
                    <w:left w:val="none" w:sz="0" w:space="0" w:color="auto"/>
                    <w:bottom w:val="none" w:sz="0" w:space="0" w:color="auto"/>
                    <w:right w:val="none" w:sz="0" w:space="0" w:color="auto"/>
                  </w:divBdr>
                  <w:divsChild>
                    <w:div w:id="513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999741">
          <w:marLeft w:val="0"/>
          <w:marRight w:val="0"/>
          <w:marTop w:val="0"/>
          <w:marBottom w:val="0"/>
          <w:divBdr>
            <w:top w:val="single" w:sz="6" w:space="0" w:color="EFEFED"/>
            <w:left w:val="none" w:sz="0" w:space="0" w:color="auto"/>
            <w:bottom w:val="none" w:sz="0" w:space="0" w:color="auto"/>
            <w:right w:val="none" w:sz="0" w:space="0" w:color="auto"/>
          </w:divBdr>
          <w:divsChild>
            <w:div w:id="299848323">
              <w:marLeft w:val="0"/>
              <w:marRight w:val="0"/>
              <w:marTop w:val="0"/>
              <w:marBottom w:val="0"/>
              <w:divBdr>
                <w:top w:val="none" w:sz="0" w:space="0" w:color="auto"/>
                <w:left w:val="none" w:sz="0" w:space="0" w:color="auto"/>
                <w:bottom w:val="none" w:sz="0" w:space="0" w:color="auto"/>
                <w:right w:val="none" w:sz="0" w:space="0" w:color="auto"/>
              </w:divBdr>
              <w:divsChild>
                <w:div w:id="1543398337">
                  <w:marLeft w:val="0"/>
                  <w:marRight w:val="0"/>
                  <w:marTop w:val="0"/>
                  <w:marBottom w:val="0"/>
                  <w:divBdr>
                    <w:top w:val="none" w:sz="0" w:space="0" w:color="auto"/>
                    <w:left w:val="none" w:sz="0" w:space="0" w:color="auto"/>
                    <w:bottom w:val="none" w:sz="0" w:space="0" w:color="auto"/>
                    <w:right w:val="none" w:sz="0" w:space="0" w:color="auto"/>
                  </w:divBdr>
                  <w:divsChild>
                    <w:div w:id="440152953">
                      <w:marLeft w:val="0"/>
                      <w:marRight w:val="0"/>
                      <w:marTop w:val="0"/>
                      <w:marBottom w:val="0"/>
                      <w:divBdr>
                        <w:top w:val="none" w:sz="0" w:space="0" w:color="auto"/>
                        <w:left w:val="none" w:sz="0" w:space="0" w:color="auto"/>
                        <w:bottom w:val="none" w:sz="0" w:space="0" w:color="auto"/>
                        <w:right w:val="none" w:sz="0" w:space="0" w:color="auto"/>
                      </w:divBdr>
                    </w:div>
                    <w:div w:id="93051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02477">
          <w:marLeft w:val="0"/>
          <w:marRight w:val="0"/>
          <w:marTop w:val="0"/>
          <w:marBottom w:val="0"/>
          <w:divBdr>
            <w:top w:val="single" w:sz="6" w:space="0" w:color="EFEFED"/>
            <w:left w:val="none" w:sz="0" w:space="0" w:color="auto"/>
            <w:bottom w:val="none" w:sz="0" w:space="0" w:color="auto"/>
            <w:right w:val="none" w:sz="0" w:space="0" w:color="auto"/>
          </w:divBdr>
          <w:divsChild>
            <w:div w:id="1191802411">
              <w:marLeft w:val="0"/>
              <w:marRight w:val="0"/>
              <w:marTop w:val="0"/>
              <w:marBottom w:val="0"/>
              <w:divBdr>
                <w:top w:val="none" w:sz="0" w:space="0" w:color="auto"/>
                <w:left w:val="none" w:sz="0" w:space="0" w:color="auto"/>
                <w:bottom w:val="none" w:sz="0" w:space="0" w:color="auto"/>
                <w:right w:val="none" w:sz="0" w:space="0" w:color="auto"/>
              </w:divBdr>
              <w:divsChild>
                <w:div w:id="1944142795">
                  <w:marLeft w:val="0"/>
                  <w:marRight w:val="0"/>
                  <w:marTop w:val="0"/>
                  <w:marBottom w:val="0"/>
                  <w:divBdr>
                    <w:top w:val="none" w:sz="0" w:space="0" w:color="auto"/>
                    <w:left w:val="none" w:sz="0" w:space="0" w:color="auto"/>
                    <w:bottom w:val="none" w:sz="0" w:space="0" w:color="auto"/>
                    <w:right w:val="none" w:sz="0" w:space="0" w:color="auto"/>
                  </w:divBdr>
                </w:div>
                <w:div w:id="848256051">
                  <w:marLeft w:val="0"/>
                  <w:marRight w:val="0"/>
                  <w:marTop w:val="0"/>
                  <w:marBottom w:val="300"/>
                  <w:divBdr>
                    <w:top w:val="none" w:sz="0" w:space="0" w:color="auto"/>
                    <w:left w:val="none" w:sz="0" w:space="0" w:color="auto"/>
                    <w:bottom w:val="none" w:sz="0" w:space="0" w:color="auto"/>
                    <w:right w:val="none" w:sz="0" w:space="0" w:color="auto"/>
                  </w:divBdr>
                  <w:divsChild>
                    <w:div w:id="128897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48319">
      <w:bodyDiv w:val="1"/>
      <w:marLeft w:val="0"/>
      <w:marRight w:val="0"/>
      <w:marTop w:val="0"/>
      <w:marBottom w:val="0"/>
      <w:divBdr>
        <w:top w:val="none" w:sz="0" w:space="0" w:color="auto"/>
        <w:left w:val="none" w:sz="0" w:space="0" w:color="auto"/>
        <w:bottom w:val="none" w:sz="0" w:space="0" w:color="auto"/>
        <w:right w:val="none" w:sz="0" w:space="0" w:color="auto"/>
      </w:divBdr>
      <w:divsChild>
        <w:div w:id="1731535431">
          <w:marLeft w:val="0"/>
          <w:marRight w:val="0"/>
          <w:marTop w:val="0"/>
          <w:marBottom w:val="0"/>
          <w:divBdr>
            <w:top w:val="none" w:sz="0" w:space="0" w:color="auto"/>
            <w:left w:val="none" w:sz="0" w:space="0" w:color="auto"/>
            <w:bottom w:val="none" w:sz="0" w:space="0" w:color="auto"/>
            <w:right w:val="none" w:sz="0" w:space="0" w:color="auto"/>
          </w:divBdr>
          <w:divsChild>
            <w:div w:id="165750756">
              <w:marLeft w:val="0"/>
              <w:marRight w:val="0"/>
              <w:marTop w:val="0"/>
              <w:marBottom w:val="0"/>
              <w:divBdr>
                <w:top w:val="none" w:sz="0" w:space="0" w:color="auto"/>
                <w:left w:val="none" w:sz="0" w:space="0" w:color="auto"/>
                <w:bottom w:val="none" w:sz="0" w:space="0" w:color="auto"/>
                <w:right w:val="none" w:sz="0" w:space="0" w:color="auto"/>
              </w:divBdr>
              <w:divsChild>
                <w:div w:id="1821849330">
                  <w:marLeft w:val="0"/>
                  <w:marRight w:val="0"/>
                  <w:marTop w:val="0"/>
                  <w:marBottom w:val="300"/>
                  <w:divBdr>
                    <w:top w:val="none" w:sz="0" w:space="0" w:color="auto"/>
                    <w:left w:val="none" w:sz="0" w:space="0" w:color="auto"/>
                    <w:bottom w:val="none" w:sz="0" w:space="0" w:color="auto"/>
                    <w:right w:val="none" w:sz="0" w:space="0" w:color="auto"/>
                  </w:divBdr>
                  <w:divsChild>
                    <w:div w:id="11240388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9039">
          <w:marLeft w:val="0"/>
          <w:marRight w:val="0"/>
          <w:marTop w:val="0"/>
          <w:marBottom w:val="0"/>
          <w:divBdr>
            <w:top w:val="none" w:sz="0" w:space="0" w:color="auto"/>
            <w:left w:val="none" w:sz="0" w:space="0" w:color="auto"/>
            <w:bottom w:val="none" w:sz="0" w:space="0" w:color="auto"/>
            <w:right w:val="none" w:sz="0" w:space="0" w:color="auto"/>
          </w:divBdr>
          <w:divsChild>
            <w:div w:id="1950774941">
              <w:marLeft w:val="0"/>
              <w:marRight w:val="0"/>
              <w:marTop w:val="0"/>
              <w:marBottom w:val="0"/>
              <w:divBdr>
                <w:top w:val="none" w:sz="0" w:space="0" w:color="auto"/>
                <w:left w:val="none" w:sz="0" w:space="0" w:color="auto"/>
                <w:bottom w:val="none" w:sz="0" w:space="0" w:color="auto"/>
                <w:right w:val="none" w:sz="0" w:space="0" w:color="auto"/>
              </w:divBdr>
              <w:divsChild>
                <w:div w:id="412893222">
                  <w:marLeft w:val="0"/>
                  <w:marRight w:val="0"/>
                  <w:marTop w:val="0"/>
                  <w:marBottom w:val="0"/>
                  <w:divBdr>
                    <w:top w:val="none" w:sz="0" w:space="0" w:color="auto"/>
                    <w:left w:val="none" w:sz="0" w:space="0" w:color="auto"/>
                    <w:bottom w:val="none" w:sz="0" w:space="0" w:color="auto"/>
                    <w:right w:val="none" w:sz="0" w:space="0" w:color="auto"/>
                  </w:divBdr>
                </w:div>
                <w:div w:id="288777588">
                  <w:marLeft w:val="0"/>
                  <w:marRight w:val="0"/>
                  <w:marTop w:val="0"/>
                  <w:marBottom w:val="0"/>
                  <w:divBdr>
                    <w:top w:val="none" w:sz="0" w:space="0" w:color="auto"/>
                    <w:left w:val="none" w:sz="0" w:space="0" w:color="auto"/>
                    <w:bottom w:val="none" w:sz="0" w:space="0" w:color="auto"/>
                    <w:right w:val="none" w:sz="0" w:space="0" w:color="auto"/>
                  </w:divBdr>
                </w:div>
                <w:div w:id="1496725743">
                  <w:marLeft w:val="0"/>
                  <w:marRight w:val="0"/>
                  <w:marTop w:val="0"/>
                  <w:marBottom w:val="300"/>
                  <w:divBdr>
                    <w:top w:val="none" w:sz="0" w:space="0" w:color="auto"/>
                    <w:left w:val="none" w:sz="0" w:space="0" w:color="auto"/>
                    <w:bottom w:val="none" w:sz="0" w:space="0" w:color="auto"/>
                    <w:right w:val="none" w:sz="0" w:space="0" w:color="auto"/>
                  </w:divBdr>
                  <w:divsChild>
                    <w:div w:id="850726515">
                      <w:marLeft w:val="0"/>
                      <w:marRight w:val="0"/>
                      <w:marTop w:val="0"/>
                      <w:marBottom w:val="0"/>
                      <w:divBdr>
                        <w:top w:val="none" w:sz="0" w:space="0" w:color="auto"/>
                        <w:left w:val="none" w:sz="0" w:space="0" w:color="auto"/>
                        <w:bottom w:val="none" w:sz="0" w:space="0" w:color="auto"/>
                        <w:right w:val="none" w:sz="0" w:space="0" w:color="auto"/>
                      </w:divBdr>
                    </w:div>
                  </w:divsChild>
                </w:div>
                <w:div w:id="11997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8951">
          <w:marLeft w:val="0"/>
          <w:marRight w:val="0"/>
          <w:marTop w:val="0"/>
          <w:marBottom w:val="0"/>
          <w:divBdr>
            <w:top w:val="single" w:sz="6" w:space="0" w:color="EFEFED"/>
            <w:left w:val="none" w:sz="0" w:space="0" w:color="auto"/>
            <w:bottom w:val="none" w:sz="0" w:space="0" w:color="auto"/>
            <w:right w:val="none" w:sz="0" w:space="0" w:color="auto"/>
          </w:divBdr>
          <w:divsChild>
            <w:div w:id="513761230">
              <w:marLeft w:val="0"/>
              <w:marRight w:val="0"/>
              <w:marTop w:val="0"/>
              <w:marBottom w:val="0"/>
              <w:divBdr>
                <w:top w:val="none" w:sz="0" w:space="0" w:color="auto"/>
                <w:left w:val="none" w:sz="0" w:space="0" w:color="auto"/>
                <w:bottom w:val="none" w:sz="0" w:space="0" w:color="auto"/>
                <w:right w:val="none" w:sz="0" w:space="0" w:color="auto"/>
              </w:divBdr>
              <w:divsChild>
                <w:div w:id="2022854198">
                  <w:marLeft w:val="0"/>
                  <w:marRight w:val="0"/>
                  <w:marTop w:val="0"/>
                  <w:marBottom w:val="0"/>
                  <w:divBdr>
                    <w:top w:val="none" w:sz="0" w:space="0" w:color="auto"/>
                    <w:left w:val="none" w:sz="0" w:space="0" w:color="auto"/>
                    <w:bottom w:val="none" w:sz="0" w:space="0" w:color="auto"/>
                    <w:right w:val="none" w:sz="0" w:space="0" w:color="auto"/>
                  </w:divBdr>
                </w:div>
                <w:div w:id="124125383">
                  <w:marLeft w:val="0"/>
                  <w:marRight w:val="0"/>
                  <w:marTop w:val="0"/>
                  <w:marBottom w:val="0"/>
                  <w:divBdr>
                    <w:top w:val="none" w:sz="0" w:space="0" w:color="auto"/>
                    <w:left w:val="none" w:sz="0" w:space="0" w:color="auto"/>
                    <w:bottom w:val="none" w:sz="0" w:space="0" w:color="auto"/>
                    <w:right w:val="none" w:sz="0" w:space="0" w:color="auto"/>
                  </w:divBdr>
                </w:div>
                <w:div w:id="168401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88345">
          <w:marLeft w:val="0"/>
          <w:marRight w:val="0"/>
          <w:marTop w:val="0"/>
          <w:marBottom w:val="0"/>
          <w:divBdr>
            <w:top w:val="single" w:sz="6" w:space="0" w:color="EFEFED"/>
            <w:left w:val="none" w:sz="0" w:space="0" w:color="auto"/>
            <w:bottom w:val="none" w:sz="0" w:space="0" w:color="auto"/>
            <w:right w:val="none" w:sz="0" w:space="0" w:color="auto"/>
          </w:divBdr>
          <w:divsChild>
            <w:div w:id="947783522">
              <w:marLeft w:val="0"/>
              <w:marRight w:val="0"/>
              <w:marTop w:val="0"/>
              <w:marBottom w:val="0"/>
              <w:divBdr>
                <w:top w:val="none" w:sz="0" w:space="0" w:color="auto"/>
                <w:left w:val="none" w:sz="0" w:space="0" w:color="auto"/>
                <w:bottom w:val="none" w:sz="0" w:space="0" w:color="auto"/>
                <w:right w:val="none" w:sz="0" w:space="0" w:color="auto"/>
              </w:divBdr>
              <w:divsChild>
                <w:div w:id="428283736">
                  <w:marLeft w:val="0"/>
                  <w:marRight w:val="0"/>
                  <w:marTop w:val="0"/>
                  <w:marBottom w:val="0"/>
                  <w:divBdr>
                    <w:top w:val="none" w:sz="0" w:space="0" w:color="auto"/>
                    <w:left w:val="none" w:sz="0" w:space="0" w:color="auto"/>
                    <w:bottom w:val="none" w:sz="0" w:space="0" w:color="auto"/>
                    <w:right w:val="none" w:sz="0" w:space="0" w:color="auto"/>
                  </w:divBdr>
                </w:div>
                <w:div w:id="563444246">
                  <w:marLeft w:val="0"/>
                  <w:marRight w:val="0"/>
                  <w:marTop w:val="0"/>
                  <w:marBottom w:val="0"/>
                  <w:divBdr>
                    <w:top w:val="none" w:sz="0" w:space="0" w:color="auto"/>
                    <w:left w:val="none" w:sz="0" w:space="0" w:color="auto"/>
                    <w:bottom w:val="none" w:sz="0" w:space="0" w:color="auto"/>
                    <w:right w:val="none" w:sz="0" w:space="0" w:color="auto"/>
                  </w:divBdr>
                </w:div>
                <w:div w:id="1258127206">
                  <w:marLeft w:val="0"/>
                  <w:marRight w:val="0"/>
                  <w:marTop w:val="0"/>
                  <w:marBottom w:val="0"/>
                  <w:divBdr>
                    <w:top w:val="none" w:sz="0" w:space="0" w:color="auto"/>
                    <w:left w:val="none" w:sz="0" w:space="0" w:color="auto"/>
                    <w:bottom w:val="none" w:sz="0" w:space="0" w:color="auto"/>
                    <w:right w:val="none" w:sz="0" w:space="0" w:color="auto"/>
                  </w:divBdr>
                </w:div>
                <w:div w:id="665981885">
                  <w:marLeft w:val="0"/>
                  <w:marRight w:val="0"/>
                  <w:marTop w:val="0"/>
                  <w:marBottom w:val="300"/>
                  <w:divBdr>
                    <w:top w:val="none" w:sz="0" w:space="0" w:color="auto"/>
                    <w:left w:val="none" w:sz="0" w:space="0" w:color="auto"/>
                    <w:bottom w:val="none" w:sz="0" w:space="0" w:color="auto"/>
                    <w:right w:val="none" w:sz="0" w:space="0" w:color="auto"/>
                  </w:divBdr>
                  <w:divsChild>
                    <w:div w:id="6283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220128">
          <w:marLeft w:val="0"/>
          <w:marRight w:val="0"/>
          <w:marTop w:val="0"/>
          <w:marBottom w:val="0"/>
          <w:divBdr>
            <w:top w:val="single" w:sz="6" w:space="0" w:color="EFEFED"/>
            <w:left w:val="none" w:sz="0" w:space="0" w:color="auto"/>
            <w:bottom w:val="none" w:sz="0" w:space="0" w:color="auto"/>
            <w:right w:val="none" w:sz="0" w:space="0" w:color="auto"/>
          </w:divBdr>
          <w:divsChild>
            <w:div w:id="768157961">
              <w:marLeft w:val="0"/>
              <w:marRight w:val="0"/>
              <w:marTop w:val="0"/>
              <w:marBottom w:val="0"/>
              <w:divBdr>
                <w:top w:val="none" w:sz="0" w:space="0" w:color="auto"/>
                <w:left w:val="none" w:sz="0" w:space="0" w:color="auto"/>
                <w:bottom w:val="none" w:sz="0" w:space="0" w:color="auto"/>
                <w:right w:val="none" w:sz="0" w:space="0" w:color="auto"/>
              </w:divBdr>
              <w:divsChild>
                <w:div w:id="1812168125">
                  <w:marLeft w:val="0"/>
                  <w:marRight w:val="0"/>
                  <w:marTop w:val="0"/>
                  <w:marBottom w:val="0"/>
                  <w:divBdr>
                    <w:top w:val="none" w:sz="0" w:space="0" w:color="auto"/>
                    <w:left w:val="none" w:sz="0" w:space="0" w:color="auto"/>
                    <w:bottom w:val="none" w:sz="0" w:space="0" w:color="auto"/>
                    <w:right w:val="none" w:sz="0" w:space="0" w:color="auto"/>
                  </w:divBdr>
                </w:div>
                <w:div w:id="2003004934">
                  <w:marLeft w:val="0"/>
                  <w:marRight w:val="0"/>
                  <w:marTop w:val="0"/>
                  <w:marBottom w:val="0"/>
                  <w:divBdr>
                    <w:top w:val="none" w:sz="0" w:space="0" w:color="auto"/>
                    <w:left w:val="none" w:sz="0" w:space="0" w:color="auto"/>
                    <w:bottom w:val="none" w:sz="0" w:space="0" w:color="auto"/>
                    <w:right w:val="none" w:sz="0" w:space="0" w:color="auto"/>
                  </w:divBdr>
                </w:div>
                <w:div w:id="1377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58051">
          <w:marLeft w:val="0"/>
          <w:marRight w:val="0"/>
          <w:marTop w:val="0"/>
          <w:marBottom w:val="0"/>
          <w:divBdr>
            <w:top w:val="single" w:sz="6" w:space="0" w:color="EFEFED"/>
            <w:left w:val="none" w:sz="0" w:space="0" w:color="auto"/>
            <w:bottom w:val="none" w:sz="0" w:space="0" w:color="auto"/>
            <w:right w:val="none" w:sz="0" w:space="0" w:color="auto"/>
          </w:divBdr>
          <w:divsChild>
            <w:div w:id="104421112">
              <w:marLeft w:val="0"/>
              <w:marRight w:val="0"/>
              <w:marTop w:val="0"/>
              <w:marBottom w:val="0"/>
              <w:divBdr>
                <w:top w:val="none" w:sz="0" w:space="0" w:color="auto"/>
                <w:left w:val="none" w:sz="0" w:space="0" w:color="auto"/>
                <w:bottom w:val="none" w:sz="0" w:space="0" w:color="auto"/>
                <w:right w:val="none" w:sz="0" w:space="0" w:color="auto"/>
              </w:divBdr>
              <w:divsChild>
                <w:div w:id="1425420608">
                  <w:marLeft w:val="0"/>
                  <w:marRight w:val="0"/>
                  <w:marTop w:val="0"/>
                  <w:marBottom w:val="0"/>
                  <w:divBdr>
                    <w:top w:val="none" w:sz="0" w:space="0" w:color="auto"/>
                    <w:left w:val="none" w:sz="0" w:space="0" w:color="auto"/>
                    <w:bottom w:val="none" w:sz="0" w:space="0" w:color="auto"/>
                    <w:right w:val="none" w:sz="0" w:space="0" w:color="auto"/>
                  </w:divBdr>
                </w:div>
                <w:div w:id="229193223">
                  <w:marLeft w:val="0"/>
                  <w:marRight w:val="0"/>
                  <w:marTop w:val="0"/>
                  <w:marBottom w:val="0"/>
                  <w:divBdr>
                    <w:top w:val="none" w:sz="0" w:space="0" w:color="auto"/>
                    <w:left w:val="none" w:sz="0" w:space="0" w:color="auto"/>
                    <w:bottom w:val="none" w:sz="0" w:space="0" w:color="auto"/>
                    <w:right w:val="none" w:sz="0" w:space="0" w:color="auto"/>
                  </w:divBdr>
                </w:div>
                <w:div w:id="1375425004">
                  <w:marLeft w:val="0"/>
                  <w:marRight w:val="0"/>
                  <w:marTop w:val="0"/>
                  <w:marBottom w:val="0"/>
                  <w:divBdr>
                    <w:top w:val="none" w:sz="0" w:space="0" w:color="auto"/>
                    <w:left w:val="none" w:sz="0" w:space="0" w:color="auto"/>
                    <w:bottom w:val="none" w:sz="0" w:space="0" w:color="auto"/>
                    <w:right w:val="none" w:sz="0" w:space="0" w:color="auto"/>
                  </w:divBdr>
                </w:div>
                <w:div w:id="1655720466">
                  <w:marLeft w:val="0"/>
                  <w:marRight w:val="0"/>
                  <w:marTop w:val="0"/>
                  <w:marBottom w:val="0"/>
                  <w:divBdr>
                    <w:top w:val="none" w:sz="0" w:space="0" w:color="auto"/>
                    <w:left w:val="none" w:sz="0" w:space="0" w:color="auto"/>
                    <w:bottom w:val="none" w:sz="0" w:space="0" w:color="auto"/>
                    <w:right w:val="none" w:sz="0" w:space="0" w:color="auto"/>
                  </w:divBdr>
                </w:div>
                <w:div w:id="101869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06406">
          <w:marLeft w:val="0"/>
          <w:marRight w:val="0"/>
          <w:marTop w:val="0"/>
          <w:marBottom w:val="0"/>
          <w:divBdr>
            <w:top w:val="single" w:sz="6" w:space="0" w:color="EFEFED"/>
            <w:left w:val="none" w:sz="0" w:space="0" w:color="auto"/>
            <w:bottom w:val="none" w:sz="0" w:space="0" w:color="auto"/>
            <w:right w:val="none" w:sz="0" w:space="0" w:color="auto"/>
          </w:divBdr>
          <w:divsChild>
            <w:div w:id="253589876">
              <w:marLeft w:val="0"/>
              <w:marRight w:val="0"/>
              <w:marTop w:val="0"/>
              <w:marBottom w:val="0"/>
              <w:divBdr>
                <w:top w:val="none" w:sz="0" w:space="0" w:color="auto"/>
                <w:left w:val="none" w:sz="0" w:space="0" w:color="auto"/>
                <w:bottom w:val="none" w:sz="0" w:space="0" w:color="auto"/>
                <w:right w:val="none" w:sz="0" w:space="0" w:color="auto"/>
              </w:divBdr>
              <w:divsChild>
                <w:div w:id="1287933003">
                  <w:marLeft w:val="0"/>
                  <w:marRight w:val="0"/>
                  <w:marTop w:val="0"/>
                  <w:marBottom w:val="0"/>
                  <w:divBdr>
                    <w:top w:val="none" w:sz="0" w:space="0" w:color="auto"/>
                    <w:left w:val="none" w:sz="0" w:space="0" w:color="auto"/>
                    <w:bottom w:val="none" w:sz="0" w:space="0" w:color="auto"/>
                    <w:right w:val="none" w:sz="0" w:space="0" w:color="auto"/>
                  </w:divBdr>
                </w:div>
                <w:div w:id="1970933791">
                  <w:marLeft w:val="0"/>
                  <w:marRight w:val="0"/>
                  <w:marTop w:val="0"/>
                  <w:marBottom w:val="0"/>
                  <w:divBdr>
                    <w:top w:val="none" w:sz="0" w:space="0" w:color="auto"/>
                    <w:left w:val="none" w:sz="0" w:space="0" w:color="auto"/>
                    <w:bottom w:val="none" w:sz="0" w:space="0" w:color="auto"/>
                    <w:right w:val="none" w:sz="0" w:space="0" w:color="auto"/>
                  </w:divBdr>
                </w:div>
                <w:div w:id="560403048">
                  <w:marLeft w:val="0"/>
                  <w:marRight w:val="0"/>
                  <w:marTop w:val="0"/>
                  <w:marBottom w:val="0"/>
                  <w:divBdr>
                    <w:top w:val="none" w:sz="0" w:space="0" w:color="auto"/>
                    <w:left w:val="none" w:sz="0" w:space="0" w:color="auto"/>
                    <w:bottom w:val="none" w:sz="0" w:space="0" w:color="auto"/>
                    <w:right w:val="none" w:sz="0" w:space="0" w:color="auto"/>
                  </w:divBdr>
                </w:div>
                <w:div w:id="83907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07699">
          <w:marLeft w:val="0"/>
          <w:marRight w:val="0"/>
          <w:marTop w:val="0"/>
          <w:marBottom w:val="0"/>
          <w:divBdr>
            <w:top w:val="single" w:sz="6" w:space="0" w:color="EFEFED"/>
            <w:left w:val="none" w:sz="0" w:space="0" w:color="auto"/>
            <w:bottom w:val="none" w:sz="0" w:space="0" w:color="auto"/>
            <w:right w:val="none" w:sz="0" w:space="0" w:color="auto"/>
          </w:divBdr>
          <w:divsChild>
            <w:div w:id="386610020">
              <w:marLeft w:val="0"/>
              <w:marRight w:val="0"/>
              <w:marTop w:val="0"/>
              <w:marBottom w:val="0"/>
              <w:divBdr>
                <w:top w:val="none" w:sz="0" w:space="0" w:color="auto"/>
                <w:left w:val="none" w:sz="0" w:space="0" w:color="auto"/>
                <w:bottom w:val="none" w:sz="0" w:space="0" w:color="auto"/>
                <w:right w:val="none" w:sz="0" w:space="0" w:color="auto"/>
              </w:divBdr>
              <w:divsChild>
                <w:div w:id="229658996">
                  <w:marLeft w:val="0"/>
                  <w:marRight w:val="0"/>
                  <w:marTop w:val="0"/>
                  <w:marBottom w:val="0"/>
                  <w:divBdr>
                    <w:top w:val="none" w:sz="0" w:space="0" w:color="auto"/>
                    <w:left w:val="none" w:sz="0" w:space="0" w:color="auto"/>
                    <w:bottom w:val="none" w:sz="0" w:space="0" w:color="auto"/>
                    <w:right w:val="none" w:sz="0" w:space="0" w:color="auto"/>
                  </w:divBdr>
                </w:div>
                <w:div w:id="646974561">
                  <w:marLeft w:val="0"/>
                  <w:marRight w:val="0"/>
                  <w:marTop w:val="0"/>
                  <w:marBottom w:val="0"/>
                  <w:divBdr>
                    <w:top w:val="none" w:sz="0" w:space="0" w:color="auto"/>
                    <w:left w:val="none" w:sz="0" w:space="0" w:color="auto"/>
                    <w:bottom w:val="none" w:sz="0" w:space="0" w:color="auto"/>
                    <w:right w:val="none" w:sz="0" w:space="0" w:color="auto"/>
                  </w:divBdr>
                </w:div>
                <w:div w:id="2141878188">
                  <w:marLeft w:val="0"/>
                  <w:marRight w:val="0"/>
                  <w:marTop w:val="0"/>
                  <w:marBottom w:val="0"/>
                  <w:divBdr>
                    <w:top w:val="none" w:sz="0" w:space="0" w:color="auto"/>
                    <w:left w:val="none" w:sz="0" w:space="0" w:color="auto"/>
                    <w:bottom w:val="none" w:sz="0" w:space="0" w:color="auto"/>
                    <w:right w:val="none" w:sz="0" w:space="0" w:color="auto"/>
                  </w:divBdr>
                </w:div>
                <w:div w:id="1660226437">
                  <w:marLeft w:val="0"/>
                  <w:marRight w:val="0"/>
                  <w:marTop w:val="0"/>
                  <w:marBottom w:val="300"/>
                  <w:divBdr>
                    <w:top w:val="none" w:sz="0" w:space="0" w:color="auto"/>
                    <w:left w:val="none" w:sz="0" w:space="0" w:color="auto"/>
                    <w:bottom w:val="none" w:sz="0" w:space="0" w:color="auto"/>
                    <w:right w:val="none" w:sz="0" w:space="0" w:color="auto"/>
                  </w:divBdr>
                  <w:divsChild>
                    <w:div w:id="654987993">
                      <w:marLeft w:val="0"/>
                      <w:marRight w:val="0"/>
                      <w:marTop w:val="0"/>
                      <w:marBottom w:val="0"/>
                      <w:divBdr>
                        <w:top w:val="none" w:sz="0" w:space="0" w:color="auto"/>
                        <w:left w:val="none" w:sz="0" w:space="0" w:color="auto"/>
                        <w:bottom w:val="none" w:sz="0" w:space="0" w:color="auto"/>
                        <w:right w:val="none" w:sz="0" w:space="0" w:color="auto"/>
                      </w:divBdr>
                    </w:div>
                  </w:divsChild>
                </w:div>
                <w:div w:id="1973712172">
                  <w:marLeft w:val="0"/>
                  <w:marRight w:val="0"/>
                  <w:marTop w:val="0"/>
                  <w:marBottom w:val="0"/>
                  <w:divBdr>
                    <w:top w:val="none" w:sz="0" w:space="0" w:color="auto"/>
                    <w:left w:val="none" w:sz="0" w:space="0" w:color="auto"/>
                    <w:bottom w:val="none" w:sz="0" w:space="0" w:color="auto"/>
                    <w:right w:val="none" w:sz="0" w:space="0" w:color="auto"/>
                  </w:divBdr>
                </w:div>
                <w:div w:id="1375276319">
                  <w:marLeft w:val="0"/>
                  <w:marRight w:val="0"/>
                  <w:marTop w:val="0"/>
                  <w:marBottom w:val="0"/>
                  <w:divBdr>
                    <w:top w:val="none" w:sz="0" w:space="0" w:color="auto"/>
                    <w:left w:val="none" w:sz="0" w:space="0" w:color="auto"/>
                    <w:bottom w:val="none" w:sz="0" w:space="0" w:color="auto"/>
                    <w:right w:val="none" w:sz="0" w:space="0" w:color="auto"/>
                  </w:divBdr>
                </w:div>
                <w:div w:id="1853688954">
                  <w:marLeft w:val="0"/>
                  <w:marRight w:val="0"/>
                  <w:marTop w:val="0"/>
                  <w:marBottom w:val="0"/>
                  <w:divBdr>
                    <w:top w:val="none" w:sz="0" w:space="0" w:color="auto"/>
                    <w:left w:val="none" w:sz="0" w:space="0" w:color="auto"/>
                    <w:bottom w:val="none" w:sz="0" w:space="0" w:color="auto"/>
                    <w:right w:val="none" w:sz="0" w:space="0" w:color="auto"/>
                  </w:divBdr>
                </w:div>
                <w:div w:id="1121605397">
                  <w:marLeft w:val="0"/>
                  <w:marRight w:val="0"/>
                  <w:marTop w:val="0"/>
                  <w:marBottom w:val="0"/>
                  <w:divBdr>
                    <w:top w:val="none" w:sz="0" w:space="0" w:color="auto"/>
                    <w:left w:val="none" w:sz="0" w:space="0" w:color="auto"/>
                    <w:bottom w:val="none" w:sz="0" w:space="0" w:color="auto"/>
                    <w:right w:val="none" w:sz="0" w:space="0" w:color="auto"/>
                  </w:divBdr>
                </w:div>
                <w:div w:id="1521122090">
                  <w:marLeft w:val="0"/>
                  <w:marRight w:val="0"/>
                  <w:marTop w:val="0"/>
                  <w:marBottom w:val="0"/>
                  <w:divBdr>
                    <w:top w:val="none" w:sz="0" w:space="0" w:color="auto"/>
                    <w:left w:val="none" w:sz="0" w:space="0" w:color="auto"/>
                    <w:bottom w:val="none" w:sz="0" w:space="0" w:color="auto"/>
                    <w:right w:val="none" w:sz="0" w:space="0" w:color="auto"/>
                  </w:divBdr>
                </w:div>
                <w:div w:id="36787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435301">
          <w:marLeft w:val="0"/>
          <w:marRight w:val="0"/>
          <w:marTop w:val="0"/>
          <w:marBottom w:val="0"/>
          <w:divBdr>
            <w:top w:val="single" w:sz="6" w:space="0" w:color="EFEFED"/>
            <w:left w:val="none" w:sz="0" w:space="0" w:color="auto"/>
            <w:bottom w:val="none" w:sz="0" w:space="0" w:color="auto"/>
            <w:right w:val="none" w:sz="0" w:space="0" w:color="auto"/>
          </w:divBdr>
          <w:divsChild>
            <w:div w:id="865168630">
              <w:marLeft w:val="0"/>
              <w:marRight w:val="0"/>
              <w:marTop w:val="0"/>
              <w:marBottom w:val="0"/>
              <w:divBdr>
                <w:top w:val="none" w:sz="0" w:space="0" w:color="auto"/>
                <w:left w:val="none" w:sz="0" w:space="0" w:color="auto"/>
                <w:bottom w:val="none" w:sz="0" w:space="0" w:color="auto"/>
                <w:right w:val="none" w:sz="0" w:space="0" w:color="auto"/>
              </w:divBdr>
              <w:divsChild>
                <w:div w:id="918714719">
                  <w:marLeft w:val="0"/>
                  <w:marRight w:val="0"/>
                  <w:marTop w:val="0"/>
                  <w:marBottom w:val="0"/>
                  <w:divBdr>
                    <w:top w:val="none" w:sz="0" w:space="0" w:color="auto"/>
                    <w:left w:val="none" w:sz="0" w:space="0" w:color="auto"/>
                    <w:bottom w:val="none" w:sz="0" w:space="0" w:color="auto"/>
                    <w:right w:val="none" w:sz="0" w:space="0" w:color="auto"/>
                  </w:divBdr>
                </w:div>
                <w:div w:id="17141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38203">
          <w:marLeft w:val="0"/>
          <w:marRight w:val="0"/>
          <w:marTop w:val="0"/>
          <w:marBottom w:val="0"/>
          <w:divBdr>
            <w:top w:val="single" w:sz="6" w:space="0" w:color="EFEFED"/>
            <w:left w:val="none" w:sz="0" w:space="0" w:color="auto"/>
            <w:bottom w:val="none" w:sz="0" w:space="0" w:color="auto"/>
            <w:right w:val="none" w:sz="0" w:space="0" w:color="auto"/>
          </w:divBdr>
          <w:divsChild>
            <w:div w:id="1114207845">
              <w:marLeft w:val="0"/>
              <w:marRight w:val="0"/>
              <w:marTop w:val="0"/>
              <w:marBottom w:val="0"/>
              <w:divBdr>
                <w:top w:val="none" w:sz="0" w:space="0" w:color="auto"/>
                <w:left w:val="none" w:sz="0" w:space="0" w:color="auto"/>
                <w:bottom w:val="none" w:sz="0" w:space="0" w:color="auto"/>
                <w:right w:val="none" w:sz="0" w:space="0" w:color="auto"/>
              </w:divBdr>
              <w:divsChild>
                <w:div w:id="1918897798">
                  <w:marLeft w:val="0"/>
                  <w:marRight w:val="0"/>
                  <w:marTop w:val="0"/>
                  <w:marBottom w:val="0"/>
                  <w:divBdr>
                    <w:top w:val="none" w:sz="0" w:space="0" w:color="auto"/>
                    <w:left w:val="none" w:sz="0" w:space="0" w:color="auto"/>
                    <w:bottom w:val="none" w:sz="0" w:space="0" w:color="auto"/>
                    <w:right w:val="none" w:sz="0" w:space="0" w:color="auto"/>
                  </w:divBdr>
                </w:div>
                <w:div w:id="1140540480">
                  <w:marLeft w:val="0"/>
                  <w:marRight w:val="0"/>
                  <w:marTop w:val="0"/>
                  <w:marBottom w:val="0"/>
                  <w:divBdr>
                    <w:top w:val="none" w:sz="0" w:space="0" w:color="auto"/>
                    <w:left w:val="none" w:sz="0" w:space="0" w:color="auto"/>
                    <w:bottom w:val="none" w:sz="0" w:space="0" w:color="auto"/>
                    <w:right w:val="none" w:sz="0" w:space="0" w:color="auto"/>
                  </w:divBdr>
                </w:div>
                <w:div w:id="1860120967">
                  <w:marLeft w:val="0"/>
                  <w:marRight w:val="0"/>
                  <w:marTop w:val="0"/>
                  <w:marBottom w:val="0"/>
                  <w:divBdr>
                    <w:top w:val="none" w:sz="0" w:space="0" w:color="auto"/>
                    <w:left w:val="none" w:sz="0" w:space="0" w:color="auto"/>
                    <w:bottom w:val="none" w:sz="0" w:space="0" w:color="auto"/>
                    <w:right w:val="none" w:sz="0" w:space="0" w:color="auto"/>
                  </w:divBdr>
                </w:div>
                <w:div w:id="50751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5982">
          <w:marLeft w:val="0"/>
          <w:marRight w:val="0"/>
          <w:marTop w:val="0"/>
          <w:marBottom w:val="0"/>
          <w:divBdr>
            <w:top w:val="single" w:sz="6" w:space="0" w:color="EFEFED"/>
            <w:left w:val="none" w:sz="0" w:space="0" w:color="auto"/>
            <w:bottom w:val="none" w:sz="0" w:space="0" w:color="auto"/>
            <w:right w:val="none" w:sz="0" w:space="0" w:color="auto"/>
          </w:divBdr>
          <w:divsChild>
            <w:div w:id="1062483154">
              <w:marLeft w:val="0"/>
              <w:marRight w:val="0"/>
              <w:marTop w:val="0"/>
              <w:marBottom w:val="0"/>
              <w:divBdr>
                <w:top w:val="none" w:sz="0" w:space="0" w:color="auto"/>
                <w:left w:val="none" w:sz="0" w:space="0" w:color="auto"/>
                <w:bottom w:val="none" w:sz="0" w:space="0" w:color="auto"/>
                <w:right w:val="none" w:sz="0" w:space="0" w:color="auto"/>
              </w:divBdr>
              <w:divsChild>
                <w:div w:id="3810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4103">
          <w:marLeft w:val="0"/>
          <w:marRight w:val="0"/>
          <w:marTop w:val="0"/>
          <w:marBottom w:val="0"/>
          <w:divBdr>
            <w:top w:val="single" w:sz="6" w:space="0" w:color="EFEFED"/>
            <w:left w:val="none" w:sz="0" w:space="0" w:color="auto"/>
            <w:bottom w:val="none" w:sz="0" w:space="0" w:color="auto"/>
            <w:right w:val="none" w:sz="0" w:space="0" w:color="auto"/>
          </w:divBdr>
          <w:divsChild>
            <w:div w:id="1995600444">
              <w:marLeft w:val="0"/>
              <w:marRight w:val="0"/>
              <w:marTop w:val="0"/>
              <w:marBottom w:val="0"/>
              <w:divBdr>
                <w:top w:val="none" w:sz="0" w:space="0" w:color="auto"/>
                <w:left w:val="none" w:sz="0" w:space="0" w:color="auto"/>
                <w:bottom w:val="none" w:sz="0" w:space="0" w:color="auto"/>
                <w:right w:val="none" w:sz="0" w:space="0" w:color="auto"/>
              </w:divBdr>
              <w:divsChild>
                <w:div w:id="250044381">
                  <w:marLeft w:val="0"/>
                  <w:marRight w:val="0"/>
                  <w:marTop w:val="0"/>
                  <w:marBottom w:val="0"/>
                  <w:divBdr>
                    <w:top w:val="none" w:sz="0" w:space="0" w:color="auto"/>
                    <w:left w:val="none" w:sz="0" w:space="0" w:color="auto"/>
                    <w:bottom w:val="none" w:sz="0" w:space="0" w:color="auto"/>
                    <w:right w:val="none" w:sz="0" w:space="0" w:color="auto"/>
                  </w:divBdr>
                  <w:divsChild>
                    <w:div w:id="1707948507">
                      <w:marLeft w:val="0"/>
                      <w:marRight w:val="0"/>
                      <w:marTop w:val="0"/>
                      <w:marBottom w:val="0"/>
                      <w:divBdr>
                        <w:top w:val="none" w:sz="0" w:space="0" w:color="auto"/>
                        <w:left w:val="none" w:sz="0" w:space="0" w:color="auto"/>
                        <w:bottom w:val="none" w:sz="0" w:space="0" w:color="auto"/>
                        <w:right w:val="none" w:sz="0" w:space="0" w:color="auto"/>
                      </w:divBdr>
                    </w:div>
                  </w:divsChild>
                </w:div>
                <w:div w:id="1677147114">
                  <w:marLeft w:val="0"/>
                  <w:marRight w:val="0"/>
                  <w:marTop w:val="0"/>
                  <w:marBottom w:val="0"/>
                  <w:divBdr>
                    <w:top w:val="none" w:sz="0" w:space="0" w:color="auto"/>
                    <w:left w:val="none" w:sz="0" w:space="0" w:color="auto"/>
                    <w:bottom w:val="none" w:sz="0" w:space="0" w:color="auto"/>
                    <w:right w:val="none" w:sz="0" w:space="0" w:color="auto"/>
                  </w:divBdr>
                  <w:divsChild>
                    <w:div w:id="1185556469">
                      <w:marLeft w:val="0"/>
                      <w:marRight w:val="0"/>
                      <w:marTop w:val="0"/>
                      <w:marBottom w:val="0"/>
                      <w:divBdr>
                        <w:top w:val="none" w:sz="0" w:space="0" w:color="auto"/>
                        <w:left w:val="none" w:sz="0" w:space="0" w:color="auto"/>
                        <w:bottom w:val="none" w:sz="0" w:space="0" w:color="auto"/>
                        <w:right w:val="none" w:sz="0" w:space="0" w:color="auto"/>
                      </w:divBdr>
                    </w:div>
                    <w:div w:id="1959602225">
                      <w:marLeft w:val="0"/>
                      <w:marRight w:val="0"/>
                      <w:marTop w:val="0"/>
                      <w:marBottom w:val="0"/>
                      <w:divBdr>
                        <w:top w:val="none" w:sz="0" w:space="0" w:color="auto"/>
                        <w:left w:val="none" w:sz="0" w:space="0" w:color="auto"/>
                        <w:bottom w:val="none" w:sz="0" w:space="0" w:color="auto"/>
                        <w:right w:val="none" w:sz="0" w:space="0" w:color="auto"/>
                      </w:divBdr>
                    </w:div>
                    <w:div w:id="1788428558">
                      <w:marLeft w:val="0"/>
                      <w:marRight w:val="0"/>
                      <w:marTop w:val="0"/>
                      <w:marBottom w:val="0"/>
                      <w:divBdr>
                        <w:top w:val="none" w:sz="0" w:space="0" w:color="auto"/>
                        <w:left w:val="none" w:sz="0" w:space="0" w:color="auto"/>
                        <w:bottom w:val="none" w:sz="0" w:space="0" w:color="auto"/>
                        <w:right w:val="none" w:sz="0" w:space="0" w:color="auto"/>
                      </w:divBdr>
                    </w:div>
                    <w:div w:id="1220241317">
                      <w:marLeft w:val="0"/>
                      <w:marRight w:val="0"/>
                      <w:marTop w:val="0"/>
                      <w:marBottom w:val="0"/>
                      <w:divBdr>
                        <w:top w:val="none" w:sz="0" w:space="0" w:color="auto"/>
                        <w:left w:val="none" w:sz="0" w:space="0" w:color="auto"/>
                        <w:bottom w:val="none" w:sz="0" w:space="0" w:color="auto"/>
                        <w:right w:val="none" w:sz="0" w:space="0" w:color="auto"/>
                      </w:divBdr>
                    </w:div>
                    <w:div w:id="1122073992">
                      <w:marLeft w:val="0"/>
                      <w:marRight w:val="0"/>
                      <w:marTop w:val="0"/>
                      <w:marBottom w:val="0"/>
                      <w:divBdr>
                        <w:top w:val="none" w:sz="0" w:space="0" w:color="auto"/>
                        <w:left w:val="none" w:sz="0" w:space="0" w:color="auto"/>
                        <w:bottom w:val="none" w:sz="0" w:space="0" w:color="auto"/>
                        <w:right w:val="none" w:sz="0" w:space="0" w:color="auto"/>
                      </w:divBdr>
                    </w:div>
                    <w:div w:id="514925030">
                      <w:marLeft w:val="0"/>
                      <w:marRight w:val="0"/>
                      <w:marTop w:val="0"/>
                      <w:marBottom w:val="300"/>
                      <w:divBdr>
                        <w:top w:val="none" w:sz="0" w:space="0" w:color="auto"/>
                        <w:left w:val="none" w:sz="0" w:space="0" w:color="auto"/>
                        <w:bottom w:val="none" w:sz="0" w:space="0" w:color="auto"/>
                        <w:right w:val="none" w:sz="0" w:space="0" w:color="auto"/>
                      </w:divBdr>
                      <w:divsChild>
                        <w:div w:id="1804690540">
                          <w:marLeft w:val="0"/>
                          <w:marRight w:val="0"/>
                          <w:marTop w:val="0"/>
                          <w:marBottom w:val="0"/>
                          <w:divBdr>
                            <w:top w:val="none" w:sz="0" w:space="0" w:color="auto"/>
                            <w:left w:val="none" w:sz="0" w:space="0" w:color="auto"/>
                            <w:bottom w:val="none" w:sz="0" w:space="0" w:color="auto"/>
                            <w:right w:val="none" w:sz="0" w:space="0" w:color="auto"/>
                          </w:divBdr>
                        </w:div>
                      </w:divsChild>
                    </w:div>
                    <w:div w:id="207108860">
                      <w:marLeft w:val="0"/>
                      <w:marRight w:val="0"/>
                      <w:marTop w:val="0"/>
                      <w:marBottom w:val="0"/>
                      <w:divBdr>
                        <w:top w:val="none" w:sz="0" w:space="0" w:color="auto"/>
                        <w:left w:val="none" w:sz="0" w:space="0" w:color="auto"/>
                        <w:bottom w:val="none" w:sz="0" w:space="0" w:color="auto"/>
                        <w:right w:val="none" w:sz="0" w:space="0" w:color="auto"/>
                      </w:divBdr>
                    </w:div>
                  </w:divsChild>
                </w:div>
                <w:div w:id="928729870">
                  <w:marLeft w:val="0"/>
                  <w:marRight w:val="0"/>
                  <w:marTop w:val="0"/>
                  <w:marBottom w:val="0"/>
                  <w:divBdr>
                    <w:top w:val="none" w:sz="0" w:space="0" w:color="auto"/>
                    <w:left w:val="none" w:sz="0" w:space="0" w:color="auto"/>
                    <w:bottom w:val="none" w:sz="0" w:space="0" w:color="auto"/>
                    <w:right w:val="none" w:sz="0" w:space="0" w:color="auto"/>
                  </w:divBdr>
                  <w:divsChild>
                    <w:div w:id="625164561">
                      <w:marLeft w:val="0"/>
                      <w:marRight w:val="0"/>
                      <w:marTop w:val="0"/>
                      <w:marBottom w:val="0"/>
                      <w:divBdr>
                        <w:top w:val="none" w:sz="0" w:space="0" w:color="auto"/>
                        <w:left w:val="none" w:sz="0" w:space="0" w:color="auto"/>
                        <w:bottom w:val="none" w:sz="0" w:space="0" w:color="auto"/>
                        <w:right w:val="none" w:sz="0" w:space="0" w:color="auto"/>
                      </w:divBdr>
                    </w:div>
                    <w:div w:id="914970631">
                      <w:marLeft w:val="0"/>
                      <w:marRight w:val="0"/>
                      <w:marTop w:val="0"/>
                      <w:marBottom w:val="0"/>
                      <w:divBdr>
                        <w:top w:val="none" w:sz="0" w:space="0" w:color="auto"/>
                        <w:left w:val="none" w:sz="0" w:space="0" w:color="auto"/>
                        <w:bottom w:val="none" w:sz="0" w:space="0" w:color="auto"/>
                        <w:right w:val="none" w:sz="0" w:space="0" w:color="auto"/>
                      </w:divBdr>
                    </w:div>
                    <w:div w:id="6473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206656">
          <w:marLeft w:val="0"/>
          <w:marRight w:val="0"/>
          <w:marTop w:val="0"/>
          <w:marBottom w:val="0"/>
          <w:divBdr>
            <w:top w:val="single" w:sz="6" w:space="0" w:color="EFEFED"/>
            <w:left w:val="none" w:sz="0" w:space="0" w:color="auto"/>
            <w:bottom w:val="none" w:sz="0" w:space="0" w:color="auto"/>
            <w:right w:val="none" w:sz="0" w:space="0" w:color="auto"/>
          </w:divBdr>
          <w:divsChild>
            <w:div w:id="1193493907">
              <w:marLeft w:val="0"/>
              <w:marRight w:val="0"/>
              <w:marTop w:val="0"/>
              <w:marBottom w:val="0"/>
              <w:divBdr>
                <w:top w:val="none" w:sz="0" w:space="0" w:color="auto"/>
                <w:left w:val="none" w:sz="0" w:space="0" w:color="auto"/>
                <w:bottom w:val="none" w:sz="0" w:space="0" w:color="auto"/>
                <w:right w:val="none" w:sz="0" w:space="0" w:color="auto"/>
              </w:divBdr>
              <w:divsChild>
                <w:div w:id="976180936">
                  <w:marLeft w:val="0"/>
                  <w:marRight w:val="0"/>
                  <w:marTop w:val="0"/>
                  <w:marBottom w:val="0"/>
                  <w:divBdr>
                    <w:top w:val="none" w:sz="0" w:space="0" w:color="auto"/>
                    <w:left w:val="none" w:sz="0" w:space="0" w:color="auto"/>
                    <w:bottom w:val="none" w:sz="0" w:space="0" w:color="auto"/>
                    <w:right w:val="none" w:sz="0" w:space="0" w:color="auto"/>
                  </w:divBdr>
                  <w:divsChild>
                    <w:div w:id="451362286">
                      <w:marLeft w:val="0"/>
                      <w:marRight w:val="0"/>
                      <w:marTop w:val="0"/>
                      <w:marBottom w:val="0"/>
                      <w:divBdr>
                        <w:top w:val="none" w:sz="0" w:space="0" w:color="auto"/>
                        <w:left w:val="none" w:sz="0" w:space="0" w:color="auto"/>
                        <w:bottom w:val="none" w:sz="0" w:space="0" w:color="auto"/>
                        <w:right w:val="none" w:sz="0" w:space="0" w:color="auto"/>
                      </w:divBdr>
                    </w:div>
                    <w:div w:id="1522742338">
                      <w:marLeft w:val="0"/>
                      <w:marRight w:val="0"/>
                      <w:marTop w:val="0"/>
                      <w:marBottom w:val="300"/>
                      <w:divBdr>
                        <w:top w:val="none" w:sz="0" w:space="0" w:color="auto"/>
                        <w:left w:val="none" w:sz="0" w:space="0" w:color="auto"/>
                        <w:bottom w:val="none" w:sz="0" w:space="0" w:color="auto"/>
                        <w:right w:val="none" w:sz="0" w:space="0" w:color="auto"/>
                      </w:divBdr>
                      <w:divsChild>
                        <w:div w:id="1555701130">
                          <w:marLeft w:val="0"/>
                          <w:marRight w:val="0"/>
                          <w:marTop w:val="0"/>
                          <w:marBottom w:val="0"/>
                          <w:divBdr>
                            <w:top w:val="none" w:sz="0" w:space="0" w:color="auto"/>
                            <w:left w:val="none" w:sz="0" w:space="0" w:color="auto"/>
                            <w:bottom w:val="none" w:sz="0" w:space="0" w:color="auto"/>
                            <w:right w:val="none" w:sz="0" w:space="0" w:color="auto"/>
                          </w:divBdr>
                        </w:div>
                      </w:divsChild>
                    </w:div>
                    <w:div w:id="1414279454">
                      <w:marLeft w:val="0"/>
                      <w:marRight w:val="0"/>
                      <w:marTop w:val="0"/>
                      <w:marBottom w:val="0"/>
                      <w:divBdr>
                        <w:top w:val="none" w:sz="0" w:space="0" w:color="auto"/>
                        <w:left w:val="none" w:sz="0" w:space="0" w:color="auto"/>
                        <w:bottom w:val="none" w:sz="0" w:space="0" w:color="auto"/>
                        <w:right w:val="none" w:sz="0" w:space="0" w:color="auto"/>
                      </w:divBdr>
                    </w:div>
                    <w:div w:id="1969192209">
                      <w:marLeft w:val="0"/>
                      <w:marRight w:val="0"/>
                      <w:marTop w:val="0"/>
                      <w:marBottom w:val="0"/>
                      <w:divBdr>
                        <w:top w:val="none" w:sz="0" w:space="0" w:color="auto"/>
                        <w:left w:val="none" w:sz="0" w:space="0" w:color="auto"/>
                        <w:bottom w:val="none" w:sz="0" w:space="0" w:color="auto"/>
                        <w:right w:val="none" w:sz="0" w:space="0" w:color="auto"/>
                      </w:divBdr>
                    </w:div>
                    <w:div w:id="575239151">
                      <w:marLeft w:val="0"/>
                      <w:marRight w:val="0"/>
                      <w:marTop w:val="0"/>
                      <w:marBottom w:val="0"/>
                      <w:divBdr>
                        <w:top w:val="none" w:sz="0" w:space="0" w:color="auto"/>
                        <w:left w:val="none" w:sz="0" w:space="0" w:color="auto"/>
                        <w:bottom w:val="none" w:sz="0" w:space="0" w:color="auto"/>
                        <w:right w:val="none" w:sz="0" w:space="0" w:color="auto"/>
                      </w:divBdr>
                    </w:div>
                  </w:divsChild>
                </w:div>
                <w:div w:id="1519462073">
                  <w:marLeft w:val="0"/>
                  <w:marRight w:val="0"/>
                  <w:marTop w:val="0"/>
                  <w:marBottom w:val="0"/>
                  <w:divBdr>
                    <w:top w:val="none" w:sz="0" w:space="0" w:color="auto"/>
                    <w:left w:val="none" w:sz="0" w:space="0" w:color="auto"/>
                    <w:bottom w:val="none" w:sz="0" w:space="0" w:color="auto"/>
                    <w:right w:val="none" w:sz="0" w:space="0" w:color="auto"/>
                  </w:divBdr>
                  <w:divsChild>
                    <w:div w:id="1706640044">
                      <w:marLeft w:val="0"/>
                      <w:marRight w:val="0"/>
                      <w:marTop w:val="0"/>
                      <w:marBottom w:val="0"/>
                      <w:divBdr>
                        <w:top w:val="none" w:sz="0" w:space="0" w:color="auto"/>
                        <w:left w:val="none" w:sz="0" w:space="0" w:color="auto"/>
                        <w:bottom w:val="none" w:sz="0" w:space="0" w:color="auto"/>
                        <w:right w:val="none" w:sz="0" w:space="0" w:color="auto"/>
                      </w:divBdr>
                    </w:div>
                  </w:divsChild>
                </w:div>
                <w:div w:id="1491872233">
                  <w:marLeft w:val="0"/>
                  <w:marRight w:val="0"/>
                  <w:marTop w:val="0"/>
                  <w:marBottom w:val="0"/>
                  <w:divBdr>
                    <w:top w:val="none" w:sz="0" w:space="0" w:color="auto"/>
                    <w:left w:val="none" w:sz="0" w:space="0" w:color="auto"/>
                    <w:bottom w:val="none" w:sz="0" w:space="0" w:color="auto"/>
                    <w:right w:val="none" w:sz="0" w:space="0" w:color="auto"/>
                  </w:divBdr>
                  <w:divsChild>
                    <w:div w:id="664937433">
                      <w:marLeft w:val="0"/>
                      <w:marRight w:val="0"/>
                      <w:marTop w:val="0"/>
                      <w:marBottom w:val="0"/>
                      <w:divBdr>
                        <w:top w:val="none" w:sz="0" w:space="0" w:color="auto"/>
                        <w:left w:val="none" w:sz="0" w:space="0" w:color="auto"/>
                        <w:bottom w:val="none" w:sz="0" w:space="0" w:color="auto"/>
                        <w:right w:val="none" w:sz="0" w:space="0" w:color="auto"/>
                      </w:divBdr>
                    </w:div>
                    <w:div w:id="1609433214">
                      <w:marLeft w:val="0"/>
                      <w:marRight w:val="0"/>
                      <w:marTop w:val="0"/>
                      <w:marBottom w:val="0"/>
                      <w:divBdr>
                        <w:top w:val="none" w:sz="0" w:space="0" w:color="auto"/>
                        <w:left w:val="none" w:sz="0" w:space="0" w:color="auto"/>
                        <w:bottom w:val="none" w:sz="0" w:space="0" w:color="auto"/>
                        <w:right w:val="none" w:sz="0" w:space="0" w:color="auto"/>
                      </w:divBdr>
                    </w:div>
                  </w:divsChild>
                </w:div>
                <w:div w:id="843014039">
                  <w:marLeft w:val="0"/>
                  <w:marRight w:val="0"/>
                  <w:marTop w:val="0"/>
                  <w:marBottom w:val="0"/>
                  <w:divBdr>
                    <w:top w:val="none" w:sz="0" w:space="0" w:color="auto"/>
                    <w:left w:val="none" w:sz="0" w:space="0" w:color="auto"/>
                    <w:bottom w:val="none" w:sz="0" w:space="0" w:color="auto"/>
                    <w:right w:val="none" w:sz="0" w:space="0" w:color="auto"/>
                  </w:divBdr>
                  <w:divsChild>
                    <w:div w:id="1655333168">
                      <w:marLeft w:val="0"/>
                      <w:marRight w:val="0"/>
                      <w:marTop w:val="0"/>
                      <w:marBottom w:val="0"/>
                      <w:divBdr>
                        <w:top w:val="none" w:sz="0" w:space="0" w:color="auto"/>
                        <w:left w:val="none" w:sz="0" w:space="0" w:color="auto"/>
                        <w:bottom w:val="none" w:sz="0" w:space="0" w:color="auto"/>
                        <w:right w:val="none" w:sz="0" w:space="0" w:color="auto"/>
                      </w:divBdr>
                    </w:div>
                    <w:div w:id="637104487">
                      <w:marLeft w:val="0"/>
                      <w:marRight w:val="0"/>
                      <w:marTop w:val="0"/>
                      <w:marBottom w:val="0"/>
                      <w:divBdr>
                        <w:top w:val="none" w:sz="0" w:space="0" w:color="auto"/>
                        <w:left w:val="none" w:sz="0" w:space="0" w:color="auto"/>
                        <w:bottom w:val="none" w:sz="0" w:space="0" w:color="auto"/>
                        <w:right w:val="none" w:sz="0" w:space="0" w:color="auto"/>
                      </w:divBdr>
                    </w:div>
                    <w:div w:id="532040504">
                      <w:marLeft w:val="0"/>
                      <w:marRight w:val="0"/>
                      <w:marTop w:val="0"/>
                      <w:marBottom w:val="0"/>
                      <w:divBdr>
                        <w:top w:val="none" w:sz="0" w:space="0" w:color="auto"/>
                        <w:left w:val="none" w:sz="0" w:space="0" w:color="auto"/>
                        <w:bottom w:val="none" w:sz="0" w:space="0" w:color="auto"/>
                        <w:right w:val="none" w:sz="0" w:space="0" w:color="auto"/>
                      </w:divBdr>
                    </w:div>
                    <w:div w:id="1211575548">
                      <w:marLeft w:val="0"/>
                      <w:marRight w:val="0"/>
                      <w:marTop w:val="0"/>
                      <w:marBottom w:val="0"/>
                      <w:divBdr>
                        <w:top w:val="none" w:sz="0" w:space="0" w:color="auto"/>
                        <w:left w:val="none" w:sz="0" w:space="0" w:color="auto"/>
                        <w:bottom w:val="none" w:sz="0" w:space="0" w:color="auto"/>
                        <w:right w:val="none" w:sz="0" w:space="0" w:color="auto"/>
                      </w:divBdr>
                    </w:div>
                    <w:div w:id="1428622379">
                      <w:marLeft w:val="0"/>
                      <w:marRight w:val="0"/>
                      <w:marTop w:val="0"/>
                      <w:marBottom w:val="0"/>
                      <w:divBdr>
                        <w:top w:val="none" w:sz="0" w:space="0" w:color="auto"/>
                        <w:left w:val="none" w:sz="0" w:space="0" w:color="auto"/>
                        <w:bottom w:val="none" w:sz="0" w:space="0" w:color="auto"/>
                        <w:right w:val="none" w:sz="0" w:space="0" w:color="auto"/>
                      </w:divBdr>
                    </w:div>
                    <w:div w:id="1278677083">
                      <w:marLeft w:val="0"/>
                      <w:marRight w:val="0"/>
                      <w:marTop w:val="0"/>
                      <w:marBottom w:val="0"/>
                      <w:divBdr>
                        <w:top w:val="none" w:sz="0" w:space="0" w:color="auto"/>
                        <w:left w:val="none" w:sz="0" w:space="0" w:color="auto"/>
                        <w:bottom w:val="none" w:sz="0" w:space="0" w:color="auto"/>
                        <w:right w:val="none" w:sz="0" w:space="0" w:color="auto"/>
                      </w:divBdr>
                    </w:div>
                    <w:div w:id="1927684529">
                      <w:marLeft w:val="0"/>
                      <w:marRight w:val="0"/>
                      <w:marTop w:val="0"/>
                      <w:marBottom w:val="300"/>
                      <w:divBdr>
                        <w:top w:val="none" w:sz="0" w:space="0" w:color="auto"/>
                        <w:left w:val="none" w:sz="0" w:space="0" w:color="auto"/>
                        <w:bottom w:val="none" w:sz="0" w:space="0" w:color="auto"/>
                        <w:right w:val="none" w:sz="0" w:space="0" w:color="auto"/>
                      </w:divBdr>
                      <w:divsChild>
                        <w:div w:id="1827092697">
                          <w:marLeft w:val="0"/>
                          <w:marRight w:val="0"/>
                          <w:marTop w:val="0"/>
                          <w:marBottom w:val="0"/>
                          <w:divBdr>
                            <w:top w:val="none" w:sz="0" w:space="0" w:color="auto"/>
                            <w:left w:val="none" w:sz="0" w:space="0" w:color="auto"/>
                            <w:bottom w:val="none" w:sz="0" w:space="0" w:color="auto"/>
                            <w:right w:val="none" w:sz="0" w:space="0" w:color="auto"/>
                          </w:divBdr>
                        </w:div>
                      </w:divsChild>
                    </w:div>
                    <w:div w:id="228851760">
                      <w:marLeft w:val="0"/>
                      <w:marRight w:val="0"/>
                      <w:marTop w:val="0"/>
                      <w:marBottom w:val="0"/>
                      <w:divBdr>
                        <w:top w:val="none" w:sz="0" w:space="0" w:color="auto"/>
                        <w:left w:val="none" w:sz="0" w:space="0" w:color="auto"/>
                        <w:bottom w:val="none" w:sz="0" w:space="0" w:color="auto"/>
                        <w:right w:val="none" w:sz="0" w:space="0" w:color="auto"/>
                      </w:divBdr>
                    </w:div>
                  </w:divsChild>
                </w:div>
                <w:div w:id="1121798420">
                  <w:marLeft w:val="0"/>
                  <w:marRight w:val="0"/>
                  <w:marTop w:val="0"/>
                  <w:marBottom w:val="0"/>
                  <w:divBdr>
                    <w:top w:val="none" w:sz="0" w:space="0" w:color="auto"/>
                    <w:left w:val="none" w:sz="0" w:space="0" w:color="auto"/>
                    <w:bottom w:val="none" w:sz="0" w:space="0" w:color="auto"/>
                    <w:right w:val="none" w:sz="0" w:space="0" w:color="auto"/>
                  </w:divBdr>
                  <w:divsChild>
                    <w:div w:id="1522165331">
                      <w:marLeft w:val="0"/>
                      <w:marRight w:val="0"/>
                      <w:marTop w:val="0"/>
                      <w:marBottom w:val="0"/>
                      <w:divBdr>
                        <w:top w:val="none" w:sz="0" w:space="0" w:color="auto"/>
                        <w:left w:val="none" w:sz="0" w:space="0" w:color="auto"/>
                        <w:bottom w:val="none" w:sz="0" w:space="0" w:color="auto"/>
                        <w:right w:val="none" w:sz="0" w:space="0" w:color="auto"/>
                      </w:divBdr>
                    </w:div>
                    <w:div w:id="408768803">
                      <w:marLeft w:val="0"/>
                      <w:marRight w:val="0"/>
                      <w:marTop w:val="0"/>
                      <w:marBottom w:val="0"/>
                      <w:divBdr>
                        <w:top w:val="none" w:sz="0" w:space="0" w:color="auto"/>
                        <w:left w:val="none" w:sz="0" w:space="0" w:color="auto"/>
                        <w:bottom w:val="none" w:sz="0" w:space="0" w:color="auto"/>
                        <w:right w:val="none" w:sz="0" w:space="0" w:color="auto"/>
                      </w:divBdr>
                    </w:div>
                    <w:div w:id="1129082864">
                      <w:marLeft w:val="0"/>
                      <w:marRight w:val="0"/>
                      <w:marTop w:val="0"/>
                      <w:marBottom w:val="0"/>
                      <w:divBdr>
                        <w:top w:val="none" w:sz="0" w:space="0" w:color="auto"/>
                        <w:left w:val="none" w:sz="0" w:space="0" w:color="auto"/>
                        <w:bottom w:val="none" w:sz="0" w:space="0" w:color="auto"/>
                        <w:right w:val="none" w:sz="0" w:space="0" w:color="auto"/>
                      </w:divBdr>
                      <w:divsChild>
                        <w:div w:id="1385715189">
                          <w:marLeft w:val="0"/>
                          <w:marRight w:val="0"/>
                          <w:marTop w:val="0"/>
                          <w:marBottom w:val="0"/>
                          <w:divBdr>
                            <w:top w:val="none" w:sz="0" w:space="0" w:color="auto"/>
                            <w:left w:val="none" w:sz="0" w:space="0" w:color="auto"/>
                            <w:bottom w:val="none" w:sz="0" w:space="0" w:color="auto"/>
                            <w:right w:val="none" w:sz="0" w:space="0" w:color="auto"/>
                          </w:divBdr>
                        </w:div>
                      </w:divsChild>
                    </w:div>
                    <w:div w:id="2015107510">
                      <w:marLeft w:val="0"/>
                      <w:marRight w:val="0"/>
                      <w:marTop w:val="0"/>
                      <w:marBottom w:val="0"/>
                      <w:divBdr>
                        <w:top w:val="none" w:sz="0" w:space="0" w:color="auto"/>
                        <w:left w:val="none" w:sz="0" w:space="0" w:color="auto"/>
                        <w:bottom w:val="none" w:sz="0" w:space="0" w:color="auto"/>
                        <w:right w:val="none" w:sz="0" w:space="0" w:color="auto"/>
                      </w:divBdr>
                    </w:div>
                    <w:div w:id="1660617134">
                      <w:marLeft w:val="0"/>
                      <w:marRight w:val="0"/>
                      <w:marTop w:val="0"/>
                      <w:marBottom w:val="300"/>
                      <w:divBdr>
                        <w:top w:val="none" w:sz="0" w:space="0" w:color="auto"/>
                        <w:left w:val="none" w:sz="0" w:space="0" w:color="auto"/>
                        <w:bottom w:val="none" w:sz="0" w:space="0" w:color="auto"/>
                        <w:right w:val="none" w:sz="0" w:space="0" w:color="auto"/>
                      </w:divBdr>
                      <w:divsChild>
                        <w:div w:id="1640304820">
                          <w:marLeft w:val="0"/>
                          <w:marRight w:val="0"/>
                          <w:marTop w:val="0"/>
                          <w:marBottom w:val="0"/>
                          <w:divBdr>
                            <w:top w:val="none" w:sz="0" w:space="0" w:color="auto"/>
                            <w:left w:val="none" w:sz="0" w:space="0" w:color="auto"/>
                            <w:bottom w:val="none" w:sz="0" w:space="0" w:color="auto"/>
                            <w:right w:val="none" w:sz="0" w:space="0" w:color="auto"/>
                          </w:divBdr>
                        </w:div>
                      </w:divsChild>
                    </w:div>
                    <w:div w:id="1854034674">
                      <w:marLeft w:val="0"/>
                      <w:marRight w:val="0"/>
                      <w:marTop w:val="0"/>
                      <w:marBottom w:val="0"/>
                      <w:divBdr>
                        <w:top w:val="none" w:sz="0" w:space="0" w:color="auto"/>
                        <w:left w:val="none" w:sz="0" w:space="0" w:color="auto"/>
                        <w:bottom w:val="none" w:sz="0" w:space="0" w:color="auto"/>
                        <w:right w:val="none" w:sz="0" w:space="0" w:color="auto"/>
                      </w:divBdr>
                    </w:div>
                    <w:div w:id="2074236269">
                      <w:marLeft w:val="0"/>
                      <w:marRight w:val="0"/>
                      <w:marTop w:val="0"/>
                      <w:marBottom w:val="300"/>
                      <w:divBdr>
                        <w:top w:val="none" w:sz="0" w:space="0" w:color="auto"/>
                        <w:left w:val="none" w:sz="0" w:space="0" w:color="auto"/>
                        <w:bottom w:val="none" w:sz="0" w:space="0" w:color="auto"/>
                        <w:right w:val="none" w:sz="0" w:space="0" w:color="auto"/>
                      </w:divBdr>
                      <w:divsChild>
                        <w:div w:id="999381065">
                          <w:marLeft w:val="0"/>
                          <w:marRight w:val="0"/>
                          <w:marTop w:val="0"/>
                          <w:marBottom w:val="0"/>
                          <w:divBdr>
                            <w:top w:val="none" w:sz="0" w:space="0" w:color="auto"/>
                            <w:left w:val="none" w:sz="0" w:space="0" w:color="auto"/>
                            <w:bottom w:val="none" w:sz="0" w:space="0" w:color="auto"/>
                            <w:right w:val="none" w:sz="0" w:space="0" w:color="auto"/>
                          </w:divBdr>
                        </w:div>
                      </w:divsChild>
                    </w:div>
                    <w:div w:id="1210459401">
                      <w:marLeft w:val="0"/>
                      <w:marRight w:val="0"/>
                      <w:marTop w:val="0"/>
                      <w:marBottom w:val="0"/>
                      <w:divBdr>
                        <w:top w:val="none" w:sz="0" w:space="0" w:color="auto"/>
                        <w:left w:val="none" w:sz="0" w:space="0" w:color="auto"/>
                        <w:bottom w:val="none" w:sz="0" w:space="0" w:color="auto"/>
                        <w:right w:val="none" w:sz="0" w:space="0" w:color="auto"/>
                      </w:divBdr>
                    </w:div>
                    <w:div w:id="651641796">
                      <w:marLeft w:val="0"/>
                      <w:marRight w:val="0"/>
                      <w:marTop w:val="0"/>
                      <w:marBottom w:val="300"/>
                      <w:divBdr>
                        <w:top w:val="none" w:sz="0" w:space="0" w:color="auto"/>
                        <w:left w:val="none" w:sz="0" w:space="0" w:color="auto"/>
                        <w:bottom w:val="none" w:sz="0" w:space="0" w:color="auto"/>
                        <w:right w:val="none" w:sz="0" w:space="0" w:color="auto"/>
                      </w:divBdr>
                      <w:divsChild>
                        <w:div w:id="142044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68548">
                  <w:marLeft w:val="0"/>
                  <w:marRight w:val="0"/>
                  <w:marTop w:val="0"/>
                  <w:marBottom w:val="0"/>
                  <w:divBdr>
                    <w:top w:val="none" w:sz="0" w:space="0" w:color="auto"/>
                    <w:left w:val="none" w:sz="0" w:space="0" w:color="auto"/>
                    <w:bottom w:val="none" w:sz="0" w:space="0" w:color="auto"/>
                    <w:right w:val="none" w:sz="0" w:space="0" w:color="auto"/>
                  </w:divBdr>
                  <w:divsChild>
                    <w:div w:id="494079274">
                      <w:marLeft w:val="0"/>
                      <w:marRight w:val="0"/>
                      <w:marTop w:val="0"/>
                      <w:marBottom w:val="0"/>
                      <w:divBdr>
                        <w:top w:val="none" w:sz="0" w:space="0" w:color="auto"/>
                        <w:left w:val="none" w:sz="0" w:space="0" w:color="auto"/>
                        <w:bottom w:val="none" w:sz="0" w:space="0" w:color="auto"/>
                        <w:right w:val="none" w:sz="0" w:space="0" w:color="auto"/>
                      </w:divBdr>
                    </w:div>
                    <w:div w:id="588927239">
                      <w:marLeft w:val="0"/>
                      <w:marRight w:val="0"/>
                      <w:marTop w:val="0"/>
                      <w:marBottom w:val="0"/>
                      <w:divBdr>
                        <w:top w:val="none" w:sz="0" w:space="0" w:color="auto"/>
                        <w:left w:val="none" w:sz="0" w:space="0" w:color="auto"/>
                        <w:bottom w:val="none" w:sz="0" w:space="0" w:color="auto"/>
                        <w:right w:val="none" w:sz="0" w:space="0" w:color="auto"/>
                      </w:divBdr>
                    </w:div>
                    <w:div w:id="534924039">
                      <w:marLeft w:val="0"/>
                      <w:marRight w:val="0"/>
                      <w:marTop w:val="0"/>
                      <w:marBottom w:val="300"/>
                      <w:divBdr>
                        <w:top w:val="none" w:sz="0" w:space="0" w:color="auto"/>
                        <w:left w:val="none" w:sz="0" w:space="0" w:color="auto"/>
                        <w:bottom w:val="none" w:sz="0" w:space="0" w:color="auto"/>
                        <w:right w:val="none" w:sz="0" w:space="0" w:color="auto"/>
                      </w:divBdr>
                      <w:divsChild>
                        <w:div w:id="19924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274149">
          <w:marLeft w:val="0"/>
          <w:marRight w:val="0"/>
          <w:marTop w:val="0"/>
          <w:marBottom w:val="0"/>
          <w:divBdr>
            <w:top w:val="single" w:sz="6" w:space="0" w:color="EFEFED"/>
            <w:left w:val="none" w:sz="0" w:space="0" w:color="auto"/>
            <w:bottom w:val="none" w:sz="0" w:space="0" w:color="auto"/>
            <w:right w:val="none" w:sz="0" w:space="0" w:color="auto"/>
          </w:divBdr>
          <w:divsChild>
            <w:div w:id="872882784">
              <w:marLeft w:val="0"/>
              <w:marRight w:val="0"/>
              <w:marTop w:val="0"/>
              <w:marBottom w:val="0"/>
              <w:divBdr>
                <w:top w:val="none" w:sz="0" w:space="0" w:color="auto"/>
                <w:left w:val="none" w:sz="0" w:space="0" w:color="auto"/>
                <w:bottom w:val="none" w:sz="0" w:space="0" w:color="auto"/>
                <w:right w:val="none" w:sz="0" w:space="0" w:color="auto"/>
              </w:divBdr>
              <w:divsChild>
                <w:div w:id="988242451">
                  <w:marLeft w:val="0"/>
                  <w:marRight w:val="0"/>
                  <w:marTop w:val="0"/>
                  <w:marBottom w:val="0"/>
                  <w:divBdr>
                    <w:top w:val="none" w:sz="0" w:space="0" w:color="auto"/>
                    <w:left w:val="none" w:sz="0" w:space="0" w:color="auto"/>
                    <w:bottom w:val="none" w:sz="0" w:space="0" w:color="auto"/>
                    <w:right w:val="none" w:sz="0" w:space="0" w:color="auto"/>
                  </w:divBdr>
                  <w:divsChild>
                    <w:div w:id="1182813940">
                      <w:marLeft w:val="0"/>
                      <w:marRight w:val="0"/>
                      <w:marTop w:val="0"/>
                      <w:marBottom w:val="0"/>
                      <w:divBdr>
                        <w:top w:val="none" w:sz="0" w:space="0" w:color="auto"/>
                        <w:left w:val="none" w:sz="0" w:space="0" w:color="auto"/>
                        <w:bottom w:val="none" w:sz="0" w:space="0" w:color="auto"/>
                        <w:right w:val="none" w:sz="0" w:space="0" w:color="auto"/>
                      </w:divBdr>
                    </w:div>
                    <w:div w:id="367797557">
                      <w:marLeft w:val="0"/>
                      <w:marRight w:val="0"/>
                      <w:marTop w:val="0"/>
                      <w:marBottom w:val="300"/>
                      <w:divBdr>
                        <w:top w:val="none" w:sz="0" w:space="0" w:color="auto"/>
                        <w:left w:val="none" w:sz="0" w:space="0" w:color="auto"/>
                        <w:bottom w:val="none" w:sz="0" w:space="0" w:color="auto"/>
                        <w:right w:val="none" w:sz="0" w:space="0" w:color="auto"/>
                      </w:divBdr>
                      <w:divsChild>
                        <w:div w:id="2075545893">
                          <w:marLeft w:val="0"/>
                          <w:marRight w:val="0"/>
                          <w:marTop w:val="0"/>
                          <w:marBottom w:val="0"/>
                          <w:divBdr>
                            <w:top w:val="none" w:sz="0" w:space="0" w:color="auto"/>
                            <w:left w:val="none" w:sz="0" w:space="0" w:color="auto"/>
                            <w:bottom w:val="none" w:sz="0" w:space="0" w:color="auto"/>
                            <w:right w:val="none" w:sz="0" w:space="0" w:color="auto"/>
                          </w:divBdr>
                        </w:div>
                      </w:divsChild>
                    </w:div>
                    <w:div w:id="2121416303">
                      <w:marLeft w:val="0"/>
                      <w:marRight w:val="0"/>
                      <w:marTop w:val="0"/>
                      <w:marBottom w:val="0"/>
                      <w:divBdr>
                        <w:top w:val="none" w:sz="0" w:space="0" w:color="auto"/>
                        <w:left w:val="none" w:sz="0" w:space="0" w:color="auto"/>
                        <w:bottom w:val="none" w:sz="0" w:space="0" w:color="auto"/>
                        <w:right w:val="none" w:sz="0" w:space="0" w:color="auto"/>
                      </w:divBdr>
                    </w:div>
                    <w:div w:id="894976258">
                      <w:marLeft w:val="0"/>
                      <w:marRight w:val="0"/>
                      <w:marTop w:val="0"/>
                      <w:marBottom w:val="0"/>
                      <w:divBdr>
                        <w:top w:val="none" w:sz="0" w:space="0" w:color="auto"/>
                        <w:left w:val="none" w:sz="0" w:space="0" w:color="auto"/>
                        <w:bottom w:val="none" w:sz="0" w:space="0" w:color="auto"/>
                        <w:right w:val="none" w:sz="0" w:space="0" w:color="auto"/>
                      </w:divBdr>
                    </w:div>
                    <w:div w:id="1329871868">
                      <w:marLeft w:val="0"/>
                      <w:marRight w:val="0"/>
                      <w:marTop w:val="0"/>
                      <w:marBottom w:val="300"/>
                      <w:divBdr>
                        <w:top w:val="none" w:sz="0" w:space="0" w:color="auto"/>
                        <w:left w:val="none" w:sz="0" w:space="0" w:color="auto"/>
                        <w:bottom w:val="none" w:sz="0" w:space="0" w:color="auto"/>
                        <w:right w:val="none" w:sz="0" w:space="0" w:color="auto"/>
                      </w:divBdr>
                      <w:divsChild>
                        <w:div w:id="827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9780">
                  <w:marLeft w:val="0"/>
                  <w:marRight w:val="0"/>
                  <w:marTop w:val="0"/>
                  <w:marBottom w:val="0"/>
                  <w:divBdr>
                    <w:top w:val="none" w:sz="0" w:space="0" w:color="auto"/>
                    <w:left w:val="none" w:sz="0" w:space="0" w:color="auto"/>
                    <w:bottom w:val="none" w:sz="0" w:space="0" w:color="auto"/>
                    <w:right w:val="none" w:sz="0" w:space="0" w:color="auto"/>
                  </w:divBdr>
                  <w:divsChild>
                    <w:div w:id="515266882">
                      <w:marLeft w:val="0"/>
                      <w:marRight w:val="0"/>
                      <w:marTop w:val="0"/>
                      <w:marBottom w:val="0"/>
                      <w:divBdr>
                        <w:top w:val="none" w:sz="0" w:space="0" w:color="auto"/>
                        <w:left w:val="none" w:sz="0" w:space="0" w:color="auto"/>
                        <w:bottom w:val="none" w:sz="0" w:space="0" w:color="auto"/>
                        <w:right w:val="none" w:sz="0" w:space="0" w:color="auto"/>
                      </w:divBdr>
                    </w:div>
                    <w:div w:id="1589272771">
                      <w:marLeft w:val="0"/>
                      <w:marRight w:val="0"/>
                      <w:marTop w:val="0"/>
                      <w:marBottom w:val="0"/>
                      <w:divBdr>
                        <w:top w:val="none" w:sz="0" w:space="0" w:color="auto"/>
                        <w:left w:val="none" w:sz="0" w:space="0" w:color="auto"/>
                        <w:bottom w:val="none" w:sz="0" w:space="0" w:color="auto"/>
                        <w:right w:val="none" w:sz="0" w:space="0" w:color="auto"/>
                      </w:divBdr>
                    </w:div>
                    <w:div w:id="348605239">
                      <w:marLeft w:val="0"/>
                      <w:marRight w:val="0"/>
                      <w:marTop w:val="0"/>
                      <w:marBottom w:val="300"/>
                      <w:divBdr>
                        <w:top w:val="none" w:sz="0" w:space="0" w:color="auto"/>
                        <w:left w:val="none" w:sz="0" w:space="0" w:color="auto"/>
                        <w:bottom w:val="none" w:sz="0" w:space="0" w:color="auto"/>
                        <w:right w:val="none" w:sz="0" w:space="0" w:color="auto"/>
                      </w:divBdr>
                      <w:divsChild>
                        <w:div w:id="85507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9844">
                  <w:marLeft w:val="0"/>
                  <w:marRight w:val="0"/>
                  <w:marTop w:val="0"/>
                  <w:marBottom w:val="0"/>
                  <w:divBdr>
                    <w:top w:val="none" w:sz="0" w:space="0" w:color="auto"/>
                    <w:left w:val="none" w:sz="0" w:space="0" w:color="auto"/>
                    <w:bottom w:val="none" w:sz="0" w:space="0" w:color="auto"/>
                    <w:right w:val="none" w:sz="0" w:space="0" w:color="auto"/>
                  </w:divBdr>
                  <w:divsChild>
                    <w:div w:id="1966307944">
                      <w:marLeft w:val="0"/>
                      <w:marRight w:val="0"/>
                      <w:marTop w:val="0"/>
                      <w:marBottom w:val="0"/>
                      <w:divBdr>
                        <w:top w:val="none" w:sz="0" w:space="0" w:color="auto"/>
                        <w:left w:val="none" w:sz="0" w:space="0" w:color="auto"/>
                        <w:bottom w:val="none" w:sz="0" w:space="0" w:color="auto"/>
                        <w:right w:val="none" w:sz="0" w:space="0" w:color="auto"/>
                      </w:divBdr>
                    </w:div>
                    <w:div w:id="6595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027600">
          <w:marLeft w:val="0"/>
          <w:marRight w:val="0"/>
          <w:marTop w:val="0"/>
          <w:marBottom w:val="0"/>
          <w:divBdr>
            <w:top w:val="single" w:sz="6" w:space="0" w:color="EFEFED"/>
            <w:left w:val="none" w:sz="0" w:space="0" w:color="auto"/>
            <w:bottom w:val="none" w:sz="0" w:space="0" w:color="auto"/>
            <w:right w:val="none" w:sz="0" w:space="0" w:color="auto"/>
          </w:divBdr>
          <w:divsChild>
            <w:div w:id="307439258">
              <w:marLeft w:val="0"/>
              <w:marRight w:val="0"/>
              <w:marTop w:val="0"/>
              <w:marBottom w:val="0"/>
              <w:divBdr>
                <w:top w:val="none" w:sz="0" w:space="0" w:color="auto"/>
                <w:left w:val="none" w:sz="0" w:space="0" w:color="auto"/>
                <w:bottom w:val="none" w:sz="0" w:space="0" w:color="auto"/>
                <w:right w:val="none" w:sz="0" w:space="0" w:color="auto"/>
              </w:divBdr>
              <w:divsChild>
                <w:div w:id="1431119694">
                  <w:marLeft w:val="0"/>
                  <w:marRight w:val="0"/>
                  <w:marTop w:val="0"/>
                  <w:marBottom w:val="0"/>
                  <w:divBdr>
                    <w:top w:val="none" w:sz="0" w:space="0" w:color="auto"/>
                    <w:left w:val="none" w:sz="0" w:space="0" w:color="auto"/>
                    <w:bottom w:val="none" w:sz="0" w:space="0" w:color="auto"/>
                    <w:right w:val="none" w:sz="0" w:space="0" w:color="auto"/>
                  </w:divBdr>
                  <w:divsChild>
                    <w:div w:id="1673213791">
                      <w:marLeft w:val="0"/>
                      <w:marRight w:val="0"/>
                      <w:marTop w:val="0"/>
                      <w:marBottom w:val="0"/>
                      <w:divBdr>
                        <w:top w:val="none" w:sz="0" w:space="0" w:color="auto"/>
                        <w:left w:val="none" w:sz="0" w:space="0" w:color="auto"/>
                        <w:bottom w:val="none" w:sz="0" w:space="0" w:color="auto"/>
                        <w:right w:val="none" w:sz="0" w:space="0" w:color="auto"/>
                      </w:divBdr>
                    </w:div>
                    <w:div w:id="1958902848">
                      <w:marLeft w:val="0"/>
                      <w:marRight w:val="0"/>
                      <w:marTop w:val="0"/>
                      <w:marBottom w:val="300"/>
                      <w:divBdr>
                        <w:top w:val="none" w:sz="0" w:space="0" w:color="auto"/>
                        <w:left w:val="none" w:sz="0" w:space="0" w:color="auto"/>
                        <w:bottom w:val="none" w:sz="0" w:space="0" w:color="auto"/>
                        <w:right w:val="none" w:sz="0" w:space="0" w:color="auto"/>
                      </w:divBdr>
                      <w:divsChild>
                        <w:div w:id="136605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1228">
                  <w:marLeft w:val="0"/>
                  <w:marRight w:val="0"/>
                  <w:marTop w:val="0"/>
                  <w:marBottom w:val="0"/>
                  <w:divBdr>
                    <w:top w:val="none" w:sz="0" w:space="0" w:color="auto"/>
                    <w:left w:val="none" w:sz="0" w:space="0" w:color="auto"/>
                    <w:bottom w:val="none" w:sz="0" w:space="0" w:color="auto"/>
                    <w:right w:val="none" w:sz="0" w:space="0" w:color="auto"/>
                  </w:divBdr>
                  <w:divsChild>
                    <w:div w:id="1635677735">
                      <w:marLeft w:val="0"/>
                      <w:marRight w:val="0"/>
                      <w:marTop w:val="0"/>
                      <w:marBottom w:val="0"/>
                      <w:divBdr>
                        <w:top w:val="none" w:sz="0" w:space="0" w:color="auto"/>
                        <w:left w:val="none" w:sz="0" w:space="0" w:color="auto"/>
                        <w:bottom w:val="none" w:sz="0" w:space="0" w:color="auto"/>
                        <w:right w:val="none" w:sz="0" w:space="0" w:color="auto"/>
                      </w:divBdr>
                    </w:div>
                    <w:div w:id="1356805976">
                      <w:marLeft w:val="0"/>
                      <w:marRight w:val="0"/>
                      <w:marTop w:val="0"/>
                      <w:marBottom w:val="300"/>
                      <w:divBdr>
                        <w:top w:val="none" w:sz="0" w:space="0" w:color="auto"/>
                        <w:left w:val="none" w:sz="0" w:space="0" w:color="auto"/>
                        <w:bottom w:val="none" w:sz="0" w:space="0" w:color="auto"/>
                        <w:right w:val="none" w:sz="0" w:space="0" w:color="auto"/>
                      </w:divBdr>
                      <w:divsChild>
                        <w:div w:id="16023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4079">
                  <w:marLeft w:val="0"/>
                  <w:marRight w:val="0"/>
                  <w:marTop w:val="0"/>
                  <w:marBottom w:val="0"/>
                  <w:divBdr>
                    <w:top w:val="none" w:sz="0" w:space="0" w:color="auto"/>
                    <w:left w:val="none" w:sz="0" w:space="0" w:color="auto"/>
                    <w:bottom w:val="none" w:sz="0" w:space="0" w:color="auto"/>
                    <w:right w:val="none" w:sz="0" w:space="0" w:color="auto"/>
                  </w:divBdr>
                  <w:divsChild>
                    <w:div w:id="329408518">
                      <w:marLeft w:val="0"/>
                      <w:marRight w:val="0"/>
                      <w:marTop w:val="0"/>
                      <w:marBottom w:val="0"/>
                      <w:divBdr>
                        <w:top w:val="none" w:sz="0" w:space="0" w:color="auto"/>
                        <w:left w:val="none" w:sz="0" w:space="0" w:color="auto"/>
                        <w:bottom w:val="none" w:sz="0" w:space="0" w:color="auto"/>
                        <w:right w:val="none" w:sz="0" w:space="0" w:color="auto"/>
                      </w:divBdr>
                    </w:div>
                    <w:div w:id="310253128">
                      <w:marLeft w:val="0"/>
                      <w:marRight w:val="0"/>
                      <w:marTop w:val="0"/>
                      <w:marBottom w:val="300"/>
                      <w:divBdr>
                        <w:top w:val="none" w:sz="0" w:space="0" w:color="auto"/>
                        <w:left w:val="none" w:sz="0" w:space="0" w:color="auto"/>
                        <w:bottom w:val="none" w:sz="0" w:space="0" w:color="auto"/>
                        <w:right w:val="none" w:sz="0" w:space="0" w:color="auto"/>
                      </w:divBdr>
                      <w:divsChild>
                        <w:div w:id="187518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72695">
                  <w:marLeft w:val="0"/>
                  <w:marRight w:val="0"/>
                  <w:marTop w:val="0"/>
                  <w:marBottom w:val="0"/>
                  <w:divBdr>
                    <w:top w:val="none" w:sz="0" w:space="0" w:color="auto"/>
                    <w:left w:val="none" w:sz="0" w:space="0" w:color="auto"/>
                    <w:bottom w:val="none" w:sz="0" w:space="0" w:color="auto"/>
                    <w:right w:val="none" w:sz="0" w:space="0" w:color="auto"/>
                  </w:divBdr>
                  <w:divsChild>
                    <w:div w:id="1757363859">
                      <w:marLeft w:val="0"/>
                      <w:marRight w:val="0"/>
                      <w:marTop w:val="0"/>
                      <w:marBottom w:val="0"/>
                      <w:divBdr>
                        <w:top w:val="none" w:sz="0" w:space="0" w:color="auto"/>
                        <w:left w:val="none" w:sz="0" w:space="0" w:color="auto"/>
                        <w:bottom w:val="none" w:sz="0" w:space="0" w:color="auto"/>
                        <w:right w:val="none" w:sz="0" w:space="0" w:color="auto"/>
                      </w:divBdr>
                    </w:div>
                  </w:divsChild>
                </w:div>
                <w:div w:id="1638991035">
                  <w:marLeft w:val="0"/>
                  <w:marRight w:val="0"/>
                  <w:marTop w:val="0"/>
                  <w:marBottom w:val="0"/>
                  <w:divBdr>
                    <w:top w:val="none" w:sz="0" w:space="0" w:color="auto"/>
                    <w:left w:val="none" w:sz="0" w:space="0" w:color="auto"/>
                    <w:bottom w:val="none" w:sz="0" w:space="0" w:color="auto"/>
                    <w:right w:val="none" w:sz="0" w:space="0" w:color="auto"/>
                  </w:divBdr>
                  <w:divsChild>
                    <w:div w:id="3558889">
                      <w:marLeft w:val="0"/>
                      <w:marRight w:val="0"/>
                      <w:marTop w:val="0"/>
                      <w:marBottom w:val="0"/>
                      <w:divBdr>
                        <w:top w:val="none" w:sz="0" w:space="0" w:color="auto"/>
                        <w:left w:val="none" w:sz="0" w:space="0" w:color="auto"/>
                        <w:bottom w:val="none" w:sz="0" w:space="0" w:color="auto"/>
                        <w:right w:val="none" w:sz="0" w:space="0" w:color="auto"/>
                      </w:divBdr>
                    </w:div>
                    <w:div w:id="1993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3473">
          <w:marLeft w:val="0"/>
          <w:marRight w:val="0"/>
          <w:marTop w:val="0"/>
          <w:marBottom w:val="0"/>
          <w:divBdr>
            <w:top w:val="single" w:sz="6" w:space="0" w:color="EFEFED"/>
            <w:left w:val="none" w:sz="0" w:space="0" w:color="auto"/>
            <w:bottom w:val="none" w:sz="0" w:space="0" w:color="auto"/>
            <w:right w:val="none" w:sz="0" w:space="0" w:color="auto"/>
          </w:divBdr>
          <w:divsChild>
            <w:div w:id="2049407085">
              <w:marLeft w:val="0"/>
              <w:marRight w:val="0"/>
              <w:marTop w:val="0"/>
              <w:marBottom w:val="0"/>
              <w:divBdr>
                <w:top w:val="none" w:sz="0" w:space="0" w:color="auto"/>
                <w:left w:val="none" w:sz="0" w:space="0" w:color="auto"/>
                <w:bottom w:val="none" w:sz="0" w:space="0" w:color="auto"/>
                <w:right w:val="none" w:sz="0" w:space="0" w:color="auto"/>
              </w:divBdr>
              <w:divsChild>
                <w:div w:id="1254508602">
                  <w:marLeft w:val="0"/>
                  <w:marRight w:val="0"/>
                  <w:marTop w:val="0"/>
                  <w:marBottom w:val="0"/>
                  <w:divBdr>
                    <w:top w:val="none" w:sz="0" w:space="0" w:color="auto"/>
                    <w:left w:val="none" w:sz="0" w:space="0" w:color="auto"/>
                    <w:bottom w:val="none" w:sz="0" w:space="0" w:color="auto"/>
                    <w:right w:val="none" w:sz="0" w:space="0" w:color="auto"/>
                  </w:divBdr>
                  <w:divsChild>
                    <w:div w:id="1103912512">
                      <w:marLeft w:val="0"/>
                      <w:marRight w:val="0"/>
                      <w:marTop w:val="0"/>
                      <w:marBottom w:val="0"/>
                      <w:divBdr>
                        <w:top w:val="none" w:sz="0" w:space="0" w:color="auto"/>
                        <w:left w:val="none" w:sz="0" w:space="0" w:color="auto"/>
                        <w:bottom w:val="none" w:sz="0" w:space="0" w:color="auto"/>
                        <w:right w:val="none" w:sz="0" w:space="0" w:color="auto"/>
                      </w:divBdr>
                    </w:div>
                    <w:div w:id="1740178020">
                      <w:marLeft w:val="0"/>
                      <w:marRight w:val="0"/>
                      <w:marTop w:val="0"/>
                      <w:marBottom w:val="0"/>
                      <w:divBdr>
                        <w:top w:val="none" w:sz="0" w:space="0" w:color="auto"/>
                        <w:left w:val="none" w:sz="0" w:space="0" w:color="auto"/>
                        <w:bottom w:val="none" w:sz="0" w:space="0" w:color="auto"/>
                        <w:right w:val="none" w:sz="0" w:space="0" w:color="auto"/>
                      </w:divBdr>
                    </w:div>
                    <w:div w:id="1419248857">
                      <w:marLeft w:val="0"/>
                      <w:marRight w:val="0"/>
                      <w:marTop w:val="0"/>
                      <w:marBottom w:val="0"/>
                      <w:divBdr>
                        <w:top w:val="none" w:sz="0" w:space="0" w:color="auto"/>
                        <w:left w:val="none" w:sz="0" w:space="0" w:color="auto"/>
                        <w:bottom w:val="none" w:sz="0" w:space="0" w:color="auto"/>
                        <w:right w:val="none" w:sz="0" w:space="0" w:color="auto"/>
                      </w:divBdr>
                      <w:divsChild>
                        <w:div w:id="794519221">
                          <w:marLeft w:val="0"/>
                          <w:marRight w:val="0"/>
                          <w:marTop w:val="0"/>
                          <w:marBottom w:val="0"/>
                          <w:divBdr>
                            <w:top w:val="none" w:sz="0" w:space="0" w:color="auto"/>
                            <w:left w:val="none" w:sz="0" w:space="0" w:color="auto"/>
                            <w:bottom w:val="none" w:sz="0" w:space="0" w:color="auto"/>
                            <w:right w:val="none" w:sz="0" w:space="0" w:color="auto"/>
                          </w:divBdr>
                        </w:div>
                        <w:div w:id="1582056602">
                          <w:marLeft w:val="0"/>
                          <w:marRight w:val="0"/>
                          <w:marTop w:val="0"/>
                          <w:marBottom w:val="0"/>
                          <w:divBdr>
                            <w:top w:val="none" w:sz="0" w:space="0" w:color="auto"/>
                            <w:left w:val="none" w:sz="0" w:space="0" w:color="auto"/>
                            <w:bottom w:val="none" w:sz="0" w:space="0" w:color="auto"/>
                            <w:right w:val="none" w:sz="0" w:space="0" w:color="auto"/>
                          </w:divBdr>
                        </w:div>
                      </w:divsChild>
                    </w:div>
                    <w:div w:id="218517566">
                      <w:marLeft w:val="0"/>
                      <w:marRight w:val="0"/>
                      <w:marTop w:val="0"/>
                      <w:marBottom w:val="0"/>
                      <w:divBdr>
                        <w:top w:val="none" w:sz="0" w:space="0" w:color="auto"/>
                        <w:left w:val="none" w:sz="0" w:space="0" w:color="auto"/>
                        <w:bottom w:val="none" w:sz="0" w:space="0" w:color="auto"/>
                        <w:right w:val="none" w:sz="0" w:space="0" w:color="auto"/>
                      </w:divBdr>
                      <w:divsChild>
                        <w:div w:id="80571383">
                          <w:marLeft w:val="0"/>
                          <w:marRight w:val="0"/>
                          <w:marTop w:val="0"/>
                          <w:marBottom w:val="0"/>
                          <w:divBdr>
                            <w:top w:val="none" w:sz="0" w:space="0" w:color="auto"/>
                            <w:left w:val="none" w:sz="0" w:space="0" w:color="auto"/>
                            <w:bottom w:val="none" w:sz="0" w:space="0" w:color="auto"/>
                            <w:right w:val="none" w:sz="0" w:space="0" w:color="auto"/>
                          </w:divBdr>
                        </w:div>
                        <w:div w:id="230623706">
                          <w:marLeft w:val="0"/>
                          <w:marRight w:val="0"/>
                          <w:marTop w:val="0"/>
                          <w:marBottom w:val="0"/>
                          <w:divBdr>
                            <w:top w:val="none" w:sz="0" w:space="0" w:color="auto"/>
                            <w:left w:val="none" w:sz="0" w:space="0" w:color="auto"/>
                            <w:bottom w:val="none" w:sz="0" w:space="0" w:color="auto"/>
                            <w:right w:val="none" w:sz="0" w:space="0" w:color="auto"/>
                          </w:divBdr>
                        </w:div>
                        <w:div w:id="2070420439">
                          <w:marLeft w:val="0"/>
                          <w:marRight w:val="0"/>
                          <w:marTop w:val="0"/>
                          <w:marBottom w:val="0"/>
                          <w:divBdr>
                            <w:top w:val="none" w:sz="0" w:space="0" w:color="auto"/>
                            <w:left w:val="none" w:sz="0" w:space="0" w:color="auto"/>
                            <w:bottom w:val="none" w:sz="0" w:space="0" w:color="auto"/>
                            <w:right w:val="none" w:sz="0" w:space="0" w:color="auto"/>
                          </w:divBdr>
                        </w:div>
                      </w:divsChild>
                    </w:div>
                    <w:div w:id="1257707890">
                      <w:marLeft w:val="0"/>
                      <w:marRight w:val="0"/>
                      <w:marTop w:val="0"/>
                      <w:marBottom w:val="0"/>
                      <w:divBdr>
                        <w:top w:val="none" w:sz="0" w:space="0" w:color="auto"/>
                        <w:left w:val="none" w:sz="0" w:space="0" w:color="auto"/>
                        <w:bottom w:val="none" w:sz="0" w:space="0" w:color="auto"/>
                        <w:right w:val="none" w:sz="0" w:space="0" w:color="auto"/>
                      </w:divBdr>
                      <w:divsChild>
                        <w:div w:id="15145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8772">
                  <w:marLeft w:val="0"/>
                  <w:marRight w:val="0"/>
                  <w:marTop w:val="0"/>
                  <w:marBottom w:val="0"/>
                  <w:divBdr>
                    <w:top w:val="none" w:sz="0" w:space="0" w:color="auto"/>
                    <w:left w:val="none" w:sz="0" w:space="0" w:color="auto"/>
                    <w:bottom w:val="none" w:sz="0" w:space="0" w:color="auto"/>
                    <w:right w:val="none" w:sz="0" w:space="0" w:color="auto"/>
                  </w:divBdr>
                  <w:divsChild>
                    <w:div w:id="1999263141">
                      <w:marLeft w:val="0"/>
                      <w:marRight w:val="0"/>
                      <w:marTop w:val="0"/>
                      <w:marBottom w:val="0"/>
                      <w:divBdr>
                        <w:top w:val="none" w:sz="0" w:space="0" w:color="auto"/>
                        <w:left w:val="none" w:sz="0" w:space="0" w:color="auto"/>
                        <w:bottom w:val="none" w:sz="0" w:space="0" w:color="auto"/>
                        <w:right w:val="none" w:sz="0" w:space="0" w:color="auto"/>
                      </w:divBdr>
                    </w:div>
                    <w:div w:id="902443411">
                      <w:marLeft w:val="0"/>
                      <w:marRight w:val="0"/>
                      <w:marTop w:val="0"/>
                      <w:marBottom w:val="300"/>
                      <w:divBdr>
                        <w:top w:val="none" w:sz="0" w:space="0" w:color="auto"/>
                        <w:left w:val="none" w:sz="0" w:space="0" w:color="auto"/>
                        <w:bottom w:val="none" w:sz="0" w:space="0" w:color="auto"/>
                        <w:right w:val="none" w:sz="0" w:space="0" w:color="auto"/>
                      </w:divBdr>
                      <w:divsChild>
                        <w:div w:id="87873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966">
                  <w:marLeft w:val="0"/>
                  <w:marRight w:val="0"/>
                  <w:marTop w:val="0"/>
                  <w:marBottom w:val="0"/>
                  <w:divBdr>
                    <w:top w:val="none" w:sz="0" w:space="0" w:color="auto"/>
                    <w:left w:val="none" w:sz="0" w:space="0" w:color="auto"/>
                    <w:bottom w:val="none" w:sz="0" w:space="0" w:color="auto"/>
                    <w:right w:val="none" w:sz="0" w:space="0" w:color="auto"/>
                  </w:divBdr>
                  <w:divsChild>
                    <w:div w:id="636567579">
                      <w:marLeft w:val="0"/>
                      <w:marRight w:val="0"/>
                      <w:marTop w:val="0"/>
                      <w:marBottom w:val="0"/>
                      <w:divBdr>
                        <w:top w:val="none" w:sz="0" w:space="0" w:color="auto"/>
                        <w:left w:val="none" w:sz="0" w:space="0" w:color="auto"/>
                        <w:bottom w:val="none" w:sz="0" w:space="0" w:color="auto"/>
                        <w:right w:val="none" w:sz="0" w:space="0" w:color="auto"/>
                      </w:divBdr>
                    </w:div>
                    <w:div w:id="1236403780">
                      <w:marLeft w:val="0"/>
                      <w:marRight w:val="0"/>
                      <w:marTop w:val="0"/>
                      <w:marBottom w:val="300"/>
                      <w:divBdr>
                        <w:top w:val="none" w:sz="0" w:space="0" w:color="auto"/>
                        <w:left w:val="none" w:sz="0" w:space="0" w:color="auto"/>
                        <w:bottom w:val="none" w:sz="0" w:space="0" w:color="auto"/>
                        <w:right w:val="none" w:sz="0" w:space="0" w:color="auto"/>
                      </w:divBdr>
                      <w:divsChild>
                        <w:div w:id="1474298869">
                          <w:marLeft w:val="0"/>
                          <w:marRight w:val="0"/>
                          <w:marTop w:val="0"/>
                          <w:marBottom w:val="0"/>
                          <w:divBdr>
                            <w:top w:val="none" w:sz="0" w:space="0" w:color="auto"/>
                            <w:left w:val="none" w:sz="0" w:space="0" w:color="auto"/>
                            <w:bottom w:val="none" w:sz="0" w:space="0" w:color="auto"/>
                            <w:right w:val="none" w:sz="0" w:space="0" w:color="auto"/>
                          </w:divBdr>
                        </w:div>
                      </w:divsChild>
                    </w:div>
                    <w:div w:id="1681590608">
                      <w:marLeft w:val="0"/>
                      <w:marRight w:val="0"/>
                      <w:marTop w:val="0"/>
                      <w:marBottom w:val="0"/>
                      <w:divBdr>
                        <w:top w:val="none" w:sz="0" w:space="0" w:color="auto"/>
                        <w:left w:val="none" w:sz="0" w:space="0" w:color="auto"/>
                        <w:bottom w:val="none" w:sz="0" w:space="0" w:color="auto"/>
                        <w:right w:val="none" w:sz="0" w:space="0" w:color="auto"/>
                      </w:divBdr>
                    </w:div>
                    <w:div w:id="1379008766">
                      <w:marLeft w:val="0"/>
                      <w:marRight w:val="0"/>
                      <w:marTop w:val="0"/>
                      <w:marBottom w:val="0"/>
                      <w:divBdr>
                        <w:top w:val="none" w:sz="0" w:space="0" w:color="auto"/>
                        <w:left w:val="none" w:sz="0" w:space="0" w:color="auto"/>
                        <w:bottom w:val="none" w:sz="0" w:space="0" w:color="auto"/>
                        <w:right w:val="none" w:sz="0" w:space="0" w:color="auto"/>
                      </w:divBdr>
                    </w:div>
                  </w:divsChild>
                </w:div>
                <w:div w:id="48381359">
                  <w:marLeft w:val="0"/>
                  <w:marRight w:val="0"/>
                  <w:marTop w:val="0"/>
                  <w:marBottom w:val="0"/>
                  <w:divBdr>
                    <w:top w:val="none" w:sz="0" w:space="0" w:color="auto"/>
                    <w:left w:val="none" w:sz="0" w:space="0" w:color="auto"/>
                    <w:bottom w:val="none" w:sz="0" w:space="0" w:color="auto"/>
                    <w:right w:val="none" w:sz="0" w:space="0" w:color="auto"/>
                  </w:divBdr>
                  <w:divsChild>
                    <w:div w:id="1464038716">
                      <w:marLeft w:val="0"/>
                      <w:marRight w:val="0"/>
                      <w:marTop w:val="0"/>
                      <w:marBottom w:val="0"/>
                      <w:divBdr>
                        <w:top w:val="none" w:sz="0" w:space="0" w:color="auto"/>
                        <w:left w:val="none" w:sz="0" w:space="0" w:color="auto"/>
                        <w:bottom w:val="none" w:sz="0" w:space="0" w:color="auto"/>
                        <w:right w:val="none" w:sz="0" w:space="0" w:color="auto"/>
                      </w:divBdr>
                    </w:div>
                    <w:div w:id="1096244268">
                      <w:marLeft w:val="0"/>
                      <w:marRight w:val="0"/>
                      <w:marTop w:val="0"/>
                      <w:marBottom w:val="300"/>
                      <w:divBdr>
                        <w:top w:val="none" w:sz="0" w:space="0" w:color="auto"/>
                        <w:left w:val="none" w:sz="0" w:space="0" w:color="auto"/>
                        <w:bottom w:val="none" w:sz="0" w:space="0" w:color="auto"/>
                        <w:right w:val="none" w:sz="0" w:space="0" w:color="auto"/>
                      </w:divBdr>
                      <w:divsChild>
                        <w:div w:id="667633831">
                          <w:marLeft w:val="0"/>
                          <w:marRight w:val="0"/>
                          <w:marTop w:val="0"/>
                          <w:marBottom w:val="0"/>
                          <w:divBdr>
                            <w:top w:val="none" w:sz="0" w:space="0" w:color="auto"/>
                            <w:left w:val="none" w:sz="0" w:space="0" w:color="auto"/>
                            <w:bottom w:val="none" w:sz="0" w:space="0" w:color="auto"/>
                            <w:right w:val="none" w:sz="0" w:space="0" w:color="auto"/>
                          </w:divBdr>
                        </w:div>
                      </w:divsChild>
                    </w:div>
                    <w:div w:id="2088257641">
                      <w:marLeft w:val="0"/>
                      <w:marRight w:val="0"/>
                      <w:marTop w:val="0"/>
                      <w:marBottom w:val="0"/>
                      <w:divBdr>
                        <w:top w:val="none" w:sz="0" w:space="0" w:color="auto"/>
                        <w:left w:val="none" w:sz="0" w:space="0" w:color="auto"/>
                        <w:bottom w:val="none" w:sz="0" w:space="0" w:color="auto"/>
                        <w:right w:val="none" w:sz="0" w:space="0" w:color="auto"/>
                      </w:divBdr>
                      <w:divsChild>
                        <w:div w:id="39505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96051">
                  <w:marLeft w:val="0"/>
                  <w:marRight w:val="0"/>
                  <w:marTop w:val="0"/>
                  <w:marBottom w:val="0"/>
                  <w:divBdr>
                    <w:top w:val="none" w:sz="0" w:space="0" w:color="auto"/>
                    <w:left w:val="none" w:sz="0" w:space="0" w:color="auto"/>
                    <w:bottom w:val="none" w:sz="0" w:space="0" w:color="auto"/>
                    <w:right w:val="none" w:sz="0" w:space="0" w:color="auto"/>
                  </w:divBdr>
                  <w:divsChild>
                    <w:div w:id="2139445068">
                      <w:marLeft w:val="0"/>
                      <w:marRight w:val="0"/>
                      <w:marTop w:val="0"/>
                      <w:marBottom w:val="0"/>
                      <w:divBdr>
                        <w:top w:val="none" w:sz="0" w:space="0" w:color="auto"/>
                        <w:left w:val="none" w:sz="0" w:space="0" w:color="auto"/>
                        <w:bottom w:val="none" w:sz="0" w:space="0" w:color="auto"/>
                        <w:right w:val="none" w:sz="0" w:space="0" w:color="auto"/>
                      </w:divBdr>
                    </w:div>
                    <w:div w:id="1382437235">
                      <w:marLeft w:val="0"/>
                      <w:marRight w:val="0"/>
                      <w:marTop w:val="0"/>
                      <w:marBottom w:val="300"/>
                      <w:divBdr>
                        <w:top w:val="none" w:sz="0" w:space="0" w:color="auto"/>
                        <w:left w:val="none" w:sz="0" w:space="0" w:color="auto"/>
                        <w:bottom w:val="none" w:sz="0" w:space="0" w:color="auto"/>
                        <w:right w:val="none" w:sz="0" w:space="0" w:color="auto"/>
                      </w:divBdr>
                      <w:divsChild>
                        <w:div w:id="857504695">
                          <w:marLeft w:val="0"/>
                          <w:marRight w:val="0"/>
                          <w:marTop w:val="0"/>
                          <w:marBottom w:val="0"/>
                          <w:divBdr>
                            <w:top w:val="none" w:sz="0" w:space="0" w:color="auto"/>
                            <w:left w:val="none" w:sz="0" w:space="0" w:color="auto"/>
                            <w:bottom w:val="none" w:sz="0" w:space="0" w:color="auto"/>
                            <w:right w:val="none" w:sz="0" w:space="0" w:color="auto"/>
                          </w:divBdr>
                        </w:div>
                      </w:divsChild>
                    </w:div>
                    <w:div w:id="1538619849">
                      <w:marLeft w:val="0"/>
                      <w:marRight w:val="0"/>
                      <w:marTop w:val="0"/>
                      <w:marBottom w:val="0"/>
                      <w:divBdr>
                        <w:top w:val="none" w:sz="0" w:space="0" w:color="auto"/>
                        <w:left w:val="none" w:sz="0" w:space="0" w:color="auto"/>
                        <w:bottom w:val="none" w:sz="0" w:space="0" w:color="auto"/>
                        <w:right w:val="none" w:sz="0" w:space="0" w:color="auto"/>
                      </w:divBdr>
                      <w:divsChild>
                        <w:div w:id="13132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151">
                  <w:marLeft w:val="0"/>
                  <w:marRight w:val="0"/>
                  <w:marTop w:val="0"/>
                  <w:marBottom w:val="0"/>
                  <w:divBdr>
                    <w:top w:val="none" w:sz="0" w:space="0" w:color="auto"/>
                    <w:left w:val="none" w:sz="0" w:space="0" w:color="auto"/>
                    <w:bottom w:val="none" w:sz="0" w:space="0" w:color="auto"/>
                    <w:right w:val="none" w:sz="0" w:space="0" w:color="auto"/>
                  </w:divBdr>
                  <w:divsChild>
                    <w:div w:id="1243179924">
                      <w:marLeft w:val="0"/>
                      <w:marRight w:val="0"/>
                      <w:marTop w:val="0"/>
                      <w:marBottom w:val="0"/>
                      <w:divBdr>
                        <w:top w:val="none" w:sz="0" w:space="0" w:color="auto"/>
                        <w:left w:val="none" w:sz="0" w:space="0" w:color="auto"/>
                        <w:bottom w:val="none" w:sz="0" w:space="0" w:color="auto"/>
                        <w:right w:val="none" w:sz="0" w:space="0" w:color="auto"/>
                      </w:divBdr>
                    </w:div>
                    <w:div w:id="1533767971">
                      <w:marLeft w:val="0"/>
                      <w:marRight w:val="0"/>
                      <w:marTop w:val="0"/>
                      <w:marBottom w:val="300"/>
                      <w:divBdr>
                        <w:top w:val="none" w:sz="0" w:space="0" w:color="auto"/>
                        <w:left w:val="none" w:sz="0" w:space="0" w:color="auto"/>
                        <w:bottom w:val="none" w:sz="0" w:space="0" w:color="auto"/>
                        <w:right w:val="none" w:sz="0" w:space="0" w:color="auto"/>
                      </w:divBdr>
                      <w:divsChild>
                        <w:div w:id="75401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93133">
                  <w:marLeft w:val="0"/>
                  <w:marRight w:val="0"/>
                  <w:marTop w:val="0"/>
                  <w:marBottom w:val="0"/>
                  <w:divBdr>
                    <w:top w:val="none" w:sz="0" w:space="0" w:color="auto"/>
                    <w:left w:val="none" w:sz="0" w:space="0" w:color="auto"/>
                    <w:bottom w:val="none" w:sz="0" w:space="0" w:color="auto"/>
                    <w:right w:val="none" w:sz="0" w:space="0" w:color="auto"/>
                  </w:divBdr>
                  <w:divsChild>
                    <w:div w:id="339628659">
                      <w:marLeft w:val="0"/>
                      <w:marRight w:val="0"/>
                      <w:marTop w:val="0"/>
                      <w:marBottom w:val="0"/>
                      <w:divBdr>
                        <w:top w:val="none" w:sz="0" w:space="0" w:color="auto"/>
                        <w:left w:val="none" w:sz="0" w:space="0" w:color="auto"/>
                        <w:bottom w:val="none" w:sz="0" w:space="0" w:color="auto"/>
                        <w:right w:val="none" w:sz="0" w:space="0" w:color="auto"/>
                      </w:divBdr>
                    </w:div>
                    <w:div w:id="1072004148">
                      <w:marLeft w:val="0"/>
                      <w:marRight w:val="0"/>
                      <w:marTop w:val="0"/>
                      <w:marBottom w:val="300"/>
                      <w:divBdr>
                        <w:top w:val="none" w:sz="0" w:space="0" w:color="auto"/>
                        <w:left w:val="none" w:sz="0" w:space="0" w:color="auto"/>
                        <w:bottom w:val="none" w:sz="0" w:space="0" w:color="auto"/>
                        <w:right w:val="none" w:sz="0" w:space="0" w:color="auto"/>
                      </w:divBdr>
                      <w:divsChild>
                        <w:div w:id="80682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176657">
                  <w:marLeft w:val="0"/>
                  <w:marRight w:val="0"/>
                  <w:marTop w:val="0"/>
                  <w:marBottom w:val="0"/>
                  <w:divBdr>
                    <w:top w:val="none" w:sz="0" w:space="0" w:color="auto"/>
                    <w:left w:val="none" w:sz="0" w:space="0" w:color="auto"/>
                    <w:bottom w:val="none" w:sz="0" w:space="0" w:color="auto"/>
                    <w:right w:val="none" w:sz="0" w:space="0" w:color="auto"/>
                  </w:divBdr>
                  <w:divsChild>
                    <w:div w:id="780806587">
                      <w:marLeft w:val="0"/>
                      <w:marRight w:val="0"/>
                      <w:marTop w:val="0"/>
                      <w:marBottom w:val="0"/>
                      <w:divBdr>
                        <w:top w:val="none" w:sz="0" w:space="0" w:color="auto"/>
                        <w:left w:val="none" w:sz="0" w:space="0" w:color="auto"/>
                        <w:bottom w:val="none" w:sz="0" w:space="0" w:color="auto"/>
                        <w:right w:val="none" w:sz="0" w:space="0" w:color="auto"/>
                      </w:divBdr>
                    </w:div>
                    <w:div w:id="1819761428">
                      <w:marLeft w:val="0"/>
                      <w:marRight w:val="0"/>
                      <w:marTop w:val="0"/>
                      <w:marBottom w:val="0"/>
                      <w:divBdr>
                        <w:top w:val="none" w:sz="0" w:space="0" w:color="auto"/>
                        <w:left w:val="none" w:sz="0" w:space="0" w:color="auto"/>
                        <w:bottom w:val="none" w:sz="0" w:space="0" w:color="auto"/>
                        <w:right w:val="none" w:sz="0" w:space="0" w:color="auto"/>
                      </w:divBdr>
                    </w:div>
                    <w:div w:id="731658955">
                      <w:marLeft w:val="0"/>
                      <w:marRight w:val="0"/>
                      <w:marTop w:val="0"/>
                      <w:marBottom w:val="0"/>
                      <w:divBdr>
                        <w:top w:val="none" w:sz="0" w:space="0" w:color="auto"/>
                        <w:left w:val="none" w:sz="0" w:space="0" w:color="auto"/>
                        <w:bottom w:val="none" w:sz="0" w:space="0" w:color="auto"/>
                        <w:right w:val="none" w:sz="0" w:space="0" w:color="auto"/>
                      </w:divBdr>
                    </w:div>
                    <w:div w:id="1609384017">
                      <w:marLeft w:val="0"/>
                      <w:marRight w:val="0"/>
                      <w:marTop w:val="0"/>
                      <w:marBottom w:val="300"/>
                      <w:divBdr>
                        <w:top w:val="none" w:sz="0" w:space="0" w:color="auto"/>
                        <w:left w:val="none" w:sz="0" w:space="0" w:color="auto"/>
                        <w:bottom w:val="none" w:sz="0" w:space="0" w:color="auto"/>
                        <w:right w:val="none" w:sz="0" w:space="0" w:color="auto"/>
                      </w:divBdr>
                      <w:divsChild>
                        <w:div w:id="583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55265">
                  <w:marLeft w:val="0"/>
                  <w:marRight w:val="0"/>
                  <w:marTop w:val="0"/>
                  <w:marBottom w:val="0"/>
                  <w:divBdr>
                    <w:top w:val="none" w:sz="0" w:space="0" w:color="auto"/>
                    <w:left w:val="none" w:sz="0" w:space="0" w:color="auto"/>
                    <w:bottom w:val="none" w:sz="0" w:space="0" w:color="auto"/>
                    <w:right w:val="none" w:sz="0" w:space="0" w:color="auto"/>
                  </w:divBdr>
                  <w:divsChild>
                    <w:div w:id="1519730194">
                      <w:marLeft w:val="0"/>
                      <w:marRight w:val="0"/>
                      <w:marTop w:val="0"/>
                      <w:marBottom w:val="0"/>
                      <w:divBdr>
                        <w:top w:val="none" w:sz="0" w:space="0" w:color="auto"/>
                        <w:left w:val="none" w:sz="0" w:space="0" w:color="auto"/>
                        <w:bottom w:val="none" w:sz="0" w:space="0" w:color="auto"/>
                        <w:right w:val="none" w:sz="0" w:space="0" w:color="auto"/>
                      </w:divBdr>
                    </w:div>
                  </w:divsChild>
                </w:div>
                <w:div w:id="1943610550">
                  <w:marLeft w:val="0"/>
                  <w:marRight w:val="0"/>
                  <w:marTop w:val="0"/>
                  <w:marBottom w:val="0"/>
                  <w:divBdr>
                    <w:top w:val="none" w:sz="0" w:space="0" w:color="auto"/>
                    <w:left w:val="none" w:sz="0" w:space="0" w:color="auto"/>
                    <w:bottom w:val="none" w:sz="0" w:space="0" w:color="auto"/>
                    <w:right w:val="none" w:sz="0" w:space="0" w:color="auto"/>
                  </w:divBdr>
                  <w:divsChild>
                    <w:div w:id="461194012">
                      <w:marLeft w:val="0"/>
                      <w:marRight w:val="0"/>
                      <w:marTop w:val="0"/>
                      <w:marBottom w:val="0"/>
                      <w:divBdr>
                        <w:top w:val="none" w:sz="0" w:space="0" w:color="auto"/>
                        <w:left w:val="none" w:sz="0" w:space="0" w:color="auto"/>
                        <w:bottom w:val="none" w:sz="0" w:space="0" w:color="auto"/>
                        <w:right w:val="none" w:sz="0" w:space="0" w:color="auto"/>
                      </w:divBdr>
                    </w:div>
                    <w:div w:id="2137947381">
                      <w:marLeft w:val="0"/>
                      <w:marRight w:val="0"/>
                      <w:marTop w:val="0"/>
                      <w:marBottom w:val="300"/>
                      <w:divBdr>
                        <w:top w:val="none" w:sz="0" w:space="0" w:color="auto"/>
                        <w:left w:val="none" w:sz="0" w:space="0" w:color="auto"/>
                        <w:bottom w:val="none" w:sz="0" w:space="0" w:color="auto"/>
                        <w:right w:val="none" w:sz="0" w:space="0" w:color="auto"/>
                      </w:divBdr>
                      <w:divsChild>
                        <w:div w:id="675115640">
                          <w:marLeft w:val="0"/>
                          <w:marRight w:val="0"/>
                          <w:marTop w:val="0"/>
                          <w:marBottom w:val="0"/>
                          <w:divBdr>
                            <w:top w:val="none" w:sz="0" w:space="0" w:color="auto"/>
                            <w:left w:val="none" w:sz="0" w:space="0" w:color="auto"/>
                            <w:bottom w:val="none" w:sz="0" w:space="0" w:color="auto"/>
                            <w:right w:val="none" w:sz="0" w:space="0" w:color="auto"/>
                          </w:divBdr>
                        </w:div>
                      </w:divsChild>
                    </w:div>
                    <w:div w:id="2067296088">
                      <w:marLeft w:val="0"/>
                      <w:marRight w:val="0"/>
                      <w:marTop w:val="0"/>
                      <w:marBottom w:val="0"/>
                      <w:divBdr>
                        <w:top w:val="none" w:sz="0" w:space="0" w:color="auto"/>
                        <w:left w:val="none" w:sz="0" w:space="0" w:color="auto"/>
                        <w:bottom w:val="none" w:sz="0" w:space="0" w:color="auto"/>
                        <w:right w:val="none" w:sz="0" w:space="0" w:color="auto"/>
                      </w:divBdr>
                    </w:div>
                    <w:div w:id="154541531">
                      <w:marLeft w:val="0"/>
                      <w:marRight w:val="0"/>
                      <w:marTop w:val="0"/>
                      <w:marBottom w:val="300"/>
                      <w:divBdr>
                        <w:top w:val="none" w:sz="0" w:space="0" w:color="auto"/>
                        <w:left w:val="none" w:sz="0" w:space="0" w:color="auto"/>
                        <w:bottom w:val="none" w:sz="0" w:space="0" w:color="auto"/>
                        <w:right w:val="none" w:sz="0" w:space="0" w:color="auto"/>
                      </w:divBdr>
                      <w:divsChild>
                        <w:div w:id="7674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621843">
          <w:marLeft w:val="0"/>
          <w:marRight w:val="0"/>
          <w:marTop w:val="0"/>
          <w:marBottom w:val="0"/>
          <w:divBdr>
            <w:top w:val="single" w:sz="6" w:space="0" w:color="EFEFED"/>
            <w:left w:val="none" w:sz="0" w:space="0" w:color="auto"/>
            <w:bottom w:val="none" w:sz="0" w:space="0" w:color="auto"/>
            <w:right w:val="none" w:sz="0" w:space="0" w:color="auto"/>
          </w:divBdr>
          <w:divsChild>
            <w:div w:id="429156705">
              <w:marLeft w:val="0"/>
              <w:marRight w:val="0"/>
              <w:marTop w:val="0"/>
              <w:marBottom w:val="0"/>
              <w:divBdr>
                <w:top w:val="none" w:sz="0" w:space="0" w:color="auto"/>
                <w:left w:val="none" w:sz="0" w:space="0" w:color="auto"/>
                <w:bottom w:val="none" w:sz="0" w:space="0" w:color="auto"/>
                <w:right w:val="none" w:sz="0" w:space="0" w:color="auto"/>
              </w:divBdr>
              <w:divsChild>
                <w:div w:id="1143811748">
                  <w:marLeft w:val="0"/>
                  <w:marRight w:val="0"/>
                  <w:marTop w:val="0"/>
                  <w:marBottom w:val="0"/>
                  <w:divBdr>
                    <w:top w:val="none" w:sz="0" w:space="0" w:color="auto"/>
                    <w:left w:val="none" w:sz="0" w:space="0" w:color="auto"/>
                    <w:bottom w:val="none" w:sz="0" w:space="0" w:color="auto"/>
                    <w:right w:val="none" w:sz="0" w:space="0" w:color="auto"/>
                  </w:divBdr>
                  <w:divsChild>
                    <w:div w:id="600920823">
                      <w:marLeft w:val="0"/>
                      <w:marRight w:val="0"/>
                      <w:marTop w:val="0"/>
                      <w:marBottom w:val="0"/>
                      <w:divBdr>
                        <w:top w:val="none" w:sz="0" w:space="0" w:color="auto"/>
                        <w:left w:val="none" w:sz="0" w:space="0" w:color="auto"/>
                        <w:bottom w:val="none" w:sz="0" w:space="0" w:color="auto"/>
                        <w:right w:val="none" w:sz="0" w:space="0" w:color="auto"/>
                      </w:divBdr>
                    </w:div>
                    <w:div w:id="1561018238">
                      <w:marLeft w:val="0"/>
                      <w:marRight w:val="0"/>
                      <w:marTop w:val="0"/>
                      <w:marBottom w:val="0"/>
                      <w:divBdr>
                        <w:top w:val="none" w:sz="0" w:space="0" w:color="auto"/>
                        <w:left w:val="none" w:sz="0" w:space="0" w:color="auto"/>
                        <w:bottom w:val="none" w:sz="0" w:space="0" w:color="auto"/>
                        <w:right w:val="none" w:sz="0" w:space="0" w:color="auto"/>
                      </w:divBdr>
                    </w:div>
                    <w:div w:id="1414084707">
                      <w:marLeft w:val="0"/>
                      <w:marRight w:val="0"/>
                      <w:marTop w:val="0"/>
                      <w:marBottom w:val="0"/>
                      <w:divBdr>
                        <w:top w:val="none" w:sz="0" w:space="0" w:color="auto"/>
                        <w:left w:val="none" w:sz="0" w:space="0" w:color="auto"/>
                        <w:bottom w:val="none" w:sz="0" w:space="0" w:color="auto"/>
                        <w:right w:val="none" w:sz="0" w:space="0" w:color="auto"/>
                      </w:divBdr>
                    </w:div>
                    <w:div w:id="1406762312">
                      <w:marLeft w:val="0"/>
                      <w:marRight w:val="0"/>
                      <w:marTop w:val="0"/>
                      <w:marBottom w:val="300"/>
                      <w:divBdr>
                        <w:top w:val="none" w:sz="0" w:space="0" w:color="auto"/>
                        <w:left w:val="none" w:sz="0" w:space="0" w:color="auto"/>
                        <w:bottom w:val="none" w:sz="0" w:space="0" w:color="auto"/>
                        <w:right w:val="none" w:sz="0" w:space="0" w:color="auto"/>
                      </w:divBdr>
                      <w:divsChild>
                        <w:div w:id="1219559696">
                          <w:marLeft w:val="0"/>
                          <w:marRight w:val="0"/>
                          <w:marTop w:val="0"/>
                          <w:marBottom w:val="0"/>
                          <w:divBdr>
                            <w:top w:val="none" w:sz="0" w:space="0" w:color="auto"/>
                            <w:left w:val="none" w:sz="0" w:space="0" w:color="auto"/>
                            <w:bottom w:val="none" w:sz="0" w:space="0" w:color="auto"/>
                            <w:right w:val="none" w:sz="0" w:space="0" w:color="auto"/>
                          </w:divBdr>
                        </w:div>
                      </w:divsChild>
                    </w:div>
                    <w:div w:id="1789814418">
                      <w:marLeft w:val="0"/>
                      <w:marRight w:val="0"/>
                      <w:marTop w:val="0"/>
                      <w:marBottom w:val="0"/>
                      <w:divBdr>
                        <w:top w:val="none" w:sz="0" w:space="0" w:color="auto"/>
                        <w:left w:val="none" w:sz="0" w:space="0" w:color="auto"/>
                        <w:bottom w:val="none" w:sz="0" w:space="0" w:color="auto"/>
                        <w:right w:val="none" w:sz="0" w:space="0" w:color="auto"/>
                      </w:divBdr>
                    </w:div>
                    <w:div w:id="345907279">
                      <w:marLeft w:val="0"/>
                      <w:marRight w:val="0"/>
                      <w:marTop w:val="0"/>
                      <w:marBottom w:val="0"/>
                      <w:divBdr>
                        <w:top w:val="none" w:sz="0" w:space="0" w:color="auto"/>
                        <w:left w:val="none" w:sz="0" w:space="0" w:color="auto"/>
                        <w:bottom w:val="none" w:sz="0" w:space="0" w:color="auto"/>
                        <w:right w:val="none" w:sz="0" w:space="0" w:color="auto"/>
                      </w:divBdr>
                      <w:divsChild>
                        <w:div w:id="259267256">
                          <w:marLeft w:val="0"/>
                          <w:marRight w:val="0"/>
                          <w:marTop w:val="0"/>
                          <w:marBottom w:val="0"/>
                          <w:divBdr>
                            <w:top w:val="none" w:sz="0" w:space="0" w:color="auto"/>
                            <w:left w:val="none" w:sz="0" w:space="0" w:color="auto"/>
                            <w:bottom w:val="none" w:sz="0" w:space="0" w:color="auto"/>
                            <w:right w:val="none" w:sz="0" w:space="0" w:color="auto"/>
                          </w:divBdr>
                        </w:div>
                        <w:div w:id="395401733">
                          <w:marLeft w:val="0"/>
                          <w:marRight w:val="0"/>
                          <w:marTop w:val="0"/>
                          <w:marBottom w:val="0"/>
                          <w:divBdr>
                            <w:top w:val="none" w:sz="0" w:space="0" w:color="auto"/>
                            <w:left w:val="none" w:sz="0" w:space="0" w:color="auto"/>
                            <w:bottom w:val="none" w:sz="0" w:space="0" w:color="auto"/>
                            <w:right w:val="none" w:sz="0" w:space="0" w:color="auto"/>
                          </w:divBdr>
                        </w:div>
                      </w:divsChild>
                    </w:div>
                    <w:div w:id="117381147">
                      <w:marLeft w:val="0"/>
                      <w:marRight w:val="0"/>
                      <w:marTop w:val="0"/>
                      <w:marBottom w:val="0"/>
                      <w:divBdr>
                        <w:top w:val="none" w:sz="0" w:space="0" w:color="auto"/>
                        <w:left w:val="none" w:sz="0" w:space="0" w:color="auto"/>
                        <w:bottom w:val="none" w:sz="0" w:space="0" w:color="auto"/>
                        <w:right w:val="none" w:sz="0" w:space="0" w:color="auto"/>
                      </w:divBdr>
                    </w:div>
                  </w:divsChild>
                </w:div>
                <w:div w:id="1971325462">
                  <w:marLeft w:val="0"/>
                  <w:marRight w:val="0"/>
                  <w:marTop w:val="0"/>
                  <w:marBottom w:val="0"/>
                  <w:divBdr>
                    <w:top w:val="none" w:sz="0" w:space="0" w:color="auto"/>
                    <w:left w:val="none" w:sz="0" w:space="0" w:color="auto"/>
                    <w:bottom w:val="none" w:sz="0" w:space="0" w:color="auto"/>
                    <w:right w:val="none" w:sz="0" w:space="0" w:color="auto"/>
                  </w:divBdr>
                  <w:divsChild>
                    <w:div w:id="1859611893">
                      <w:marLeft w:val="0"/>
                      <w:marRight w:val="0"/>
                      <w:marTop w:val="0"/>
                      <w:marBottom w:val="0"/>
                      <w:divBdr>
                        <w:top w:val="none" w:sz="0" w:space="0" w:color="auto"/>
                        <w:left w:val="none" w:sz="0" w:space="0" w:color="auto"/>
                        <w:bottom w:val="none" w:sz="0" w:space="0" w:color="auto"/>
                        <w:right w:val="none" w:sz="0" w:space="0" w:color="auto"/>
                      </w:divBdr>
                    </w:div>
                    <w:div w:id="155614557">
                      <w:marLeft w:val="0"/>
                      <w:marRight w:val="0"/>
                      <w:marTop w:val="0"/>
                      <w:marBottom w:val="0"/>
                      <w:divBdr>
                        <w:top w:val="none" w:sz="0" w:space="0" w:color="auto"/>
                        <w:left w:val="none" w:sz="0" w:space="0" w:color="auto"/>
                        <w:bottom w:val="none" w:sz="0" w:space="0" w:color="auto"/>
                        <w:right w:val="none" w:sz="0" w:space="0" w:color="auto"/>
                      </w:divBdr>
                    </w:div>
                    <w:div w:id="130825471">
                      <w:marLeft w:val="0"/>
                      <w:marRight w:val="0"/>
                      <w:marTop w:val="0"/>
                      <w:marBottom w:val="300"/>
                      <w:divBdr>
                        <w:top w:val="none" w:sz="0" w:space="0" w:color="auto"/>
                        <w:left w:val="none" w:sz="0" w:space="0" w:color="auto"/>
                        <w:bottom w:val="none" w:sz="0" w:space="0" w:color="auto"/>
                        <w:right w:val="none" w:sz="0" w:space="0" w:color="auto"/>
                      </w:divBdr>
                      <w:divsChild>
                        <w:div w:id="1973560429">
                          <w:marLeft w:val="0"/>
                          <w:marRight w:val="0"/>
                          <w:marTop w:val="0"/>
                          <w:marBottom w:val="0"/>
                          <w:divBdr>
                            <w:top w:val="none" w:sz="0" w:space="0" w:color="auto"/>
                            <w:left w:val="none" w:sz="0" w:space="0" w:color="auto"/>
                            <w:bottom w:val="none" w:sz="0" w:space="0" w:color="auto"/>
                            <w:right w:val="none" w:sz="0" w:space="0" w:color="auto"/>
                          </w:divBdr>
                        </w:div>
                      </w:divsChild>
                    </w:div>
                    <w:div w:id="654457479">
                      <w:marLeft w:val="0"/>
                      <w:marRight w:val="0"/>
                      <w:marTop w:val="0"/>
                      <w:marBottom w:val="0"/>
                      <w:divBdr>
                        <w:top w:val="none" w:sz="0" w:space="0" w:color="auto"/>
                        <w:left w:val="none" w:sz="0" w:space="0" w:color="auto"/>
                        <w:bottom w:val="none" w:sz="0" w:space="0" w:color="auto"/>
                        <w:right w:val="none" w:sz="0" w:space="0" w:color="auto"/>
                      </w:divBdr>
                    </w:div>
                  </w:divsChild>
                </w:div>
                <w:div w:id="563952548">
                  <w:marLeft w:val="0"/>
                  <w:marRight w:val="0"/>
                  <w:marTop w:val="0"/>
                  <w:marBottom w:val="0"/>
                  <w:divBdr>
                    <w:top w:val="none" w:sz="0" w:space="0" w:color="auto"/>
                    <w:left w:val="none" w:sz="0" w:space="0" w:color="auto"/>
                    <w:bottom w:val="none" w:sz="0" w:space="0" w:color="auto"/>
                    <w:right w:val="none" w:sz="0" w:space="0" w:color="auto"/>
                  </w:divBdr>
                  <w:divsChild>
                    <w:div w:id="2066483779">
                      <w:marLeft w:val="0"/>
                      <w:marRight w:val="0"/>
                      <w:marTop w:val="0"/>
                      <w:marBottom w:val="0"/>
                      <w:divBdr>
                        <w:top w:val="none" w:sz="0" w:space="0" w:color="auto"/>
                        <w:left w:val="none" w:sz="0" w:space="0" w:color="auto"/>
                        <w:bottom w:val="none" w:sz="0" w:space="0" w:color="auto"/>
                        <w:right w:val="none" w:sz="0" w:space="0" w:color="auto"/>
                      </w:divBdr>
                    </w:div>
                    <w:div w:id="1510483005">
                      <w:marLeft w:val="0"/>
                      <w:marRight w:val="0"/>
                      <w:marTop w:val="0"/>
                      <w:marBottom w:val="300"/>
                      <w:divBdr>
                        <w:top w:val="none" w:sz="0" w:space="0" w:color="auto"/>
                        <w:left w:val="none" w:sz="0" w:space="0" w:color="auto"/>
                        <w:bottom w:val="none" w:sz="0" w:space="0" w:color="auto"/>
                        <w:right w:val="none" w:sz="0" w:space="0" w:color="auto"/>
                      </w:divBdr>
                      <w:divsChild>
                        <w:div w:id="1076978504">
                          <w:marLeft w:val="0"/>
                          <w:marRight w:val="0"/>
                          <w:marTop w:val="0"/>
                          <w:marBottom w:val="0"/>
                          <w:divBdr>
                            <w:top w:val="none" w:sz="0" w:space="0" w:color="auto"/>
                            <w:left w:val="none" w:sz="0" w:space="0" w:color="auto"/>
                            <w:bottom w:val="none" w:sz="0" w:space="0" w:color="auto"/>
                            <w:right w:val="none" w:sz="0" w:space="0" w:color="auto"/>
                          </w:divBdr>
                        </w:div>
                      </w:divsChild>
                    </w:div>
                    <w:div w:id="1145006789">
                      <w:marLeft w:val="0"/>
                      <w:marRight w:val="0"/>
                      <w:marTop w:val="0"/>
                      <w:marBottom w:val="0"/>
                      <w:divBdr>
                        <w:top w:val="none" w:sz="0" w:space="0" w:color="auto"/>
                        <w:left w:val="none" w:sz="0" w:space="0" w:color="auto"/>
                        <w:bottom w:val="none" w:sz="0" w:space="0" w:color="auto"/>
                        <w:right w:val="none" w:sz="0" w:space="0" w:color="auto"/>
                      </w:divBdr>
                    </w:div>
                  </w:divsChild>
                </w:div>
                <w:div w:id="659042184">
                  <w:marLeft w:val="0"/>
                  <w:marRight w:val="0"/>
                  <w:marTop w:val="0"/>
                  <w:marBottom w:val="0"/>
                  <w:divBdr>
                    <w:top w:val="none" w:sz="0" w:space="0" w:color="auto"/>
                    <w:left w:val="none" w:sz="0" w:space="0" w:color="auto"/>
                    <w:bottom w:val="none" w:sz="0" w:space="0" w:color="auto"/>
                    <w:right w:val="none" w:sz="0" w:space="0" w:color="auto"/>
                  </w:divBdr>
                  <w:divsChild>
                    <w:div w:id="277834063">
                      <w:marLeft w:val="0"/>
                      <w:marRight w:val="0"/>
                      <w:marTop w:val="0"/>
                      <w:marBottom w:val="0"/>
                      <w:divBdr>
                        <w:top w:val="none" w:sz="0" w:space="0" w:color="auto"/>
                        <w:left w:val="none" w:sz="0" w:space="0" w:color="auto"/>
                        <w:bottom w:val="none" w:sz="0" w:space="0" w:color="auto"/>
                        <w:right w:val="none" w:sz="0" w:space="0" w:color="auto"/>
                      </w:divBdr>
                    </w:div>
                    <w:div w:id="339507079">
                      <w:marLeft w:val="0"/>
                      <w:marRight w:val="0"/>
                      <w:marTop w:val="0"/>
                      <w:marBottom w:val="0"/>
                      <w:divBdr>
                        <w:top w:val="none" w:sz="0" w:space="0" w:color="auto"/>
                        <w:left w:val="none" w:sz="0" w:space="0" w:color="auto"/>
                        <w:bottom w:val="none" w:sz="0" w:space="0" w:color="auto"/>
                        <w:right w:val="none" w:sz="0" w:space="0" w:color="auto"/>
                      </w:divBdr>
                    </w:div>
                  </w:divsChild>
                </w:div>
                <w:div w:id="1042293573">
                  <w:marLeft w:val="0"/>
                  <w:marRight w:val="0"/>
                  <w:marTop w:val="0"/>
                  <w:marBottom w:val="0"/>
                  <w:divBdr>
                    <w:top w:val="none" w:sz="0" w:space="0" w:color="auto"/>
                    <w:left w:val="none" w:sz="0" w:space="0" w:color="auto"/>
                    <w:bottom w:val="none" w:sz="0" w:space="0" w:color="auto"/>
                    <w:right w:val="none" w:sz="0" w:space="0" w:color="auto"/>
                  </w:divBdr>
                  <w:divsChild>
                    <w:div w:id="211158060">
                      <w:marLeft w:val="0"/>
                      <w:marRight w:val="0"/>
                      <w:marTop w:val="0"/>
                      <w:marBottom w:val="0"/>
                      <w:divBdr>
                        <w:top w:val="none" w:sz="0" w:space="0" w:color="auto"/>
                        <w:left w:val="none" w:sz="0" w:space="0" w:color="auto"/>
                        <w:bottom w:val="none" w:sz="0" w:space="0" w:color="auto"/>
                        <w:right w:val="none" w:sz="0" w:space="0" w:color="auto"/>
                      </w:divBdr>
                    </w:div>
                    <w:div w:id="1405226320">
                      <w:marLeft w:val="0"/>
                      <w:marRight w:val="0"/>
                      <w:marTop w:val="0"/>
                      <w:marBottom w:val="0"/>
                      <w:divBdr>
                        <w:top w:val="none" w:sz="0" w:space="0" w:color="auto"/>
                        <w:left w:val="none" w:sz="0" w:space="0" w:color="auto"/>
                        <w:bottom w:val="none" w:sz="0" w:space="0" w:color="auto"/>
                        <w:right w:val="none" w:sz="0" w:space="0" w:color="auto"/>
                      </w:divBdr>
                      <w:divsChild>
                        <w:div w:id="33719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485921">
          <w:marLeft w:val="0"/>
          <w:marRight w:val="0"/>
          <w:marTop w:val="0"/>
          <w:marBottom w:val="0"/>
          <w:divBdr>
            <w:top w:val="single" w:sz="6" w:space="0" w:color="EFEFED"/>
            <w:left w:val="none" w:sz="0" w:space="0" w:color="auto"/>
            <w:bottom w:val="none" w:sz="0" w:space="0" w:color="auto"/>
            <w:right w:val="none" w:sz="0" w:space="0" w:color="auto"/>
          </w:divBdr>
          <w:divsChild>
            <w:div w:id="1827747950">
              <w:marLeft w:val="0"/>
              <w:marRight w:val="0"/>
              <w:marTop w:val="0"/>
              <w:marBottom w:val="0"/>
              <w:divBdr>
                <w:top w:val="none" w:sz="0" w:space="0" w:color="auto"/>
                <w:left w:val="none" w:sz="0" w:space="0" w:color="auto"/>
                <w:bottom w:val="none" w:sz="0" w:space="0" w:color="auto"/>
                <w:right w:val="none" w:sz="0" w:space="0" w:color="auto"/>
              </w:divBdr>
              <w:divsChild>
                <w:div w:id="279843413">
                  <w:marLeft w:val="0"/>
                  <w:marRight w:val="0"/>
                  <w:marTop w:val="0"/>
                  <w:marBottom w:val="0"/>
                  <w:divBdr>
                    <w:top w:val="none" w:sz="0" w:space="0" w:color="auto"/>
                    <w:left w:val="none" w:sz="0" w:space="0" w:color="auto"/>
                    <w:bottom w:val="none" w:sz="0" w:space="0" w:color="auto"/>
                    <w:right w:val="none" w:sz="0" w:space="0" w:color="auto"/>
                  </w:divBdr>
                </w:div>
                <w:div w:id="1371684369">
                  <w:marLeft w:val="0"/>
                  <w:marRight w:val="0"/>
                  <w:marTop w:val="0"/>
                  <w:marBottom w:val="0"/>
                  <w:divBdr>
                    <w:top w:val="none" w:sz="0" w:space="0" w:color="auto"/>
                    <w:left w:val="none" w:sz="0" w:space="0" w:color="auto"/>
                    <w:bottom w:val="none" w:sz="0" w:space="0" w:color="auto"/>
                    <w:right w:val="none" w:sz="0" w:space="0" w:color="auto"/>
                  </w:divBdr>
                </w:div>
                <w:div w:id="509102054">
                  <w:marLeft w:val="0"/>
                  <w:marRight w:val="0"/>
                  <w:marTop w:val="0"/>
                  <w:marBottom w:val="300"/>
                  <w:divBdr>
                    <w:top w:val="none" w:sz="0" w:space="0" w:color="auto"/>
                    <w:left w:val="none" w:sz="0" w:space="0" w:color="auto"/>
                    <w:bottom w:val="none" w:sz="0" w:space="0" w:color="auto"/>
                    <w:right w:val="none" w:sz="0" w:space="0" w:color="auto"/>
                  </w:divBdr>
                  <w:divsChild>
                    <w:div w:id="7648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365603">
          <w:marLeft w:val="0"/>
          <w:marRight w:val="0"/>
          <w:marTop w:val="0"/>
          <w:marBottom w:val="0"/>
          <w:divBdr>
            <w:top w:val="single" w:sz="6" w:space="0" w:color="EFEFED"/>
            <w:left w:val="none" w:sz="0" w:space="0" w:color="auto"/>
            <w:bottom w:val="none" w:sz="0" w:space="0" w:color="auto"/>
            <w:right w:val="none" w:sz="0" w:space="0" w:color="auto"/>
          </w:divBdr>
          <w:divsChild>
            <w:div w:id="2053798284">
              <w:marLeft w:val="0"/>
              <w:marRight w:val="0"/>
              <w:marTop w:val="0"/>
              <w:marBottom w:val="0"/>
              <w:divBdr>
                <w:top w:val="none" w:sz="0" w:space="0" w:color="auto"/>
                <w:left w:val="none" w:sz="0" w:space="0" w:color="auto"/>
                <w:bottom w:val="none" w:sz="0" w:space="0" w:color="auto"/>
                <w:right w:val="none" w:sz="0" w:space="0" w:color="auto"/>
              </w:divBdr>
              <w:divsChild>
                <w:div w:id="1997606179">
                  <w:marLeft w:val="0"/>
                  <w:marRight w:val="0"/>
                  <w:marTop w:val="0"/>
                  <w:marBottom w:val="0"/>
                  <w:divBdr>
                    <w:top w:val="none" w:sz="0" w:space="0" w:color="auto"/>
                    <w:left w:val="none" w:sz="0" w:space="0" w:color="auto"/>
                    <w:bottom w:val="none" w:sz="0" w:space="0" w:color="auto"/>
                    <w:right w:val="none" w:sz="0" w:space="0" w:color="auto"/>
                  </w:divBdr>
                </w:div>
                <w:div w:id="348458603">
                  <w:marLeft w:val="0"/>
                  <w:marRight w:val="0"/>
                  <w:marTop w:val="0"/>
                  <w:marBottom w:val="0"/>
                  <w:divBdr>
                    <w:top w:val="none" w:sz="0" w:space="0" w:color="auto"/>
                    <w:left w:val="none" w:sz="0" w:space="0" w:color="auto"/>
                    <w:bottom w:val="none" w:sz="0" w:space="0" w:color="auto"/>
                    <w:right w:val="none" w:sz="0" w:space="0" w:color="auto"/>
                  </w:divBdr>
                </w:div>
                <w:div w:id="220599137">
                  <w:marLeft w:val="0"/>
                  <w:marRight w:val="0"/>
                  <w:marTop w:val="0"/>
                  <w:marBottom w:val="0"/>
                  <w:divBdr>
                    <w:top w:val="none" w:sz="0" w:space="0" w:color="auto"/>
                    <w:left w:val="none" w:sz="0" w:space="0" w:color="auto"/>
                    <w:bottom w:val="none" w:sz="0" w:space="0" w:color="auto"/>
                    <w:right w:val="none" w:sz="0" w:space="0" w:color="auto"/>
                  </w:divBdr>
                  <w:divsChild>
                    <w:div w:id="840856187">
                      <w:marLeft w:val="0"/>
                      <w:marRight w:val="0"/>
                      <w:marTop w:val="0"/>
                      <w:marBottom w:val="0"/>
                      <w:divBdr>
                        <w:top w:val="none" w:sz="0" w:space="0" w:color="auto"/>
                        <w:left w:val="none" w:sz="0" w:space="0" w:color="auto"/>
                        <w:bottom w:val="none" w:sz="0" w:space="0" w:color="auto"/>
                        <w:right w:val="none" w:sz="0" w:space="0" w:color="auto"/>
                      </w:divBdr>
                    </w:div>
                    <w:div w:id="195704593">
                      <w:marLeft w:val="0"/>
                      <w:marRight w:val="0"/>
                      <w:marTop w:val="0"/>
                      <w:marBottom w:val="300"/>
                      <w:divBdr>
                        <w:top w:val="none" w:sz="0" w:space="0" w:color="auto"/>
                        <w:left w:val="none" w:sz="0" w:space="0" w:color="auto"/>
                        <w:bottom w:val="none" w:sz="0" w:space="0" w:color="auto"/>
                        <w:right w:val="none" w:sz="0" w:space="0" w:color="auto"/>
                      </w:divBdr>
                      <w:divsChild>
                        <w:div w:id="21398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8627">
                  <w:marLeft w:val="0"/>
                  <w:marRight w:val="0"/>
                  <w:marTop w:val="0"/>
                  <w:marBottom w:val="0"/>
                  <w:divBdr>
                    <w:top w:val="none" w:sz="0" w:space="0" w:color="auto"/>
                    <w:left w:val="none" w:sz="0" w:space="0" w:color="auto"/>
                    <w:bottom w:val="none" w:sz="0" w:space="0" w:color="auto"/>
                    <w:right w:val="none" w:sz="0" w:space="0" w:color="auto"/>
                  </w:divBdr>
                  <w:divsChild>
                    <w:div w:id="1838223968">
                      <w:marLeft w:val="0"/>
                      <w:marRight w:val="0"/>
                      <w:marTop w:val="0"/>
                      <w:marBottom w:val="0"/>
                      <w:divBdr>
                        <w:top w:val="none" w:sz="0" w:space="0" w:color="auto"/>
                        <w:left w:val="none" w:sz="0" w:space="0" w:color="auto"/>
                        <w:bottom w:val="none" w:sz="0" w:space="0" w:color="auto"/>
                        <w:right w:val="none" w:sz="0" w:space="0" w:color="auto"/>
                      </w:divBdr>
                    </w:div>
                    <w:div w:id="2027779849">
                      <w:marLeft w:val="0"/>
                      <w:marRight w:val="0"/>
                      <w:marTop w:val="0"/>
                      <w:marBottom w:val="0"/>
                      <w:divBdr>
                        <w:top w:val="none" w:sz="0" w:space="0" w:color="auto"/>
                        <w:left w:val="none" w:sz="0" w:space="0" w:color="auto"/>
                        <w:bottom w:val="none" w:sz="0" w:space="0" w:color="auto"/>
                        <w:right w:val="none" w:sz="0" w:space="0" w:color="auto"/>
                      </w:divBdr>
                    </w:div>
                    <w:div w:id="1022127333">
                      <w:marLeft w:val="0"/>
                      <w:marRight w:val="0"/>
                      <w:marTop w:val="0"/>
                      <w:marBottom w:val="0"/>
                      <w:divBdr>
                        <w:top w:val="none" w:sz="0" w:space="0" w:color="auto"/>
                        <w:left w:val="none" w:sz="0" w:space="0" w:color="auto"/>
                        <w:bottom w:val="none" w:sz="0" w:space="0" w:color="auto"/>
                        <w:right w:val="none" w:sz="0" w:space="0" w:color="auto"/>
                      </w:divBdr>
                    </w:div>
                    <w:div w:id="1994020543">
                      <w:marLeft w:val="0"/>
                      <w:marRight w:val="0"/>
                      <w:marTop w:val="0"/>
                      <w:marBottom w:val="300"/>
                      <w:divBdr>
                        <w:top w:val="none" w:sz="0" w:space="0" w:color="auto"/>
                        <w:left w:val="none" w:sz="0" w:space="0" w:color="auto"/>
                        <w:bottom w:val="none" w:sz="0" w:space="0" w:color="auto"/>
                        <w:right w:val="none" w:sz="0" w:space="0" w:color="auto"/>
                      </w:divBdr>
                      <w:divsChild>
                        <w:div w:id="927933192">
                          <w:marLeft w:val="0"/>
                          <w:marRight w:val="0"/>
                          <w:marTop w:val="0"/>
                          <w:marBottom w:val="0"/>
                          <w:divBdr>
                            <w:top w:val="none" w:sz="0" w:space="0" w:color="auto"/>
                            <w:left w:val="none" w:sz="0" w:space="0" w:color="auto"/>
                            <w:bottom w:val="none" w:sz="0" w:space="0" w:color="auto"/>
                            <w:right w:val="none" w:sz="0" w:space="0" w:color="auto"/>
                          </w:divBdr>
                        </w:div>
                      </w:divsChild>
                    </w:div>
                    <w:div w:id="2043045770">
                      <w:marLeft w:val="0"/>
                      <w:marRight w:val="0"/>
                      <w:marTop w:val="0"/>
                      <w:marBottom w:val="0"/>
                      <w:divBdr>
                        <w:top w:val="none" w:sz="0" w:space="0" w:color="auto"/>
                        <w:left w:val="none" w:sz="0" w:space="0" w:color="auto"/>
                        <w:bottom w:val="none" w:sz="0" w:space="0" w:color="auto"/>
                        <w:right w:val="none" w:sz="0" w:space="0" w:color="auto"/>
                      </w:divBdr>
                    </w:div>
                  </w:divsChild>
                </w:div>
                <w:div w:id="2133087660">
                  <w:marLeft w:val="0"/>
                  <w:marRight w:val="0"/>
                  <w:marTop w:val="0"/>
                  <w:marBottom w:val="0"/>
                  <w:divBdr>
                    <w:top w:val="none" w:sz="0" w:space="0" w:color="auto"/>
                    <w:left w:val="none" w:sz="0" w:space="0" w:color="auto"/>
                    <w:bottom w:val="none" w:sz="0" w:space="0" w:color="auto"/>
                    <w:right w:val="none" w:sz="0" w:space="0" w:color="auto"/>
                  </w:divBdr>
                  <w:divsChild>
                    <w:div w:id="1313101621">
                      <w:marLeft w:val="0"/>
                      <w:marRight w:val="0"/>
                      <w:marTop w:val="0"/>
                      <w:marBottom w:val="0"/>
                      <w:divBdr>
                        <w:top w:val="none" w:sz="0" w:space="0" w:color="auto"/>
                        <w:left w:val="none" w:sz="0" w:space="0" w:color="auto"/>
                        <w:bottom w:val="none" w:sz="0" w:space="0" w:color="auto"/>
                        <w:right w:val="none" w:sz="0" w:space="0" w:color="auto"/>
                      </w:divBdr>
                    </w:div>
                    <w:div w:id="260534477">
                      <w:marLeft w:val="0"/>
                      <w:marRight w:val="0"/>
                      <w:marTop w:val="0"/>
                      <w:marBottom w:val="300"/>
                      <w:divBdr>
                        <w:top w:val="none" w:sz="0" w:space="0" w:color="auto"/>
                        <w:left w:val="none" w:sz="0" w:space="0" w:color="auto"/>
                        <w:bottom w:val="none" w:sz="0" w:space="0" w:color="auto"/>
                        <w:right w:val="none" w:sz="0" w:space="0" w:color="auto"/>
                      </w:divBdr>
                      <w:divsChild>
                        <w:div w:id="59560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4040">
                  <w:marLeft w:val="0"/>
                  <w:marRight w:val="0"/>
                  <w:marTop w:val="0"/>
                  <w:marBottom w:val="0"/>
                  <w:divBdr>
                    <w:top w:val="none" w:sz="0" w:space="0" w:color="auto"/>
                    <w:left w:val="none" w:sz="0" w:space="0" w:color="auto"/>
                    <w:bottom w:val="none" w:sz="0" w:space="0" w:color="auto"/>
                    <w:right w:val="none" w:sz="0" w:space="0" w:color="auto"/>
                  </w:divBdr>
                  <w:divsChild>
                    <w:div w:id="975069002">
                      <w:marLeft w:val="0"/>
                      <w:marRight w:val="0"/>
                      <w:marTop w:val="0"/>
                      <w:marBottom w:val="0"/>
                      <w:divBdr>
                        <w:top w:val="none" w:sz="0" w:space="0" w:color="auto"/>
                        <w:left w:val="none" w:sz="0" w:space="0" w:color="auto"/>
                        <w:bottom w:val="none" w:sz="0" w:space="0" w:color="auto"/>
                        <w:right w:val="none" w:sz="0" w:space="0" w:color="auto"/>
                      </w:divBdr>
                    </w:div>
                    <w:div w:id="1095832092">
                      <w:marLeft w:val="0"/>
                      <w:marRight w:val="0"/>
                      <w:marTop w:val="0"/>
                      <w:marBottom w:val="0"/>
                      <w:divBdr>
                        <w:top w:val="none" w:sz="0" w:space="0" w:color="auto"/>
                        <w:left w:val="none" w:sz="0" w:space="0" w:color="auto"/>
                        <w:bottom w:val="none" w:sz="0" w:space="0" w:color="auto"/>
                        <w:right w:val="none" w:sz="0" w:space="0" w:color="auto"/>
                      </w:divBdr>
                    </w:div>
                    <w:div w:id="538783779">
                      <w:marLeft w:val="0"/>
                      <w:marRight w:val="0"/>
                      <w:marTop w:val="0"/>
                      <w:marBottom w:val="300"/>
                      <w:divBdr>
                        <w:top w:val="none" w:sz="0" w:space="0" w:color="auto"/>
                        <w:left w:val="none" w:sz="0" w:space="0" w:color="auto"/>
                        <w:bottom w:val="none" w:sz="0" w:space="0" w:color="auto"/>
                        <w:right w:val="none" w:sz="0" w:space="0" w:color="auto"/>
                      </w:divBdr>
                      <w:divsChild>
                        <w:div w:id="1463183668">
                          <w:marLeft w:val="0"/>
                          <w:marRight w:val="0"/>
                          <w:marTop w:val="0"/>
                          <w:marBottom w:val="0"/>
                          <w:divBdr>
                            <w:top w:val="none" w:sz="0" w:space="0" w:color="auto"/>
                            <w:left w:val="none" w:sz="0" w:space="0" w:color="auto"/>
                            <w:bottom w:val="none" w:sz="0" w:space="0" w:color="auto"/>
                            <w:right w:val="none" w:sz="0" w:space="0" w:color="auto"/>
                          </w:divBdr>
                        </w:div>
                      </w:divsChild>
                    </w:div>
                    <w:div w:id="1355769048">
                      <w:marLeft w:val="0"/>
                      <w:marRight w:val="0"/>
                      <w:marTop w:val="0"/>
                      <w:marBottom w:val="0"/>
                      <w:divBdr>
                        <w:top w:val="none" w:sz="0" w:space="0" w:color="auto"/>
                        <w:left w:val="none" w:sz="0" w:space="0" w:color="auto"/>
                        <w:bottom w:val="none" w:sz="0" w:space="0" w:color="auto"/>
                        <w:right w:val="none" w:sz="0" w:space="0" w:color="auto"/>
                      </w:divBdr>
                    </w:div>
                    <w:div w:id="1890142544">
                      <w:marLeft w:val="0"/>
                      <w:marRight w:val="0"/>
                      <w:marTop w:val="0"/>
                      <w:marBottom w:val="300"/>
                      <w:divBdr>
                        <w:top w:val="none" w:sz="0" w:space="0" w:color="auto"/>
                        <w:left w:val="none" w:sz="0" w:space="0" w:color="auto"/>
                        <w:bottom w:val="none" w:sz="0" w:space="0" w:color="auto"/>
                        <w:right w:val="none" w:sz="0" w:space="0" w:color="auto"/>
                      </w:divBdr>
                      <w:divsChild>
                        <w:div w:id="180053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5968">
                  <w:marLeft w:val="0"/>
                  <w:marRight w:val="0"/>
                  <w:marTop w:val="0"/>
                  <w:marBottom w:val="0"/>
                  <w:divBdr>
                    <w:top w:val="none" w:sz="0" w:space="0" w:color="auto"/>
                    <w:left w:val="none" w:sz="0" w:space="0" w:color="auto"/>
                    <w:bottom w:val="none" w:sz="0" w:space="0" w:color="auto"/>
                    <w:right w:val="none" w:sz="0" w:space="0" w:color="auto"/>
                  </w:divBdr>
                  <w:divsChild>
                    <w:div w:id="784277147">
                      <w:marLeft w:val="0"/>
                      <w:marRight w:val="0"/>
                      <w:marTop w:val="0"/>
                      <w:marBottom w:val="0"/>
                      <w:divBdr>
                        <w:top w:val="none" w:sz="0" w:space="0" w:color="auto"/>
                        <w:left w:val="none" w:sz="0" w:space="0" w:color="auto"/>
                        <w:bottom w:val="none" w:sz="0" w:space="0" w:color="auto"/>
                        <w:right w:val="none" w:sz="0" w:space="0" w:color="auto"/>
                      </w:divBdr>
                    </w:div>
                    <w:div w:id="18359259">
                      <w:marLeft w:val="0"/>
                      <w:marRight w:val="0"/>
                      <w:marTop w:val="0"/>
                      <w:marBottom w:val="300"/>
                      <w:divBdr>
                        <w:top w:val="none" w:sz="0" w:space="0" w:color="auto"/>
                        <w:left w:val="none" w:sz="0" w:space="0" w:color="auto"/>
                        <w:bottom w:val="none" w:sz="0" w:space="0" w:color="auto"/>
                        <w:right w:val="none" w:sz="0" w:space="0" w:color="auto"/>
                      </w:divBdr>
                      <w:divsChild>
                        <w:div w:id="747963068">
                          <w:marLeft w:val="0"/>
                          <w:marRight w:val="0"/>
                          <w:marTop w:val="0"/>
                          <w:marBottom w:val="0"/>
                          <w:divBdr>
                            <w:top w:val="none" w:sz="0" w:space="0" w:color="auto"/>
                            <w:left w:val="none" w:sz="0" w:space="0" w:color="auto"/>
                            <w:bottom w:val="none" w:sz="0" w:space="0" w:color="auto"/>
                            <w:right w:val="none" w:sz="0" w:space="0" w:color="auto"/>
                          </w:divBdr>
                        </w:div>
                      </w:divsChild>
                    </w:div>
                    <w:div w:id="400443845">
                      <w:marLeft w:val="0"/>
                      <w:marRight w:val="0"/>
                      <w:marTop w:val="0"/>
                      <w:marBottom w:val="0"/>
                      <w:divBdr>
                        <w:top w:val="none" w:sz="0" w:space="0" w:color="auto"/>
                        <w:left w:val="none" w:sz="0" w:space="0" w:color="auto"/>
                        <w:bottom w:val="none" w:sz="0" w:space="0" w:color="auto"/>
                        <w:right w:val="none" w:sz="0" w:space="0" w:color="auto"/>
                      </w:divBdr>
                    </w:div>
                    <w:div w:id="113788251">
                      <w:marLeft w:val="0"/>
                      <w:marRight w:val="0"/>
                      <w:marTop w:val="0"/>
                      <w:marBottom w:val="300"/>
                      <w:divBdr>
                        <w:top w:val="none" w:sz="0" w:space="0" w:color="auto"/>
                        <w:left w:val="none" w:sz="0" w:space="0" w:color="auto"/>
                        <w:bottom w:val="none" w:sz="0" w:space="0" w:color="auto"/>
                        <w:right w:val="none" w:sz="0" w:space="0" w:color="auto"/>
                      </w:divBdr>
                      <w:divsChild>
                        <w:div w:id="74503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0097">
                  <w:marLeft w:val="0"/>
                  <w:marRight w:val="0"/>
                  <w:marTop w:val="0"/>
                  <w:marBottom w:val="0"/>
                  <w:divBdr>
                    <w:top w:val="none" w:sz="0" w:space="0" w:color="auto"/>
                    <w:left w:val="none" w:sz="0" w:space="0" w:color="auto"/>
                    <w:bottom w:val="none" w:sz="0" w:space="0" w:color="auto"/>
                    <w:right w:val="none" w:sz="0" w:space="0" w:color="auto"/>
                  </w:divBdr>
                  <w:divsChild>
                    <w:div w:id="1153986509">
                      <w:marLeft w:val="0"/>
                      <w:marRight w:val="0"/>
                      <w:marTop w:val="0"/>
                      <w:marBottom w:val="0"/>
                      <w:divBdr>
                        <w:top w:val="none" w:sz="0" w:space="0" w:color="auto"/>
                        <w:left w:val="none" w:sz="0" w:space="0" w:color="auto"/>
                        <w:bottom w:val="none" w:sz="0" w:space="0" w:color="auto"/>
                        <w:right w:val="none" w:sz="0" w:space="0" w:color="auto"/>
                      </w:divBdr>
                    </w:div>
                    <w:div w:id="27729476">
                      <w:marLeft w:val="0"/>
                      <w:marRight w:val="0"/>
                      <w:marTop w:val="0"/>
                      <w:marBottom w:val="300"/>
                      <w:divBdr>
                        <w:top w:val="none" w:sz="0" w:space="0" w:color="auto"/>
                        <w:left w:val="none" w:sz="0" w:space="0" w:color="auto"/>
                        <w:bottom w:val="none" w:sz="0" w:space="0" w:color="auto"/>
                        <w:right w:val="none" w:sz="0" w:space="0" w:color="auto"/>
                      </w:divBdr>
                      <w:divsChild>
                        <w:div w:id="799347116">
                          <w:marLeft w:val="0"/>
                          <w:marRight w:val="0"/>
                          <w:marTop w:val="0"/>
                          <w:marBottom w:val="0"/>
                          <w:divBdr>
                            <w:top w:val="none" w:sz="0" w:space="0" w:color="auto"/>
                            <w:left w:val="none" w:sz="0" w:space="0" w:color="auto"/>
                            <w:bottom w:val="none" w:sz="0" w:space="0" w:color="auto"/>
                            <w:right w:val="none" w:sz="0" w:space="0" w:color="auto"/>
                          </w:divBdr>
                        </w:div>
                      </w:divsChild>
                    </w:div>
                    <w:div w:id="931935716">
                      <w:marLeft w:val="0"/>
                      <w:marRight w:val="0"/>
                      <w:marTop w:val="0"/>
                      <w:marBottom w:val="0"/>
                      <w:divBdr>
                        <w:top w:val="none" w:sz="0" w:space="0" w:color="auto"/>
                        <w:left w:val="none" w:sz="0" w:space="0" w:color="auto"/>
                        <w:bottom w:val="none" w:sz="0" w:space="0" w:color="auto"/>
                        <w:right w:val="none" w:sz="0" w:space="0" w:color="auto"/>
                      </w:divBdr>
                    </w:div>
                    <w:div w:id="1304311121">
                      <w:marLeft w:val="0"/>
                      <w:marRight w:val="0"/>
                      <w:marTop w:val="0"/>
                      <w:marBottom w:val="300"/>
                      <w:divBdr>
                        <w:top w:val="none" w:sz="0" w:space="0" w:color="auto"/>
                        <w:left w:val="none" w:sz="0" w:space="0" w:color="auto"/>
                        <w:bottom w:val="none" w:sz="0" w:space="0" w:color="auto"/>
                        <w:right w:val="none" w:sz="0" w:space="0" w:color="auto"/>
                      </w:divBdr>
                      <w:divsChild>
                        <w:div w:id="2081294742">
                          <w:marLeft w:val="0"/>
                          <w:marRight w:val="0"/>
                          <w:marTop w:val="0"/>
                          <w:marBottom w:val="0"/>
                          <w:divBdr>
                            <w:top w:val="none" w:sz="0" w:space="0" w:color="auto"/>
                            <w:left w:val="none" w:sz="0" w:space="0" w:color="auto"/>
                            <w:bottom w:val="none" w:sz="0" w:space="0" w:color="auto"/>
                            <w:right w:val="none" w:sz="0" w:space="0" w:color="auto"/>
                          </w:divBdr>
                        </w:div>
                      </w:divsChild>
                    </w:div>
                    <w:div w:id="80680435">
                      <w:marLeft w:val="0"/>
                      <w:marRight w:val="0"/>
                      <w:marTop w:val="0"/>
                      <w:marBottom w:val="0"/>
                      <w:divBdr>
                        <w:top w:val="none" w:sz="0" w:space="0" w:color="auto"/>
                        <w:left w:val="none" w:sz="0" w:space="0" w:color="auto"/>
                        <w:bottom w:val="none" w:sz="0" w:space="0" w:color="auto"/>
                        <w:right w:val="none" w:sz="0" w:space="0" w:color="auto"/>
                      </w:divBdr>
                    </w:div>
                    <w:div w:id="1745495586">
                      <w:marLeft w:val="0"/>
                      <w:marRight w:val="0"/>
                      <w:marTop w:val="0"/>
                      <w:marBottom w:val="300"/>
                      <w:divBdr>
                        <w:top w:val="none" w:sz="0" w:space="0" w:color="auto"/>
                        <w:left w:val="none" w:sz="0" w:space="0" w:color="auto"/>
                        <w:bottom w:val="none" w:sz="0" w:space="0" w:color="auto"/>
                        <w:right w:val="none" w:sz="0" w:space="0" w:color="auto"/>
                      </w:divBdr>
                      <w:divsChild>
                        <w:div w:id="355271202">
                          <w:marLeft w:val="0"/>
                          <w:marRight w:val="0"/>
                          <w:marTop w:val="0"/>
                          <w:marBottom w:val="0"/>
                          <w:divBdr>
                            <w:top w:val="none" w:sz="0" w:space="0" w:color="auto"/>
                            <w:left w:val="none" w:sz="0" w:space="0" w:color="auto"/>
                            <w:bottom w:val="none" w:sz="0" w:space="0" w:color="auto"/>
                            <w:right w:val="none" w:sz="0" w:space="0" w:color="auto"/>
                          </w:divBdr>
                        </w:div>
                      </w:divsChild>
                    </w:div>
                    <w:div w:id="2087218781">
                      <w:marLeft w:val="0"/>
                      <w:marRight w:val="0"/>
                      <w:marTop w:val="0"/>
                      <w:marBottom w:val="0"/>
                      <w:divBdr>
                        <w:top w:val="none" w:sz="0" w:space="0" w:color="auto"/>
                        <w:left w:val="none" w:sz="0" w:space="0" w:color="auto"/>
                        <w:bottom w:val="none" w:sz="0" w:space="0" w:color="auto"/>
                        <w:right w:val="none" w:sz="0" w:space="0" w:color="auto"/>
                      </w:divBdr>
                    </w:div>
                    <w:div w:id="1005789657">
                      <w:marLeft w:val="0"/>
                      <w:marRight w:val="0"/>
                      <w:marTop w:val="0"/>
                      <w:marBottom w:val="300"/>
                      <w:divBdr>
                        <w:top w:val="none" w:sz="0" w:space="0" w:color="auto"/>
                        <w:left w:val="none" w:sz="0" w:space="0" w:color="auto"/>
                        <w:bottom w:val="none" w:sz="0" w:space="0" w:color="auto"/>
                        <w:right w:val="none" w:sz="0" w:space="0" w:color="auto"/>
                      </w:divBdr>
                      <w:divsChild>
                        <w:div w:id="53361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4770">
                  <w:marLeft w:val="0"/>
                  <w:marRight w:val="0"/>
                  <w:marTop w:val="0"/>
                  <w:marBottom w:val="0"/>
                  <w:divBdr>
                    <w:top w:val="none" w:sz="0" w:space="0" w:color="auto"/>
                    <w:left w:val="none" w:sz="0" w:space="0" w:color="auto"/>
                    <w:bottom w:val="none" w:sz="0" w:space="0" w:color="auto"/>
                    <w:right w:val="none" w:sz="0" w:space="0" w:color="auto"/>
                  </w:divBdr>
                  <w:divsChild>
                    <w:div w:id="1855149216">
                      <w:marLeft w:val="0"/>
                      <w:marRight w:val="0"/>
                      <w:marTop w:val="0"/>
                      <w:marBottom w:val="0"/>
                      <w:divBdr>
                        <w:top w:val="none" w:sz="0" w:space="0" w:color="auto"/>
                        <w:left w:val="none" w:sz="0" w:space="0" w:color="auto"/>
                        <w:bottom w:val="none" w:sz="0" w:space="0" w:color="auto"/>
                        <w:right w:val="none" w:sz="0" w:space="0" w:color="auto"/>
                      </w:divBdr>
                    </w:div>
                    <w:div w:id="887835384">
                      <w:marLeft w:val="0"/>
                      <w:marRight w:val="0"/>
                      <w:marTop w:val="0"/>
                      <w:marBottom w:val="300"/>
                      <w:divBdr>
                        <w:top w:val="none" w:sz="0" w:space="0" w:color="auto"/>
                        <w:left w:val="none" w:sz="0" w:space="0" w:color="auto"/>
                        <w:bottom w:val="none" w:sz="0" w:space="0" w:color="auto"/>
                        <w:right w:val="none" w:sz="0" w:space="0" w:color="auto"/>
                      </w:divBdr>
                      <w:divsChild>
                        <w:div w:id="662126898">
                          <w:marLeft w:val="0"/>
                          <w:marRight w:val="0"/>
                          <w:marTop w:val="0"/>
                          <w:marBottom w:val="0"/>
                          <w:divBdr>
                            <w:top w:val="none" w:sz="0" w:space="0" w:color="auto"/>
                            <w:left w:val="none" w:sz="0" w:space="0" w:color="auto"/>
                            <w:bottom w:val="none" w:sz="0" w:space="0" w:color="auto"/>
                            <w:right w:val="none" w:sz="0" w:space="0" w:color="auto"/>
                          </w:divBdr>
                        </w:div>
                      </w:divsChild>
                    </w:div>
                    <w:div w:id="583144677">
                      <w:marLeft w:val="0"/>
                      <w:marRight w:val="0"/>
                      <w:marTop w:val="0"/>
                      <w:marBottom w:val="0"/>
                      <w:divBdr>
                        <w:top w:val="none" w:sz="0" w:space="0" w:color="auto"/>
                        <w:left w:val="none" w:sz="0" w:space="0" w:color="auto"/>
                        <w:bottom w:val="none" w:sz="0" w:space="0" w:color="auto"/>
                        <w:right w:val="none" w:sz="0" w:space="0" w:color="auto"/>
                      </w:divBdr>
                      <w:divsChild>
                        <w:div w:id="797602854">
                          <w:marLeft w:val="0"/>
                          <w:marRight w:val="0"/>
                          <w:marTop w:val="0"/>
                          <w:marBottom w:val="0"/>
                          <w:divBdr>
                            <w:top w:val="none" w:sz="0" w:space="0" w:color="auto"/>
                            <w:left w:val="none" w:sz="0" w:space="0" w:color="auto"/>
                            <w:bottom w:val="none" w:sz="0" w:space="0" w:color="auto"/>
                            <w:right w:val="none" w:sz="0" w:space="0" w:color="auto"/>
                          </w:divBdr>
                        </w:div>
                        <w:div w:id="1922258210">
                          <w:marLeft w:val="0"/>
                          <w:marRight w:val="0"/>
                          <w:marTop w:val="0"/>
                          <w:marBottom w:val="300"/>
                          <w:divBdr>
                            <w:top w:val="none" w:sz="0" w:space="0" w:color="auto"/>
                            <w:left w:val="none" w:sz="0" w:space="0" w:color="auto"/>
                            <w:bottom w:val="none" w:sz="0" w:space="0" w:color="auto"/>
                            <w:right w:val="none" w:sz="0" w:space="0" w:color="auto"/>
                          </w:divBdr>
                          <w:divsChild>
                            <w:div w:id="14536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537635">
                  <w:marLeft w:val="0"/>
                  <w:marRight w:val="0"/>
                  <w:marTop w:val="0"/>
                  <w:marBottom w:val="0"/>
                  <w:divBdr>
                    <w:top w:val="none" w:sz="0" w:space="0" w:color="auto"/>
                    <w:left w:val="none" w:sz="0" w:space="0" w:color="auto"/>
                    <w:bottom w:val="none" w:sz="0" w:space="0" w:color="auto"/>
                    <w:right w:val="none" w:sz="0" w:space="0" w:color="auto"/>
                  </w:divBdr>
                  <w:divsChild>
                    <w:div w:id="1586764026">
                      <w:marLeft w:val="0"/>
                      <w:marRight w:val="0"/>
                      <w:marTop w:val="0"/>
                      <w:marBottom w:val="0"/>
                      <w:divBdr>
                        <w:top w:val="none" w:sz="0" w:space="0" w:color="auto"/>
                        <w:left w:val="none" w:sz="0" w:space="0" w:color="auto"/>
                        <w:bottom w:val="none" w:sz="0" w:space="0" w:color="auto"/>
                        <w:right w:val="none" w:sz="0" w:space="0" w:color="auto"/>
                      </w:divBdr>
                    </w:div>
                    <w:div w:id="1571422684">
                      <w:marLeft w:val="0"/>
                      <w:marRight w:val="0"/>
                      <w:marTop w:val="0"/>
                      <w:marBottom w:val="300"/>
                      <w:divBdr>
                        <w:top w:val="none" w:sz="0" w:space="0" w:color="auto"/>
                        <w:left w:val="none" w:sz="0" w:space="0" w:color="auto"/>
                        <w:bottom w:val="none" w:sz="0" w:space="0" w:color="auto"/>
                        <w:right w:val="none" w:sz="0" w:space="0" w:color="auto"/>
                      </w:divBdr>
                      <w:divsChild>
                        <w:div w:id="739718634">
                          <w:marLeft w:val="0"/>
                          <w:marRight w:val="0"/>
                          <w:marTop w:val="0"/>
                          <w:marBottom w:val="0"/>
                          <w:divBdr>
                            <w:top w:val="none" w:sz="0" w:space="0" w:color="auto"/>
                            <w:left w:val="none" w:sz="0" w:space="0" w:color="auto"/>
                            <w:bottom w:val="none" w:sz="0" w:space="0" w:color="auto"/>
                            <w:right w:val="none" w:sz="0" w:space="0" w:color="auto"/>
                          </w:divBdr>
                        </w:div>
                      </w:divsChild>
                    </w:div>
                    <w:div w:id="1806771596">
                      <w:marLeft w:val="0"/>
                      <w:marRight w:val="0"/>
                      <w:marTop w:val="0"/>
                      <w:marBottom w:val="0"/>
                      <w:divBdr>
                        <w:top w:val="none" w:sz="0" w:space="0" w:color="auto"/>
                        <w:left w:val="none" w:sz="0" w:space="0" w:color="auto"/>
                        <w:bottom w:val="none" w:sz="0" w:space="0" w:color="auto"/>
                        <w:right w:val="none" w:sz="0" w:space="0" w:color="auto"/>
                      </w:divBdr>
                    </w:div>
                    <w:div w:id="160119507">
                      <w:marLeft w:val="0"/>
                      <w:marRight w:val="0"/>
                      <w:marTop w:val="0"/>
                      <w:marBottom w:val="300"/>
                      <w:divBdr>
                        <w:top w:val="none" w:sz="0" w:space="0" w:color="auto"/>
                        <w:left w:val="none" w:sz="0" w:space="0" w:color="auto"/>
                        <w:bottom w:val="none" w:sz="0" w:space="0" w:color="auto"/>
                        <w:right w:val="none" w:sz="0" w:space="0" w:color="auto"/>
                      </w:divBdr>
                      <w:divsChild>
                        <w:div w:id="1997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30312">
                  <w:marLeft w:val="0"/>
                  <w:marRight w:val="0"/>
                  <w:marTop w:val="0"/>
                  <w:marBottom w:val="0"/>
                  <w:divBdr>
                    <w:top w:val="none" w:sz="0" w:space="0" w:color="auto"/>
                    <w:left w:val="none" w:sz="0" w:space="0" w:color="auto"/>
                    <w:bottom w:val="none" w:sz="0" w:space="0" w:color="auto"/>
                    <w:right w:val="none" w:sz="0" w:space="0" w:color="auto"/>
                  </w:divBdr>
                  <w:divsChild>
                    <w:div w:id="1034115331">
                      <w:marLeft w:val="0"/>
                      <w:marRight w:val="0"/>
                      <w:marTop w:val="0"/>
                      <w:marBottom w:val="0"/>
                      <w:divBdr>
                        <w:top w:val="none" w:sz="0" w:space="0" w:color="auto"/>
                        <w:left w:val="none" w:sz="0" w:space="0" w:color="auto"/>
                        <w:bottom w:val="none" w:sz="0" w:space="0" w:color="auto"/>
                        <w:right w:val="none" w:sz="0" w:space="0" w:color="auto"/>
                      </w:divBdr>
                    </w:div>
                  </w:divsChild>
                </w:div>
                <w:div w:id="1510410303">
                  <w:marLeft w:val="0"/>
                  <w:marRight w:val="0"/>
                  <w:marTop w:val="0"/>
                  <w:marBottom w:val="0"/>
                  <w:divBdr>
                    <w:top w:val="none" w:sz="0" w:space="0" w:color="auto"/>
                    <w:left w:val="none" w:sz="0" w:space="0" w:color="auto"/>
                    <w:bottom w:val="none" w:sz="0" w:space="0" w:color="auto"/>
                    <w:right w:val="none" w:sz="0" w:space="0" w:color="auto"/>
                  </w:divBdr>
                  <w:divsChild>
                    <w:div w:id="1864128019">
                      <w:marLeft w:val="0"/>
                      <w:marRight w:val="0"/>
                      <w:marTop w:val="0"/>
                      <w:marBottom w:val="0"/>
                      <w:divBdr>
                        <w:top w:val="none" w:sz="0" w:space="0" w:color="auto"/>
                        <w:left w:val="none" w:sz="0" w:space="0" w:color="auto"/>
                        <w:bottom w:val="none" w:sz="0" w:space="0" w:color="auto"/>
                        <w:right w:val="none" w:sz="0" w:space="0" w:color="auto"/>
                      </w:divBdr>
                    </w:div>
                    <w:div w:id="1501190786">
                      <w:marLeft w:val="0"/>
                      <w:marRight w:val="0"/>
                      <w:marTop w:val="0"/>
                      <w:marBottom w:val="300"/>
                      <w:divBdr>
                        <w:top w:val="none" w:sz="0" w:space="0" w:color="auto"/>
                        <w:left w:val="none" w:sz="0" w:space="0" w:color="auto"/>
                        <w:bottom w:val="none" w:sz="0" w:space="0" w:color="auto"/>
                        <w:right w:val="none" w:sz="0" w:space="0" w:color="auto"/>
                      </w:divBdr>
                      <w:divsChild>
                        <w:div w:id="8672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44424">
                  <w:marLeft w:val="0"/>
                  <w:marRight w:val="0"/>
                  <w:marTop w:val="0"/>
                  <w:marBottom w:val="0"/>
                  <w:divBdr>
                    <w:top w:val="none" w:sz="0" w:space="0" w:color="auto"/>
                    <w:left w:val="none" w:sz="0" w:space="0" w:color="auto"/>
                    <w:bottom w:val="none" w:sz="0" w:space="0" w:color="auto"/>
                    <w:right w:val="none" w:sz="0" w:space="0" w:color="auto"/>
                  </w:divBdr>
                  <w:divsChild>
                    <w:div w:id="1682006439">
                      <w:marLeft w:val="0"/>
                      <w:marRight w:val="0"/>
                      <w:marTop w:val="0"/>
                      <w:marBottom w:val="0"/>
                      <w:divBdr>
                        <w:top w:val="none" w:sz="0" w:space="0" w:color="auto"/>
                        <w:left w:val="none" w:sz="0" w:space="0" w:color="auto"/>
                        <w:bottom w:val="none" w:sz="0" w:space="0" w:color="auto"/>
                        <w:right w:val="none" w:sz="0" w:space="0" w:color="auto"/>
                      </w:divBdr>
                    </w:div>
                    <w:div w:id="330377014">
                      <w:marLeft w:val="0"/>
                      <w:marRight w:val="0"/>
                      <w:marTop w:val="0"/>
                      <w:marBottom w:val="300"/>
                      <w:divBdr>
                        <w:top w:val="none" w:sz="0" w:space="0" w:color="auto"/>
                        <w:left w:val="none" w:sz="0" w:space="0" w:color="auto"/>
                        <w:bottom w:val="none" w:sz="0" w:space="0" w:color="auto"/>
                        <w:right w:val="none" w:sz="0" w:space="0" w:color="auto"/>
                      </w:divBdr>
                      <w:divsChild>
                        <w:div w:id="1492599233">
                          <w:marLeft w:val="0"/>
                          <w:marRight w:val="0"/>
                          <w:marTop w:val="0"/>
                          <w:marBottom w:val="0"/>
                          <w:divBdr>
                            <w:top w:val="none" w:sz="0" w:space="0" w:color="auto"/>
                            <w:left w:val="none" w:sz="0" w:space="0" w:color="auto"/>
                            <w:bottom w:val="none" w:sz="0" w:space="0" w:color="auto"/>
                            <w:right w:val="none" w:sz="0" w:space="0" w:color="auto"/>
                          </w:divBdr>
                        </w:div>
                      </w:divsChild>
                    </w:div>
                    <w:div w:id="1569340814">
                      <w:marLeft w:val="0"/>
                      <w:marRight w:val="0"/>
                      <w:marTop w:val="0"/>
                      <w:marBottom w:val="0"/>
                      <w:divBdr>
                        <w:top w:val="none" w:sz="0" w:space="0" w:color="auto"/>
                        <w:left w:val="none" w:sz="0" w:space="0" w:color="auto"/>
                        <w:bottom w:val="none" w:sz="0" w:space="0" w:color="auto"/>
                        <w:right w:val="none" w:sz="0" w:space="0" w:color="auto"/>
                      </w:divBdr>
                    </w:div>
                  </w:divsChild>
                </w:div>
                <w:div w:id="1735425344">
                  <w:marLeft w:val="0"/>
                  <w:marRight w:val="0"/>
                  <w:marTop w:val="0"/>
                  <w:marBottom w:val="0"/>
                  <w:divBdr>
                    <w:top w:val="none" w:sz="0" w:space="0" w:color="auto"/>
                    <w:left w:val="none" w:sz="0" w:space="0" w:color="auto"/>
                    <w:bottom w:val="none" w:sz="0" w:space="0" w:color="auto"/>
                    <w:right w:val="none" w:sz="0" w:space="0" w:color="auto"/>
                  </w:divBdr>
                  <w:divsChild>
                    <w:div w:id="430856175">
                      <w:marLeft w:val="0"/>
                      <w:marRight w:val="0"/>
                      <w:marTop w:val="0"/>
                      <w:marBottom w:val="0"/>
                      <w:divBdr>
                        <w:top w:val="none" w:sz="0" w:space="0" w:color="auto"/>
                        <w:left w:val="none" w:sz="0" w:space="0" w:color="auto"/>
                        <w:bottom w:val="none" w:sz="0" w:space="0" w:color="auto"/>
                        <w:right w:val="none" w:sz="0" w:space="0" w:color="auto"/>
                      </w:divBdr>
                    </w:div>
                    <w:div w:id="1667593716">
                      <w:marLeft w:val="0"/>
                      <w:marRight w:val="0"/>
                      <w:marTop w:val="0"/>
                      <w:marBottom w:val="300"/>
                      <w:divBdr>
                        <w:top w:val="none" w:sz="0" w:space="0" w:color="auto"/>
                        <w:left w:val="none" w:sz="0" w:space="0" w:color="auto"/>
                        <w:bottom w:val="none" w:sz="0" w:space="0" w:color="auto"/>
                        <w:right w:val="none" w:sz="0" w:space="0" w:color="auto"/>
                      </w:divBdr>
                      <w:divsChild>
                        <w:div w:id="177236111">
                          <w:marLeft w:val="0"/>
                          <w:marRight w:val="0"/>
                          <w:marTop w:val="0"/>
                          <w:marBottom w:val="0"/>
                          <w:divBdr>
                            <w:top w:val="none" w:sz="0" w:space="0" w:color="auto"/>
                            <w:left w:val="none" w:sz="0" w:space="0" w:color="auto"/>
                            <w:bottom w:val="none" w:sz="0" w:space="0" w:color="auto"/>
                            <w:right w:val="none" w:sz="0" w:space="0" w:color="auto"/>
                          </w:divBdr>
                        </w:div>
                      </w:divsChild>
                    </w:div>
                    <w:div w:id="728572913">
                      <w:marLeft w:val="0"/>
                      <w:marRight w:val="0"/>
                      <w:marTop w:val="0"/>
                      <w:marBottom w:val="0"/>
                      <w:divBdr>
                        <w:top w:val="none" w:sz="0" w:space="0" w:color="auto"/>
                        <w:left w:val="none" w:sz="0" w:space="0" w:color="auto"/>
                        <w:bottom w:val="none" w:sz="0" w:space="0" w:color="auto"/>
                        <w:right w:val="none" w:sz="0" w:space="0" w:color="auto"/>
                      </w:divBdr>
                    </w:div>
                    <w:div w:id="1980721227">
                      <w:marLeft w:val="0"/>
                      <w:marRight w:val="0"/>
                      <w:marTop w:val="0"/>
                      <w:marBottom w:val="300"/>
                      <w:divBdr>
                        <w:top w:val="none" w:sz="0" w:space="0" w:color="auto"/>
                        <w:left w:val="none" w:sz="0" w:space="0" w:color="auto"/>
                        <w:bottom w:val="none" w:sz="0" w:space="0" w:color="auto"/>
                        <w:right w:val="none" w:sz="0" w:space="0" w:color="auto"/>
                      </w:divBdr>
                      <w:divsChild>
                        <w:div w:id="1661688291">
                          <w:marLeft w:val="0"/>
                          <w:marRight w:val="0"/>
                          <w:marTop w:val="0"/>
                          <w:marBottom w:val="0"/>
                          <w:divBdr>
                            <w:top w:val="none" w:sz="0" w:space="0" w:color="auto"/>
                            <w:left w:val="none" w:sz="0" w:space="0" w:color="auto"/>
                            <w:bottom w:val="none" w:sz="0" w:space="0" w:color="auto"/>
                            <w:right w:val="none" w:sz="0" w:space="0" w:color="auto"/>
                          </w:divBdr>
                        </w:div>
                      </w:divsChild>
                    </w:div>
                    <w:div w:id="1372607883">
                      <w:marLeft w:val="0"/>
                      <w:marRight w:val="0"/>
                      <w:marTop w:val="0"/>
                      <w:marBottom w:val="0"/>
                      <w:divBdr>
                        <w:top w:val="none" w:sz="0" w:space="0" w:color="auto"/>
                        <w:left w:val="none" w:sz="0" w:space="0" w:color="auto"/>
                        <w:bottom w:val="none" w:sz="0" w:space="0" w:color="auto"/>
                        <w:right w:val="none" w:sz="0" w:space="0" w:color="auto"/>
                      </w:divBdr>
                      <w:divsChild>
                        <w:div w:id="7473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3824">
                  <w:marLeft w:val="0"/>
                  <w:marRight w:val="0"/>
                  <w:marTop w:val="0"/>
                  <w:marBottom w:val="0"/>
                  <w:divBdr>
                    <w:top w:val="none" w:sz="0" w:space="0" w:color="auto"/>
                    <w:left w:val="none" w:sz="0" w:space="0" w:color="auto"/>
                    <w:bottom w:val="none" w:sz="0" w:space="0" w:color="auto"/>
                    <w:right w:val="none" w:sz="0" w:space="0" w:color="auto"/>
                  </w:divBdr>
                  <w:divsChild>
                    <w:div w:id="1061442290">
                      <w:marLeft w:val="0"/>
                      <w:marRight w:val="0"/>
                      <w:marTop w:val="0"/>
                      <w:marBottom w:val="0"/>
                      <w:divBdr>
                        <w:top w:val="none" w:sz="0" w:space="0" w:color="auto"/>
                        <w:left w:val="none" w:sz="0" w:space="0" w:color="auto"/>
                        <w:bottom w:val="none" w:sz="0" w:space="0" w:color="auto"/>
                        <w:right w:val="none" w:sz="0" w:space="0" w:color="auto"/>
                      </w:divBdr>
                    </w:div>
                    <w:div w:id="120268662">
                      <w:marLeft w:val="0"/>
                      <w:marRight w:val="0"/>
                      <w:marTop w:val="0"/>
                      <w:marBottom w:val="0"/>
                      <w:divBdr>
                        <w:top w:val="none" w:sz="0" w:space="0" w:color="auto"/>
                        <w:left w:val="none" w:sz="0" w:space="0" w:color="auto"/>
                        <w:bottom w:val="none" w:sz="0" w:space="0" w:color="auto"/>
                        <w:right w:val="none" w:sz="0" w:space="0" w:color="auto"/>
                      </w:divBdr>
                      <w:divsChild>
                        <w:div w:id="845557350">
                          <w:marLeft w:val="0"/>
                          <w:marRight w:val="0"/>
                          <w:marTop w:val="0"/>
                          <w:marBottom w:val="0"/>
                          <w:divBdr>
                            <w:top w:val="none" w:sz="0" w:space="0" w:color="auto"/>
                            <w:left w:val="none" w:sz="0" w:space="0" w:color="auto"/>
                            <w:bottom w:val="none" w:sz="0" w:space="0" w:color="auto"/>
                            <w:right w:val="none" w:sz="0" w:space="0" w:color="auto"/>
                          </w:divBdr>
                        </w:div>
                      </w:divsChild>
                    </w:div>
                    <w:div w:id="1898936439">
                      <w:marLeft w:val="0"/>
                      <w:marRight w:val="0"/>
                      <w:marTop w:val="0"/>
                      <w:marBottom w:val="0"/>
                      <w:divBdr>
                        <w:top w:val="none" w:sz="0" w:space="0" w:color="auto"/>
                        <w:left w:val="none" w:sz="0" w:space="0" w:color="auto"/>
                        <w:bottom w:val="none" w:sz="0" w:space="0" w:color="auto"/>
                        <w:right w:val="none" w:sz="0" w:space="0" w:color="auto"/>
                      </w:divBdr>
                    </w:div>
                    <w:div w:id="2010984145">
                      <w:marLeft w:val="0"/>
                      <w:marRight w:val="0"/>
                      <w:marTop w:val="0"/>
                      <w:marBottom w:val="300"/>
                      <w:divBdr>
                        <w:top w:val="none" w:sz="0" w:space="0" w:color="auto"/>
                        <w:left w:val="none" w:sz="0" w:space="0" w:color="auto"/>
                        <w:bottom w:val="none" w:sz="0" w:space="0" w:color="auto"/>
                        <w:right w:val="none" w:sz="0" w:space="0" w:color="auto"/>
                      </w:divBdr>
                      <w:divsChild>
                        <w:div w:id="569923533">
                          <w:marLeft w:val="0"/>
                          <w:marRight w:val="0"/>
                          <w:marTop w:val="0"/>
                          <w:marBottom w:val="0"/>
                          <w:divBdr>
                            <w:top w:val="none" w:sz="0" w:space="0" w:color="auto"/>
                            <w:left w:val="none" w:sz="0" w:space="0" w:color="auto"/>
                            <w:bottom w:val="none" w:sz="0" w:space="0" w:color="auto"/>
                            <w:right w:val="none" w:sz="0" w:space="0" w:color="auto"/>
                          </w:divBdr>
                        </w:div>
                      </w:divsChild>
                    </w:div>
                    <w:div w:id="19400166">
                      <w:marLeft w:val="0"/>
                      <w:marRight w:val="0"/>
                      <w:marTop w:val="0"/>
                      <w:marBottom w:val="300"/>
                      <w:divBdr>
                        <w:top w:val="none" w:sz="0" w:space="0" w:color="auto"/>
                        <w:left w:val="none" w:sz="0" w:space="0" w:color="auto"/>
                        <w:bottom w:val="none" w:sz="0" w:space="0" w:color="auto"/>
                        <w:right w:val="none" w:sz="0" w:space="0" w:color="auto"/>
                      </w:divBdr>
                      <w:divsChild>
                        <w:div w:id="588079341">
                          <w:marLeft w:val="0"/>
                          <w:marRight w:val="0"/>
                          <w:marTop w:val="0"/>
                          <w:marBottom w:val="0"/>
                          <w:divBdr>
                            <w:top w:val="none" w:sz="0" w:space="0" w:color="auto"/>
                            <w:left w:val="none" w:sz="0" w:space="0" w:color="auto"/>
                            <w:bottom w:val="none" w:sz="0" w:space="0" w:color="auto"/>
                            <w:right w:val="none" w:sz="0" w:space="0" w:color="auto"/>
                          </w:divBdr>
                        </w:div>
                      </w:divsChild>
                    </w:div>
                    <w:div w:id="1678918089">
                      <w:marLeft w:val="0"/>
                      <w:marRight w:val="0"/>
                      <w:marTop w:val="0"/>
                      <w:marBottom w:val="0"/>
                      <w:divBdr>
                        <w:top w:val="none" w:sz="0" w:space="0" w:color="auto"/>
                        <w:left w:val="none" w:sz="0" w:space="0" w:color="auto"/>
                        <w:bottom w:val="none" w:sz="0" w:space="0" w:color="auto"/>
                        <w:right w:val="none" w:sz="0" w:space="0" w:color="auto"/>
                      </w:divBdr>
                    </w:div>
                  </w:divsChild>
                </w:div>
                <w:div w:id="1432772489">
                  <w:marLeft w:val="0"/>
                  <w:marRight w:val="0"/>
                  <w:marTop w:val="0"/>
                  <w:marBottom w:val="0"/>
                  <w:divBdr>
                    <w:top w:val="none" w:sz="0" w:space="0" w:color="auto"/>
                    <w:left w:val="none" w:sz="0" w:space="0" w:color="auto"/>
                    <w:bottom w:val="none" w:sz="0" w:space="0" w:color="auto"/>
                    <w:right w:val="none" w:sz="0" w:space="0" w:color="auto"/>
                  </w:divBdr>
                  <w:divsChild>
                    <w:div w:id="1635677096">
                      <w:marLeft w:val="0"/>
                      <w:marRight w:val="0"/>
                      <w:marTop w:val="0"/>
                      <w:marBottom w:val="0"/>
                      <w:divBdr>
                        <w:top w:val="none" w:sz="0" w:space="0" w:color="auto"/>
                        <w:left w:val="none" w:sz="0" w:space="0" w:color="auto"/>
                        <w:bottom w:val="none" w:sz="0" w:space="0" w:color="auto"/>
                        <w:right w:val="none" w:sz="0" w:space="0" w:color="auto"/>
                      </w:divBdr>
                    </w:div>
                    <w:div w:id="1776904965">
                      <w:marLeft w:val="0"/>
                      <w:marRight w:val="0"/>
                      <w:marTop w:val="0"/>
                      <w:marBottom w:val="300"/>
                      <w:divBdr>
                        <w:top w:val="none" w:sz="0" w:space="0" w:color="auto"/>
                        <w:left w:val="none" w:sz="0" w:space="0" w:color="auto"/>
                        <w:bottom w:val="none" w:sz="0" w:space="0" w:color="auto"/>
                        <w:right w:val="none" w:sz="0" w:space="0" w:color="auto"/>
                      </w:divBdr>
                      <w:divsChild>
                        <w:div w:id="738333143">
                          <w:marLeft w:val="0"/>
                          <w:marRight w:val="0"/>
                          <w:marTop w:val="0"/>
                          <w:marBottom w:val="0"/>
                          <w:divBdr>
                            <w:top w:val="none" w:sz="0" w:space="0" w:color="auto"/>
                            <w:left w:val="none" w:sz="0" w:space="0" w:color="auto"/>
                            <w:bottom w:val="none" w:sz="0" w:space="0" w:color="auto"/>
                            <w:right w:val="none" w:sz="0" w:space="0" w:color="auto"/>
                          </w:divBdr>
                        </w:div>
                      </w:divsChild>
                    </w:div>
                    <w:div w:id="8913810">
                      <w:marLeft w:val="0"/>
                      <w:marRight w:val="0"/>
                      <w:marTop w:val="0"/>
                      <w:marBottom w:val="0"/>
                      <w:divBdr>
                        <w:top w:val="none" w:sz="0" w:space="0" w:color="auto"/>
                        <w:left w:val="none" w:sz="0" w:space="0" w:color="auto"/>
                        <w:bottom w:val="none" w:sz="0" w:space="0" w:color="auto"/>
                        <w:right w:val="none" w:sz="0" w:space="0" w:color="auto"/>
                      </w:divBdr>
                      <w:divsChild>
                        <w:div w:id="898244844">
                          <w:marLeft w:val="0"/>
                          <w:marRight w:val="0"/>
                          <w:marTop w:val="0"/>
                          <w:marBottom w:val="0"/>
                          <w:divBdr>
                            <w:top w:val="none" w:sz="0" w:space="0" w:color="auto"/>
                            <w:left w:val="none" w:sz="0" w:space="0" w:color="auto"/>
                            <w:bottom w:val="none" w:sz="0" w:space="0" w:color="auto"/>
                            <w:right w:val="none" w:sz="0" w:space="0" w:color="auto"/>
                          </w:divBdr>
                        </w:div>
                      </w:divsChild>
                    </w:div>
                    <w:div w:id="1903174686">
                      <w:marLeft w:val="0"/>
                      <w:marRight w:val="0"/>
                      <w:marTop w:val="0"/>
                      <w:marBottom w:val="0"/>
                      <w:divBdr>
                        <w:top w:val="none" w:sz="0" w:space="0" w:color="auto"/>
                        <w:left w:val="none" w:sz="0" w:space="0" w:color="auto"/>
                        <w:bottom w:val="none" w:sz="0" w:space="0" w:color="auto"/>
                        <w:right w:val="none" w:sz="0" w:space="0" w:color="auto"/>
                      </w:divBdr>
                    </w:div>
                    <w:div w:id="1610818958">
                      <w:marLeft w:val="0"/>
                      <w:marRight w:val="0"/>
                      <w:marTop w:val="0"/>
                      <w:marBottom w:val="300"/>
                      <w:divBdr>
                        <w:top w:val="none" w:sz="0" w:space="0" w:color="auto"/>
                        <w:left w:val="none" w:sz="0" w:space="0" w:color="auto"/>
                        <w:bottom w:val="none" w:sz="0" w:space="0" w:color="auto"/>
                        <w:right w:val="none" w:sz="0" w:space="0" w:color="auto"/>
                      </w:divBdr>
                      <w:divsChild>
                        <w:div w:id="55909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084">
                  <w:marLeft w:val="0"/>
                  <w:marRight w:val="0"/>
                  <w:marTop w:val="0"/>
                  <w:marBottom w:val="0"/>
                  <w:divBdr>
                    <w:top w:val="none" w:sz="0" w:space="0" w:color="auto"/>
                    <w:left w:val="none" w:sz="0" w:space="0" w:color="auto"/>
                    <w:bottom w:val="none" w:sz="0" w:space="0" w:color="auto"/>
                    <w:right w:val="none" w:sz="0" w:space="0" w:color="auto"/>
                  </w:divBdr>
                  <w:divsChild>
                    <w:div w:id="795296453">
                      <w:marLeft w:val="0"/>
                      <w:marRight w:val="0"/>
                      <w:marTop w:val="0"/>
                      <w:marBottom w:val="0"/>
                      <w:divBdr>
                        <w:top w:val="none" w:sz="0" w:space="0" w:color="auto"/>
                        <w:left w:val="none" w:sz="0" w:space="0" w:color="auto"/>
                        <w:bottom w:val="none" w:sz="0" w:space="0" w:color="auto"/>
                        <w:right w:val="none" w:sz="0" w:space="0" w:color="auto"/>
                      </w:divBdr>
                    </w:div>
                    <w:div w:id="372970357">
                      <w:marLeft w:val="0"/>
                      <w:marRight w:val="0"/>
                      <w:marTop w:val="0"/>
                      <w:marBottom w:val="300"/>
                      <w:divBdr>
                        <w:top w:val="none" w:sz="0" w:space="0" w:color="auto"/>
                        <w:left w:val="none" w:sz="0" w:space="0" w:color="auto"/>
                        <w:bottom w:val="none" w:sz="0" w:space="0" w:color="auto"/>
                        <w:right w:val="none" w:sz="0" w:space="0" w:color="auto"/>
                      </w:divBdr>
                      <w:divsChild>
                        <w:div w:id="49041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87979">
          <w:marLeft w:val="0"/>
          <w:marRight w:val="0"/>
          <w:marTop w:val="0"/>
          <w:marBottom w:val="0"/>
          <w:divBdr>
            <w:top w:val="single" w:sz="6" w:space="0" w:color="EFEFED"/>
            <w:left w:val="none" w:sz="0" w:space="0" w:color="auto"/>
            <w:bottom w:val="none" w:sz="0" w:space="0" w:color="auto"/>
            <w:right w:val="none" w:sz="0" w:space="0" w:color="auto"/>
          </w:divBdr>
          <w:divsChild>
            <w:div w:id="1531841371">
              <w:marLeft w:val="0"/>
              <w:marRight w:val="0"/>
              <w:marTop w:val="0"/>
              <w:marBottom w:val="0"/>
              <w:divBdr>
                <w:top w:val="none" w:sz="0" w:space="0" w:color="auto"/>
                <w:left w:val="none" w:sz="0" w:space="0" w:color="auto"/>
                <w:bottom w:val="none" w:sz="0" w:space="0" w:color="auto"/>
                <w:right w:val="none" w:sz="0" w:space="0" w:color="auto"/>
              </w:divBdr>
              <w:divsChild>
                <w:div w:id="606697211">
                  <w:marLeft w:val="0"/>
                  <w:marRight w:val="0"/>
                  <w:marTop w:val="0"/>
                  <w:marBottom w:val="0"/>
                  <w:divBdr>
                    <w:top w:val="none" w:sz="0" w:space="0" w:color="auto"/>
                    <w:left w:val="none" w:sz="0" w:space="0" w:color="auto"/>
                    <w:bottom w:val="none" w:sz="0" w:space="0" w:color="auto"/>
                    <w:right w:val="none" w:sz="0" w:space="0" w:color="auto"/>
                  </w:divBdr>
                  <w:divsChild>
                    <w:div w:id="339284711">
                      <w:marLeft w:val="0"/>
                      <w:marRight w:val="0"/>
                      <w:marTop w:val="0"/>
                      <w:marBottom w:val="0"/>
                      <w:divBdr>
                        <w:top w:val="none" w:sz="0" w:space="0" w:color="auto"/>
                        <w:left w:val="none" w:sz="0" w:space="0" w:color="auto"/>
                        <w:bottom w:val="none" w:sz="0" w:space="0" w:color="auto"/>
                        <w:right w:val="none" w:sz="0" w:space="0" w:color="auto"/>
                      </w:divBdr>
                    </w:div>
                    <w:div w:id="681399760">
                      <w:marLeft w:val="0"/>
                      <w:marRight w:val="0"/>
                      <w:marTop w:val="0"/>
                      <w:marBottom w:val="0"/>
                      <w:divBdr>
                        <w:top w:val="none" w:sz="0" w:space="0" w:color="auto"/>
                        <w:left w:val="none" w:sz="0" w:space="0" w:color="auto"/>
                        <w:bottom w:val="none" w:sz="0" w:space="0" w:color="auto"/>
                        <w:right w:val="none" w:sz="0" w:space="0" w:color="auto"/>
                      </w:divBdr>
                    </w:div>
                    <w:div w:id="542912639">
                      <w:marLeft w:val="0"/>
                      <w:marRight w:val="0"/>
                      <w:marTop w:val="0"/>
                      <w:marBottom w:val="0"/>
                      <w:divBdr>
                        <w:top w:val="none" w:sz="0" w:space="0" w:color="auto"/>
                        <w:left w:val="none" w:sz="0" w:space="0" w:color="auto"/>
                        <w:bottom w:val="none" w:sz="0" w:space="0" w:color="auto"/>
                        <w:right w:val="none" w:sz="0" w:space="0" w:color="auto"/>
                      </w:divBdr>
                    </w:div>
                    <w:div w:id="548230059">
                      <w:marLeft w:val="0"/>
                      <w:marRight w:val="0"/>
                      <w:marTop w:val="0"/>
                      <w:marBottom w:val="0"/>
                      <w:divBdr>
                        <w:top w:val="none" w:sz="0" w:space="0" w:color="auto"/>
                        <w:left w:val="none" w:sz="0" w:space="0" w:color="auto"/>
                        <w:bottom w:val="none" w:sz="0" w:space="0" w:color="auto"/>
                        <w:right w:val="none" w:sz="0" w:space="0" w:color="auto"/>
                      </w:divBdr>
                      <w:divsChild>
                        <w:div w:id="2102870665">
                          <w:marLeft w:val="0"/>
                          <w:marRight w:val="0"/>
                          <w:marTop w:val="0"/>
                          <w:marBottom w:val="0"/>
                          <w:divBdr>
                            <w:top w:val="none" w:sz="0" w:space="0" w:color="auto"/>
                            <w:left w:val="none" w:sz="0" w:space="0" w:color="auto"/>
                            <w:bottom w:val="none" w:sz="0" w:space="0" w:color="auto"/>
                            <w:right w:val="none" w:sz="0" w:space="0" w:color="auto"/>
                          </w:divBdr>
                        </w:div>
                      </w:divsChild>
                    </w:div>
                    <w:div w:id="1702512303">
                      <w:marLeft w:val="0"/>
                      <w:marRight w:val="0"/>
                      <w:marTop w:val="0"/>
                      <w:marBottom w:val="0"/>
                      <w:divBdr>
                        <w:top w:val="none" w:sz="0" w:space="0" w:color="auto"/>
                        <w:left w:val="none" w:sz="0" w:space="0" w:color="auto"/>
                        <w:bottom w:val="none" w:sz="0" w:space="0" w:color="auto"/>
                        <w:right w:val="none" w:sz="0" w:space="0" w:color="auto"/>
                      </w:divBdr>
                    </w:div>
                    <w:div w:id="244607111">
                      <w:marLeft w:val="0"/>
                      <w:marRight w:val="0"/>
                      <w:marTop w:val="0"/>
                      <w:marBottom w:val="300"/>
                      <w:divBdr>
                        <w:top w:val="none" w:sz="0" w:space="0" w:color="auto"/>
                        <w:left w:val="none" w:sz="0" w:space="0" w:color="auto"/>
                        <w:bottom w:val="none" w:sz="0" w:space="0" w:color="auto"/>
                        <w:right w:val="none" w:sz="0" w:space="0" w:color="auto"/>
                      </w:divBdr>
                      <w:divsChild>
                        <w:div w:id="1058019026">
                          <w:marLeft w:val="0"/>
                          <w:marRight w:val="0"/>
                          <w:marTop w:val="0"/>
                          <w:marBottom w:val="0"/>
                          <w:divBdr>
                            <w:top w:val="none" w:sz="0" w:space="0" w:color="auto"/>
                            <w:left w:val="none" w:sz="0" w:space="0" w:color="auto"/>
                            <w:bottom w:val="none" w:sz="0" w:space="0" w:color="auto"/>
                            <w:right w:val="none" w:sz="0" w:space="0" w:color="auto"/>
                          </w:divBdr>
                        </w:div>
                      </w:divsChild>
                    </w:div>
                    <w:div w:id="728384654">
                      <w:marLeft w:val="0"/>
                      <w:marRight w:val="0"/>
                      <w:marTop w:val="0"/>
                      <w:marBottom w:val="0"/>
                      <w:divBdr>
                        <w:top w:val="none" w:sz="0" w:space="0" w:color="auto"/>
                        <w:left w:val="none" w:sz="0" w:space="0" w:color="auto"/>
                        <w:bottom w:val="none" w:sz="0" w:space="0" w:color="auto"/>
                        <w:right w:val="none" w:sz="0" w:space="0" w:color="auto"/>
                      </w:divBdr>
                      <w:divsChild>
                        <w:div w:id="95833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0287">
                  <w:marLeft w:val="0"/>
                  <w:marRight w:val="0"/>
                  <w:marTop w:val="0"/>
                  <w:marBottom w:val="0"/>
                  <w:divBdr>
                    <w:top w:val="none" w:sz="0" w:space="0" w:color="auto"/>
                    <w:left w:val="none" w:sz="0" w:space="0" w:color="auto"/>
                    <w:bottom w:val="none" w:sz="0" w:space="0" w:color="auto"/>
                    <w:right w:val="none" w:sz="0" w:space="0" w:color="auto"/>
                  </w:divBdr>
                  <w:divsChild>
                    <w:div w:id="463624425">
                      <w:marLeft w:val="0"/>
                      <w:marRight w:val="0"/>
                      <w:marTop w:val="0"/>
                      <w:marBottom w:val="0"/>
                      <w:divBdr>
                        <w:top w:val="none" w:sz="0" w:space="0" w:color="auto"/>
                        <w:left w:val="none" w:sz="0" w:space="0" w:color="auto"/>
                        <w:bottom w:val="none" w:sz="0" w:space="0" w:color="auto"/>
                        <w:right w:val="none" w:sz="0" w:space="0" w:color="auto"/>
                      </w:divBdr>
                    </w:div>
                    <w:div w:id="1032805035">
                      <w:marLeft w:val="0"/>
                      <w:marRight w:val="0"/>
                      <w:marTop w:val="0"/>
                      <w:marBottom w:val="300"/>
                      <w:divBdr>
                        <w:top w:val="none" w:sz="0" w:space="0" w:color="auto"/>
                        <w:left w:val="none" w:sz="0" w:space="0" w:color="auto"/>
                        <w:bottom w:val="none" w:sz="0" w:space="0" w:color="auto"/>
                        <w:right w:val="none" w:sz="0" w:space="0" w:color="auto"/>
                      </w:divBdr>
                      <w:divsChild>
                        <w:div w:id="1939943292">
                          <w:marLeft w:val="0"/>
                          <w:marRight w:val="0"/>
                          <w:marTop w:val="0"/>
                          <w:marBottom w:val="0"/>
                          <w:divBdr>
                            <w:top w:val="none" w:sz="0" w:space="0" w:color="auto"/>
                            <w:left w:val="none" w:sz="0" w:space="0" w:color="auto"/>
                            <w:bottom w:val="none" w:sz="0" w:space="0" w:color="auto"/>
                            <w:right w:val="none" w:sz="0" w:space="0" w:color="auto"/>
                          </w:divBdr>
                        </w:div>
                      </w:divsChild>
                    </w:div>
                    <w:div w:id="1988897955">
                      <w:marLeft w:val="0"/>
                      <w:marRight w:val="0"/>
                      <w:marTop w:val="0"/>
                      <w:marBottom w:val="0"/>
                      <w:divBdr>
                        <w:top w:val="none" w:sz="0" w:space="0" w:color="auto"/>
                        <w:left w:val="none" w:sz="0" w:space="0" w:color="auto"/>
                        <w:bottom w:val="none" w:sz="0" w:space="0" w:color="auto"/>
                        <w:right w:val="none" w:sz="0" w:space="0" w:color="auto"/>
                      </w:divBdr>
                    </w:div>
                    <w:div w:id="1847012581">
                      <w:marLeft w:val="0"/>
                      <w:marRight w:val="0"/>
                      <w:marTop w:val="0"/>
                      <w:marBottom w:val="0"/>
                      <w:divBdr>
                        <w:top w:val="none" w:sz="0" w:space="0" w:color="auto"/>
                        <w:left w:val="none" w:sz="0" w:space="0" w:color="auto"/>
                        <w:bottom w:val="none" w:sz="0" w:space="0" w:color="auto"/>
                        <w:right w:val="none" w:sz="0" w:space="0" w:color="auto"/>
                      </w:divBdr>
                    </w:div>
                  </w:divsChild>
                </w:div>
                <w:div w:id="666716886">
                  <w:marLeft w:val="0"/>
                  <w:marRight w:val="0"/>
                  <w:marTop w:val="0"/>
                  <w:marBottom w:val="0"/>
                  <w:divBdr>
                    <w:top w:val="none" w:sz="0" w:space="0" w:color="auto"/>
                    <w:left w:val="none" w:sz="0" w:space="0" w:color="auto"/>
                    <w:bottom w:val="none" w:sz="0" w:space="0" w:color="auto"/>
                    <w:right w:val="none" w:sz="0" w:space="0" w:color="auto"/>
                  </w:divBdr>
                  <w:divsChild>
                    <w:div w:id="586889697">
                      <w:marLeft w:val="0"/>
                      <w:marRight w:val="0"/>
                      <w:marTop w:val="0"/>
                      <w:marBottom w:val="0"/>
                      <w:divBdr>
                        <w:top w:val="none" w:sz="0" w:space="0" w:color="auto"/>
                        <w:left w:val="none" w:sz="0" w:space="0" w:color="auto"/>
                        <w:bottom w:val="none" w:sz="0" w:space="0" w:color="auto"/>
                        <w:right w:val="none" w:sz="0" w:space="0" w:color="auto"/>
                      </w:divBdr>
                    </w:div>
                    <w:div w:id="209537893">
                      <w:marLeft w:val="0"/>
                      <w:marRight w:val="0"/>
                      <w:marTop w:val="0"/>
                      <w:marBottom w:val="0"/>
                      <w:divBdr>
                        <w:top w:val="none" w:sz="0" w:space="0" w:color="auto"/>
                        <w:left w:val="none" w:sz="0" w:space="0" w:color="auto"/>
                        <w:bottom w:val="none" w:sz="0" w:space="0" w:color="auto"/>
                        <w:right w:val="none" w:sz="0" w:space="0" w:color="auto"/>
                      </w:divBdr>
                    </w:div>
                    <w:div w:id="1847401999">
                      <w:marLeft w:val="0"/>
                      <w:marRight w:val="0"/>
                      <w:marTop w:val="0"/>
                      <w:marBottom w:val="0"/>
                      <w:divBdr>
                        <w:top w:val="none" w:sz="0" w:space="0" w:color="auto"/>
                        <w:left w:val="none" w:sz="0" w:space="0" w:color="auto"/>
                        <w:bottom w:val="none" w:sz="0" w:space="0" w:color="auto"/>
                        <w:right w:val="none" w:sz="0" w:space="0" w:color="auto"/>
                      </w:divBdr>
                    </w:div>
                  </w:divsChild>
                </w:div>
                <w:div w:id="436759062">
                  <w:marLeft w:val="0"/>
                  <w:marRight w:val="0"/>
                  <w:marTop w:val="0"/>
                  <w:marBottom w:val="0"/>
                  <w:divBdr>
                    <w:top w:val="none" w:sz="0" w:space="0" w:color="auto"/>
                    <w:left w:val="none" w:sz="0" w:space="0" w:color="auto"/>
                    <w:bottom w:val="none" w:sz="0" w:space="0" w:color="auto"/>
                    <w:right w:val="none" w:sz="0" w:space="0" w:color="auto"/>
                  </w:divBdr>
                  <w:divsChild>
                    <w:div w:id="532615358">
                      <w:marLeft w:val="0"/>
                      <w:marRight w:val="0"/>
                      <w:marTop w:val="0"/>
                      <w:marBottom w:val="0"/>
                      <w:divBdr>
                        <w:top w:val="none" w:sz="0" w:space="0" w:color="auto"/>
                        <w:left w:val="none" w:sz="0" w:space="0" w:color="auto"/>
                        <w:bottom w:val="none" w:sz="0" w:space="0" w:color="auto"/>
                        <w:right w:val="none" w:sz="0" w:space="0" w:color="auto"/>
                      </w:divBdr>
                    </w:div>
                    <w:div w:id="1469519712">
                      <w:marLeft w:val="0"/>
                      <w:marRight w:val="0"/>
                      <w:marTop w:val="0"/>
                      <w:marBottom w:val="0"/>
                      <w:divBdr>
                        <w:top w:val="none" w:sz="0" w:space="0" w:color="auto"/>
                        <w:left w:val="none" w:sz="0" w:space="0" w:color="auto"/>
                        <w:bottom w:val="none" w:sz="0" w:space="0" w:color="auto"/>
                        <w:right w:val="none" w:sz="0" w:space="0" w:color="auto"/>
                      </w:divBdr>
                    </w:div>
                    <w:div w:id="1165896692">
                      <w:marLeft w:val="0"/>
                      <w:marRight w:val="0"/>
                      <w:marTop w:val="0"/>
                      <w:marBottom w:val="0"/>
                      <w:divBdr>
                        <w:top w:val="none" w:sz="0" w:space="0" w:color="auto"/>
                        <w:left w:val="none" w:sz="0" w:space="0" w:color="auto"/>
                        <w:bottom w:val="none" w:sz="0" w:space="0" w:color="auto"/>
                        <w:right w:val="none" w:sz="0" w:space="0" w:color="auto"/>
                      </w:divBdr>
                    </w:div>
                    <w:div w:id="1464544797">
                      <w:marLeft w:val="0"/>
                      <w:marRight w:val="0"/>
                      <w:marTop w:val="0"/>
                      <w:marBottom w:val="300"/>
                      <w:divBdr>
                        <w:top w:val="none" w:sz="0" w:space="0" w:color="auto"/>
                        <w:left w:val="none" w:sz="0" w:space="0" w:color="auto"/>
                        <w:bottom w:val="none" w:sz="0" w:space="0" w:color="auto"/>
                        <w:right w:val="none" w:sz="0" w:space="0" w:color="auto"/>
                      </w:divBdr>
                      <w:divsChild>
                        <w:div w:id="1468012234">
                          <w:marLeft w:val="0"/>
                          <w:marRight w:val="0"/>
                          <w:marTop w:val="0"/>
                          <w:marBottom w:val="0"/>
                          <w:divBdr>
                            <w:top w:val="none" w:sz="0" w:space="0" w:color="auto"/>
                            <w:left w:val="none" w:sz="0" w:space="0" w:color="auto"/>
                            <w:bottom w:val="none" w:sz="0" w:space="0" w:color="auto"/>
                            <w:right w:val="none" w:sz="0" w:space="0" w:color="auto"/>
                          </w:divBdr>
                        </w:div>
                      </w:divsChild>
                    </w:div>
                    <w:div w:id="592206453">
                      <w:marLeft w:val="0"/>
                      <w:marRight w:val="0"/>
                      <w:marTop w:val="0"/>
                      <w:marBottom w:val="0"/>
                      <w:divBdr>
                        <w:top w:val="none" w:sz="0" w:space="0" w:color="auto"/>
                        <w:left w:val="none" w:sz="0" w:space="0" w:color="auto"/>
                        <w:bottom w:val="none" w:sz="0" w:space="0" w:color="auto"/>
                        <w:right w:val="none" w:sz="0" w:space="0" w:color="auto"/>
                      </w:divBdr>
                    </w:div>
                    <w:div w:id="1354914119">
                      <w:marLeft w:val="0"/>
                      <w:marRight w:val="0"/>
                      <w:marTop w:val="0"/>
                      <w:marBottom w:val="300"/>
                      <w:divBdr>
                        <w:top w:val="none" w:sz="0" w:space="0" w:color="auto"/>
                        <w:left w:val="none" w:sz="0" w:space="0" w:color="auto"/>
                        <w:bottom w:val="none" w:sz="0" w:space="0" w:color="auto"/>
                        <w:right w:val="none" w:sz="0" w:space="0" w:color="auto"/>
                      </w:divBdr>
                      <w:divsChild>
                        <w:div w:id="1634676044">
                          <w:marLeft w:val="0"/>
                          <w:marRight w:val="0"/>
                          <w:marTop w:val="0"/>
                          <w:marBottom w:val="0"/>
                          <w:divBdr>
                            <w:top w:val="none" w:sz="0" w:space="0" w:color="auto"/>
                            <w:left w:val="none" w:sz="0" w:space="0" w:color="auto"/>
                            <w:bottom w:val="none" w:sz="0" w:space="0" w:color="auto"/>
                            <w:right w:val="none" w:sz="0" w:space="0" w:color="auto"/>
                          </w:divBdr>
                        </w:div>
                      </w:divsChild>
                    </w:div>
                    <w:div w:id="460417386">
                      <w:marLeft w:val="0"/>
                      <w:marRight w:val="0"/>
                      <w:marTop w:val="0"/>
                      <w:marBottom w:val="0"/>
                      <w:divBdr>
                        <w:top w:val="none" w:sz="0" w:space="0" w:color="auto"/>
                        <w:left w:val="none" w:sz="0" w:space="0" w:color="auto"/>
                        <w:bottom w:val="none" w:sz="0" w:space="0" w:color="auto"/>
                        <w:right w:val="none" w:sz="0" w:space="0" w:color="auto"/>
                      </w:divBdr>
                    </w:div>
                    <w:div w:id="1585068857">
                      <w:marLeft w:val="0"/>
                      <w:marRight w:val="0"/>
                      <w:marTop w:val="0"/>
                      <w:marBottom w:val="300"/>
                      <w:divBdr>
                        <w:top w:val="none" w:sz="0" w:space="0" w:color="auto"/>
                        <w:left w:val="none" w:sz="0" w:space="0" w:color="auto"/>
                        <w:bottom w:val="none" w:sz="0" w:space="0" w:color="auto"/>
                        <w:right w:val="none" w:sz="0" w:space="0" w:color="auto"/>
                      </w:divBdr>
                      <w:divsChild>
                        <w:div w:id="9453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1780">
                  <w:marLeft w:val="0"/>
                  <w:marRight w:val="0"/>
                  <w:marTop w:val="0"/>
                  <w:marBottom w:val="0"/>
                  <w:divBdr>
                    <w:top w:val="none" w:sz="0" w:space="0" w:color="auto"/>
                    <w:left w:val="none" w:sz="0" w:space="0" w:color="auto"/>
                    <w:bottom w:val="none" w:sz="0" w:space="0" w:color="auto"/>
                    <w:right w:val="none" w:sz="0" w:space="0" w:color="auto"/>
                  </w:divBdr>
                  <w:divsChild>
                    <w:div w:id="16273594">
                      <w:marLeft w:val="0"/>
                      <w:marRight w:val="0"/>
                      <w:marTop w:val="0"/>
                      <w:marBottom w:val="0"/>
                      <w:divBdr>
                        <w:top w:val="none" w:sz="0" w:space="0" w:color="auto"/>
                        <w:left w:val="none" w:sz="0" w:space="0" w:color="auto"/>
                        <w:bottom w:val="none" w:sz="0" w:space="0" w:color="auto"/>
                        <w:right w:val="none" w:sz="0" w:space="0" w:color="auto"/>
                      </w:divBdr>
                    </w:div>
                    <w:div w:id="255746149">
                      <w:marLeft w:val="0"/>
                      <w:marRight w:val="0"/>
                      <w:marTop w:val="0"/>
                      <w:marBottom w:val="0"/>
                      <w:divBdr>
                        <w:top w:val="none" w:sz="0" w:space="0" w:color="auto"/>
                        <w:left w:val="none" w:sz="0" w:space="0" w:color="auto"/>
                        <w:bottom w:val="none" w:sz="0" w:space="0" w:color="auto"/>
                        <w:right w:val="none" w:sz="0" w:space="0" w:color="auto"/>
                      </w:divBdr>
                    </w:div>
                    <w:div w:id="468976720">
                      <w:marLeft w:val="0"/>
                      <w:marRight w:val="0"/>
                      <w:marTop w:val="0"/>
                      <w:marBottom w:val="0"/>
                      <w:divBdr>
                        <w:top w:val="none" w:sz="0" w:space="0" w:color="auto"/>
                        <w:left w:val="none" w:sz="0" w:space="0" w:color="auto"/>
                        <w:bottom w:val="none" w:sz="0" w:space="0" w:color="auto"/>
                        <w:right w:val="none" w:sz="0" w:space="0" w:color="auto"/>
                      </w:divBdr>
                    </w:div>
                    <w:div w:id="2102870318">
                      <w:marLeft w:val="0"/>
                      <w:marRight w:val="0"/>
                      <w:marTop w:val="0"/>
                      <w:marBottom w:val="300"/>
                      <w:divBdr>
                        <w:top w:val="none" w:sz="0" w:space="0" w:color="auto"/>
                        <w:left w:val="none" w:sz="0" w:space="0" w:color="auto"/>
                        <w:bottom w:val="none" w:sz="0" w:space="0" w:color="auto"/>
                        <w:right w:val="none" w:sz="0" w:space="0" w:color="auto"/>
                      </w:divBdr>
                      <w:divsChild>
                        <w:div w:id="19071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9062">
                  <w:marLeft w:val="0"/>
                  <w:marRight w:val="0"/>
                  <w:marTop w:val="0"/>
                  <w:marBottom w:val="0"/>
                  <w:divBdr>
                    <w:top w:val="none" w:sz="0" w:space="0" w:color="auto"/>
                    <w:left w:val="none" w:sz="0" w:space="0" w:color="auto"/>
                    <w:bottom w:val="none" w:sz="0" w:space="0" w:color="auto"/>
                    <w:right w:val="none" w:sz="0" w:space="0" w:color="auto"/>
                  </w:divBdr>
                  <w:divsChild>
                    <w:div w:id="333849639">
                      <w:marLeft w:val="0"/>
                      <w:marRight w:val="0"/>
                      <w:marTop w:val="0"/>
                      <w:marBottom w:val="0"/>
                      <w:divBdr>
                        <w:top w:val="none" w:sz="0" w:space="0" w:color="auto"/>
                        <w:left w:val="none" w:sz="0" w:space="0" w:color="auto"/>
                        <w:bottom w:val="none" w:sz="0" w:space="0" w:color="auto"/>
                        <w:right w:val="none" w:sz="0" w:space="0" w:color="auto"/>
                      </w:divBdr>
                    </w:div>
                    <w:div w:id="1189680303">
                      <w:marLeft w:val="0"/>
                      <w:marRight w:val="0"/>
                      <w:marTop w:val="0"/>
                      <w:marBottom w:val="300"/>
                      <w:divBdr>
                        <w:top w:val="none" w:sz="0" w:space="0" w:color="auto"/>
                        <w:left w:val="none" w:sz="0" w:space="0" w:color="auto"/>
                        <w:bottom w:val="none" w:sz="0" w:space="0" w:color="auto"/>
                        <w:right w:val="none" w:sz="0" w:space="0" w:color="auto"/>
                      </w:divBdr>
                      <w:divsChild>
                        <w:div w:id="100079172">
                          <w:marLeft w:val="0"/>
                          <w:marRight w:val="0"/>
                          <w:marTop w:val="0"/>
                          <w:marBottom w:val="0"/>
                          <w:divBdr>
                            <w:top w:val="none" w:sz="0" w:space="0" w:color="auto"/>
                            <w:left w:val="none" w:sz="0" w:space="0" w:color="auto"/>
                            <w:bottom w:val="none" w:sz="0" w:space="0" w:color="auto"/>
                            <w:right w:val="none" w:sz="0" w:space="0" w:color="auto"/>
                          </w:divBdr>
                        </w:div>
                      </w:divsChild>
                    </w:div>
                    <w:div w:id="29116984">
                      <w:marLeft w:val="0"/>
                      <w:marRight w:val="0"/>
                      <w:marTop w:val="0"/>
                      <w:marBottom w:val="0"/>
                      <w:divBdr>
                        <w:top w:val="none" w:sz="0" w:space="0" w:color="auto"/>
                        <w:left w:val="none" w:sz="0" w:space="0" w:color="auto"/>
                        <w:bottom w:val="none" w:sz="0" w:space="0" w:color="auto"/>
                        <w:right w:val="none" w:sz="0" w:space="0" w:color="auto"/>
                      </w:divBdr>
                    </w:div>
                  </w:divsChild>
                </w:div>
                <w:div w:id="1112826456">
                  <w:marLeft w:val="0"/>
                  <w:marRight w:val="0"/>
                  <w:marTop w:val="0"/>
                  <w:marBottom w:val="0"/>
                  <w:divBdr>
                    <w:top w:val="none" w:sz="0" w:space="0" w:color="auto"/>
                    <w:left w:val="none" w:sz="0" w:space="0" w:color="auto"/>
                    <w:bottom w:val="none" w:sz="0" w:space="0" w:color="auto"/>
                    <w:right w:val="none" w:sz="0" w:space="0" w:color="auto"/>
                  </w:divBdr>
                  <w:divsChild>
                    <w:div w:id="372997553">
                      <w:marLeft w:val="0"/>
                      <w:marRight w:val="0"/>
                      <w:marTop w:val="0"/>
                      <w:marBottom w:val="0"/>
                      <w:divBdr>
                        <w:top w:val="none" w:sz="0" w:space="0" w:color="auto"/>
                        <w:left w:val="none" w:sz="0" w:space="0" w:color="auto"/>
                        <w:bottom w:val="none" w:sz="0" w:space="0" w:color="auto"/>
                        <w:right w:val="none" w:sz="0" w:space="0" w:color="auto"/>
                      </w:divBdr>
                    </w:div>
                    <w:div w:id="1012293614">
                      <w:marLeft w:val="0"/>
                      <w:marRight w:val="0"/>
                      <w:marTop w:val="0"/>
                      <w:marBottom w:val="300"/>
                      <w:divBdr>
                        <w:top w:val="none" w:sz="0" w:space="0" w:color="auto"/>
                        <w:left w:val="none" w:sz="0" w:space="0" w:color="auto"/>
                        <w:bottom w:val="none" w:sz="0" w:space="0" w:color="auto"/>
                        <w:right w:val="none" w:sz="0" w:space="0" w:color="auto"/>
                      </w:divBdr>
                      <w:divsChild>
                        <w:div w:id="380638341">
                          <w:marLeft w:val="0"/>
                          <w:marRight w:val="0"/>
                          <w:marTop w:val="0"/>
                          <w:marBottom w:val="0"/>
                          <w:divBdr>
                            <w:top w:val="none" w:sz="0" w:space="0" w:color="auto"/>
                            <w:left w:val="none" w:sz="0" w:space="0" w:color="auto"/>
                            <w:bottom w:val="none" w:sz="0" w:space="0" w:color="auto"/>
                            <w:right w:val="none" w:sz="0" w:space="0" w:color="auto"/>
                          </w:divBdr>
                        </w:div>
                      </w:divsChild>
                    </w:div>
                    <w:div w:id="1605186178">
                      <w:marLeft w:val="0"/>
                      <w:marRight w:val="0"/>
                      <w:marTop w:val="0"/>
                      <w:marBottom w:val="0"/>
                      <w:divBdr>
                        <w:top w:val="none" w:sz="0" w:space="0" w:color="auto"/>
                        <w:left w:val="none" w:sz="0" w:space="0" w:color="auto"/>
                        <w:bottom w:val="none" w:sz="0" w:space="0" w:color="auto"/>
                        <w:right w:val="none" w:sz="0" w:space="0" w:color="auto"/>
                      </w:divBdr>
                    </w:div>
                  </w:divsChild>
                </w:div>
                <w:div w:id="1058741550">
                  <w:marLeft w:val="0"/>
                  <w:marRight w:val="0"/>
                  <w:marTop w:val="0"/>
                  <w:marBottom w:val="0"/>
                  <w:divBdr>
                    <w:top w:val="none" w:sz="0" w:space="0" w:color="auto"/>
                    <w:left w:val="none" w:sz="0" w:space="0" w:color="auto"/>
                    <w:bottom w:val="none" w:sz="0" w:space="0" w:color="auto"/>
                    <w:right w:val="none" w:sz="0" w:space="0" w:color="auto"/>
                  </w:divBdr>
                  <w:divsChild>
                    <w:div w:id="1775781221">
                      <w:marLeft w:val="0"/>
                      <w:marRight w:val="0"/>
                      <w:marTop w:val="0"/>
                      <w:marBottom w:val="0"/>
                      <w:divBdr>
                        <w:top w:val="none" w:sz="0" w:space="0" w:color="auto"/>
                        <w:left w:val="none" w:sz="0" w:space="0" w:color="auto"/>
                        <w:bottom w:val="none" w:sz="0" w:space="0" w:color="auto"/>
                        <w:right w:val="none" w:sz="0" w:space="0" w:color="auto"/>
                      </w:divBdr>
                    </w:div>
                    <w:div w:id="1407652067">
                      <w:marLeft w:val="0"/>
                      <w:marRight w:val="0"/>
                      <w:marTop w:val="0"/>
                      <w:marBottom w:val="0"/>
                      <w:divBdr>
                        <w:top w:val="none" w:sz="0" w:space="0" w:color="auto"/>
                        <w:left w:val="none" w:sz="0" w:space="0" w:color="auto"/>
                        <w:bottom w:val="none" w:sz="0" w:space="0" w:color="auto"/>
                        <w:right w:val="none" w:sz="0" w:space="0" w:color="auto"/>
                      </w:divBdr>
                    </w:div>
                    <w:div w:id="205147452">
                      <w:marLeft w:val="0"/>
                      <w:marRight w:val="0"/>
                      <w:marTop w:val="0"/>
                      <w:marBottom w:val="300"/>
                      <w:divBdr>
                        <w:top w:val="none" w:sz="0" w:space="0" w:color="auto"/>
                        <w:left w:val="none" w:sz="0" w:space="0" w:color="auto"/>
                        <w:bottom w:val="none" w:sz="0" w:space="0" w:color="auto"/>
                        <w:right w:val="none" w:sz="0" w:space="0" w:color="auto"/>
                      </w:divBdr>
                      <w:divsChild>
                        <w:div w:id="1869029318">
                          <w:marLeft w:val="0"/>
                          <w:marRight w:val="0"/>
                          <w:marTop w:val="0"/>
                          <w:marBottom w:val="0"/>
                          <w:divBdr>
                            <w:top w:val="none" w:sz="0" w:space="0" w:color="auto"/>
                            <w:left w:val="none" w:sz="0" w:space="0" w:color="auto"/>
                            <w:bottom w:val="none" w:sz="0" w:space="0" w:color="auto"/>
                            <w:right w:val="none" w:sz="0" w:space="0" w:color="auto"/>
                          </w:divBdr>
                        </w:div>
                      </w:divsChild>
                    </w:div>
                    <w:div w:id="618489912">
                      <w:marLeft w:val="0"/>
                      <w:marRight w:val="0"/>
                      <w:marTop w:val="0"/>
                      <w:marBottom w:val="0"/>
                      <w:divBdr>
                        <w:top w:val="none" w:sz="0" w:space="0" w:color="auto"/>
                        <w:left w:val="none" w:sz="0" w:space="0" w:color="auto"/>
                        <w:bottom w:val="none" w:sz="0" w:space="0" w:color="auto"/>
                        <w:right w:val="none" w:sz="0" w:space="0" w:color="auto"/>
                      </w:divBdr>
                    </w:div>
                    <w:div w:id="745879179">
                      <w:marLeft w:val="0"/>
                      <w:marRight w:val="0"/>
                      <w:marTop w:val="0"/>
                      <w:marBottom w:val="300"/>
                      <w:divBdr>
                        <w:top w:val="none" w:sz="0" w:space="0" w:color="auto"/>
                        <w:left w:val="none" w:sz="0" w:space="0" w:color="auto"/>
                        <w:bottom w:val="none" w:sz="0" w:space="0" w:color="auto"/>
                        <w:right w:val="none" w:sz="0" w:space="0" w:color="auto"/>
                      </w:divBdr>
                      <w:divsChild>
                        <w:div w:id="1203052457">
                          <w:marLeft w:val="0"/>
                          <w:marRight w:val="0"/>
                          <w:marTop w:val="0"/>
                          <w:marBottom w:val="0"/>
                          <w:divBdr>
                            <w:top w:val="none" w:sz="0" w:space="0" w:color="auto"/>
                            <w:left w:val="none" w:sz="0" w:space="0" w:color="auto"/>
                            <w:bottom w:val="none" w:sz="0" w:space="0" w:color="auto"/>
                            <w:right w:val="none" w:sz="0" w:space="0" w:color="auto"/>
                          </w:divBdr>
                        </w:div>
                      </w:divsChild>
                    </w:div>
                    <w:div w:id="695541667">
                      <w:marLeft w:val="0"/>
                      <w:marRight w:val="0"/>
                      <w:marTop w:val="0"/>
                      <w:marBottom w:val="0"/>
                      <w:divBdr>
                        <w:top w:val="none" w:sz="0" w:space="0" w:color="auto"/>
                        <w:left w:val="none" w:sz="0" w:space="0" w:color="auto"/>
                        <w:bottom w:val="none" w:sz="0" w:space="0" w:color="auto"/>
                        <w:right w:val="none" w:sz="0" w:space="0" w:color="auto"/>
                      </w:divBdr>
                      <w:divsChild>
                        <w:div w:id="17881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3826">
                  <w:marLeft w:val="0"/>
                  <w:marRight w:val="0"/>
                  <w:marTop w:val="0"/>
                  <w:marBottom w:val="0"/>
                  <w:divBdr>
                    <w:top w:val="none" w:sz="0" w:space="0" w:color="auto"/>
                    <w:left w:val="none" w:sz="0" w:space="0" w:color="auto"/>
                    <w:bottom w:val="none" w:sz="0" w:space="0" w:color="auto"/>
                    <w:right w:val="none" w:sz="0" w:space="0" w:color="auto"/>
                  </w:divBdr>
                  <w:divsChild>
                    <w:div w:id="2064060037">
                      <w:marLeft w:val="0"/>
                      <w:marRight w:val="0"/>
                      <w:marTop w:val="0"/>
                      <w:marBottom w:val="0"/>
                      <w:divBdr>
                        <w:top w:val="none" w:sz="0" w:space="0" w:color="auto"/>
                        <w:left w:val="none" w:sz="0" w:space="0" w:color="auto"/>
                        <w:bottom w:val="none" w:sz="0" w:space="0" w:color="auto"/>
                        <w:right w:val="none" w:sz="0" w:space="0" w:color="auto"/>
                      </w:divBdr>
                    </w:div>
                    <w:div w:id="89471631">
                      <w:marLeft w:val="0"/>
                      <w:marRight w:val="0"/>
                      <w:marTop w:val="0"/>
                      <w:marBottom w:val="0"/>
                      <w:divBdr>
                        <w:top w:val="none" w:sz="0" w:space="0" w:color="auto"/>
                        <w:left w:val="none" w:sz="0" w:space="0" w:color="auto"/>
                        <w:bottom w:val="none" w:sz="0" w:space="0" w:color="auto"/>
                        <w:right w:val="none" w:sz="0" w:space="0" w:color="auto"/>
                      </w:divBdr>
                    </w:div>
                    <w:div w:id="634021194">
                      <w:marLeft w:val="0"/>
                      <w:marRight w:val="0"/>
                      <w:marTop w:val="0"/>
                      <w:marBottom w:val="300"/>
                      <w:divBdr>
                        <w:top w:val="none" w:sz="0" w:space="0" w:color="auto"/>
                        <w:left w:val="none" w:sz="0" w:space="0" w:color="auto"/>
                        <w:bottom w:val="none" w:sz="0" w:space="0" w:color="auto"/>
                        <w:right w:val="none" w:sz="0" w:space="0" w:color="auto"/>
                      </w:divBdr>
                      <w:divsChild>
                        <w:div w:id="3426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15673">
                  <w:marLeft w:val="0"/>
                  <w:marRight w:val="0"/>
                  <w:marTop w:val="0"/>
                  <w:marBottom w:val="0"/>
                  <w:divBdr>
                    <w:top w:val="none" w:sz="0" w:space="0" w:color="auto"/>
                    <w:left w:val="none" w:sz="0" w:space="0" w:color="auto"/>
                    <w:bottom w:val="none" w:sz="0" w:space="0" w:color="auto"/>
                    <w:right w:val="none" w:sz="0" w:space="0" w:color="auto"/>
                  </w:divBdr>
                  <w:divsChild>
                    <w:div w:id="826166259">
                      <w:marLeft w:val="0"/>
                      <w:marRight w:val="0"/>
                      <w:marTop w:val="0"/>
                      <w:marBottom w:val="0"/>
                      <w:divBdr>
                        <w:top w:val="none" w:sz="0" w:space="0" w:color="auto"/>
                        <w:left w:val="none" w:sz="0" w:space="0" w:color="auto"/>
                        <w:bottom w:val="none" w:sz="0" w:space="0" w:color="auto"/>
                        <w:right w:val="none" w:sz="0" w:space="0" w:color="auto"/>
                      </w:divBdr>
                    </w:div>
                    <w:div w:id="1154179146">
                      <w:marLeft w:val="0"/>
                      <w:marRight w:val="0"/>
                      <w:marTop w:val="0"/>
                      <w:marBottom w:val="300"/>
                      <w:divBdr>
                        <w:top w:val="none" w:sz="0" w:space="0" w:color="auto"/>
                        <w:left w:val="none" w:sz="0" w:space="0" w:color="auto"/>
                        <w:bottom w:val="none" w:sz="0" w:space="0" w:color="auto"/>
                        <w:right w:val="none" w:sz="0" w:space="0" w:color="auto"/>
                      </w:divBdr>
                      <w:divsChild>
                        <w:div w:id="93116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6652">
                  <w:marLeft w:val="0"/>
                  <w:marRight w:val="0"/>
                  <w:marTop w:val="0"/>
                  <w:marBottom w:val="0"/>
                  <w:divBdr>
                    <w:top w:val="none" w:sz="0" w:space="0" w:color="auto"/>
                    <w:left w:val="none" w:sz="0" w:space="0" w:color="auto"/>
                    <w:bottom w:val="none" w:sz="0" w:space="0" w:color="auto"/>
                    <w:right w:val="none" w:sz="0" w:space="0" w:color="auto"/>
                  </w:divBdr>
                  <w:divsChild>
                    <w:div w:id="1125924732">
                      <w:marLeft w:val="0"/>
                      <w:marRight w:val="0"/>
                      <w:marTop w:val="0"/>
                      <w:marBottom w:val="0"/>
                      <w:divBdr>
                        <w:top w:val="none" w:sz="0" w:space="0" w:color="auto"/>
                        <w:left w:val="none" w:sz="0" w:space="0" w:color="auto"/>
                        <w:bottom w:val="none" w:sz="0" w:space="0" w:color="auto"/>
                        <w:right w:val="none" w:sz="0" w:space="0" w:color="auto"/>
                      </w:divBdr>
                    </w:div>
                    <w:div w:id="292250332">
                      <w:marLeft w:val="0"/>
                      <w:marRight w:val="0"/>
                      <w:marTop w:val="0"/>
                      <w:marBottom w:val="300"/>
                      <w:divBdr>
                        <w:top w:val="none" w:sz="0" w:space="0" w:color="auto"/>
                        <w:left w:val="none" w:sz="0" w:space="0" w:color="auto"/>
                        <w:bottom w:val="none" w:sz="0" w:space="0" w:color="auto"/>
                        <w:right w:val="none" w:sz="0" w:space="0" w:color="auto"/>
                      </w:divBdr>
                      <w:divsChild>
                        <w:div w:id="562954460">
                          <w:marLeft w:val="0"/>
                          <w:marRight w:val="0"/>
                          <w:marTop w:val="0"/>
                          <w:marBottom w:val="0"/>
                          <w:divBdr>
                            <w:top w:val="none" w:sz="0" w:space="0" w:color="auto"/>
                            <w:left w:val="none" w:sz="0" w:space="0" w:color="auto"/>
                            <w:bottom w:val="none" w:sz="0" w:space="0" w:color="auto"/>
                            <w:right w:val="none" w:sz="0" w:space="0" w:color="auto"/>
                          </w:divBdr>
                        </w:div>
                      </w:divsChild>
                    </w:div>
                    <w:div w:id="916667499">
                      <w:marLeft w:val="0"/>
                      <w:marRight w:val="0"/>
                      <w:marTop w:val="0"/>
                      <w:marBottom w:val="0"/>
                      <w:divBdr>
                        <w:top w:val="none" w:sz="0" w:space="0" w:color="auto"/>
                        <w:left w:val="none" w:sz="0" w:space="0" w:color="auto"/>
                        <w:bottom w:val="none" w:sz="0" w:space="0" w:color="auto"/>
                        <w:right w:val="none" w:sz="0" w:space="0" w:color="auto"/>
                      </w:divBdr>
                    </w:div>
                    <w:div w:id="599920531">
                      <w:marLeft w:val="0"/>
                      <w:marRight w:val="0"/>
                      <w:marTop w:val="0"/>
                      <w:marBottom w:val="300"/>
                      <w:divBdr>
                        <w:top w:val="none" w:sz="0" w:space="0" w:color="auto"/>
                        <w:left w:val="none" w:sz="0" w:space="0" w:color="auto"/>
                        <w:bottom w:val="none" w:sz="0" w:space="0" w:color="auto"/>
                        <w:right w:val="none" w:sz="0" w:space="0" w:color="auto"/>
                      </w:divBdr>
                      <w:divsChild>
                        <w:div w:id="192040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4533">
                  <w:marLeft w:val="0"/>
                  <w:marRight w:val="0"/>
                  <w:marTop w:val="0"/>
                  <w:marBottom w:val="0"/>
                  <w:divBdr>
                    <w:top w:val="none" w:sz="0" w:space="0" w:color="auto"/>
                    <w:left w:val="none" w:sz="0" w:space="0" w:color="auto"/>
                    <w:bottom w:val="none" w:sz="0" w:space="0" w:color="auto"/>
                    <w:right w:val="none" w:sz="0" w:space="0" w:color="auto"/>
                  </w:divBdr>
                  <w:divsChild>
                    <w:div w:id="325519180">
                      <w:marLeft w:val="0"/>
                      <w:marRight w:val="0"/>
                      <w:marTop w:val="0"/>
                      <w:marBottom w:val="0"/>
                      <w:divBdr>
                        <w:top w:val="none" w:sz="0" w:space="0" w:color="auto"/>
                        <w:left w:val="none" w:sz="0" w:space="0" w:color="auto"/>
                        <w:bottom w:val="none" w:sz="0" w:space="0" w:color="auto"/>
                        <w:right w:val="none" w:sz="0" w:space="0" w:color="auto"/>
                      </w:divBdr>
                    </w:div>
                    <w:div w:id="1989749026">
                      <w:marLeft w:val="0"/>
                      <w:marRight w:val="0"/>
                      <w:marTop w:val="0"/>
                      <w:marBottom w:val="0"/>
                      <w:divBdr>
                        <w:top w:val="none" w:sz="0" w:space="0" w:color="auto"/>
                        <w:left w:val="none" w:sz="0" w:space="0" w:color="auto"/>
                        <w:bottom w:val="none" w:sz="0" w:space="0" w:color="auto"/>
                        <w:right w:val="none" w:sz="0" w:space="0" w:color="auto"/>
                      </w:divBdr>
                    </w:div>
                    <w:div w:id="234437636">
                      <w:marLeft w:val="0"/>
                      <w:marRight w:val="0"/>
                      <w:marTop w:val="0"/>
                      <w:marBottom w:val="0"/>
                      <w:divBdr>
                        <w:top w:val="none" w:sz="0" w:space="0" w:color="auto"/>
                        <w:left w:val="none" w:sz="0" w:space="0" w:color="auto"/>
                        <w:bottom w:val="none" w:sz="0" w:space="0" w:color="auto"/>
                        <w:right w:val="none" w:sz="0" w:space="0" w:color="auto"/>
                      </w:divBdr>
                    </w:div>
                  </w:divsChild>
                </w:div>
                <w:div w:id="1378698430">
                  <w:marLeft w:val="0"/>
                  <w:marRight w:val="0"/>
                  <w:marTop w:val="0"/>
                  <w:marBottom w:val="0"/>
                  <w:divBdr>
                    <w:top w:val="none" w:sz="0" w:space="0" w:color="auto"/>
                    <w:left w:val="none" w:sz="0" w:space="0" w:color="auto"/>
                    <w:bottom w:val="none" w:sz="0" w:space="0" w:color="auto"/>
                    <w:right w:val="none" w:sz="0" w:space="0" w:color="auto"/>
                  </w:divBdr>
                  <w:divsChild>
                    <w:div w:id="1232346835">
                      <w:marLeft w:val="0"/>
                      <w:marRight w:val="0"/>
                      <w:marTop w:val="0"/>
                      <w:marBottom w:val="0"/>
                      <w:divBdr>
                        <w:top w:val="none" w:sz="0" w:space="0" w:color="auto"/>
                        <w:left w:val="none" w:sz="0" w:space="0" w:color="auto"/>
                        <w:bottom w:val="none" w:sz="0" w:space="0" w:color="auto"/>
                        <w:right w:val="none" w:sz="0" w:space="0" w:color="auto"/>
                      </w:divBdr>
                    </w:div>
                    <w:div w:id="3693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821721">
          <w:marLeft w:val="0"/>
          <w:marRight w:val="0"/>
          <w:marTop w:val="0"/>
          <w:marBottom w:val="0"/>
          <w:divBdr>
            <w:top w:val="single" w:sz="6" w:space="0" w:color="EFEFED"/>
            <w:left w:val="none" w:sz="0" w:space="0" w:color="auto"/>
            <w:bottom w:val="none" w:sz="0" w:space="0" w:color="auto"/>
            <w:right w:val="none" w:sz="0" w:space="0" w:color="auto"/>
          </w:divBdr>
          <w:divsChild>
            <w:div w:id="2092970555">
              <w:marLeft w:val="0"/>
              <w:marRight w:val="0"/>
              <w:marTop w:val="0"/>
              <w:marBottom w:val="0"/>
              <w:divBdr>
                <w:top w:val="none" w:sz="0" w:space="0" w:color="auto"/>
                <w:left w:val="none" w:sz="0" w:space="0" w:color="auto"/>
                <w:bottom w:val="none" w:sz="0" w:space="0" w:color="auto"/>
                <w:right w:val="none" w:sz="0" w:space="0" w:color="auto"/>
              </w:divBdr>
              <w:divsChild>
                <w:div w:id="449710951">
                  <w:marLeft w:val="0"/>
                  <w:marRight w:val="0"/>
                  <w:marTop w:val="0"/>
                  <w:marBottom w:val="0"/>
                  <w:divBdr>
                    <w:top w:val="none" w:sz="0" w:space="0" w:color="auto"/>
                    <w:left w:val="none" w:sz="0" w:space="0" w:color="auto"/>
                    <w:bottom w:val="none" w:sz="0" w:space="0" w:color="auto"/>
                    <w:right w:val="none" w:sz="0" w:space="0" w:color="auto"/>
                  </w:divBdr>
                </w:div>
                <w:div w:id="2104302294">
                  <w:marLeft w:val="0"/>
                  <w:marRight w:val="0"/>
                  <w:marTop w:val="0"/>
                  <w:marBottom w:val="0"/>
                  <w:divBdr>
                    <w:top w:val="none" w:sz="0" w:space="0" w:color="auto"/>
                    <w:left w:val="none" w:sz="0" w:space="0" w:color="auto"/>
                    <w:bottom w:val="none" w:sz="0" w:space="0" w:color="auto"/>
                    <w:right w:val="none" w:sz="0" w:space="0" w:color="auto"/>
                  </w:divBdr>
                </w:div>
                <w:div w:id="1359236704">
                  <w:marLeft w:val="0"/>
                  <w:marRight w:val="0"/>
                  <w:marTop w:val="0"/>
                  <w:marBottom w:val="0"/>
                  <w:divBdr>
                    <w:top w:val="none" w:sz="0" w:space="0" w:color="auto"/>
                    <w:left w:val="none" w:sz="0" w:space="0" w:color="auto"/>
                    <w:bottom w:val="none" w:sz="0" w:space="0" w:color="auto"/>
                    <w:right w:val="none" w:sz="0" w:space="0" w:color="auto"/>
                  </w:divBdr>
                  <w:divsChild>
                    <w:div w:id="467404498">
                      <w:marLeft w:val="0"/>
                      <w:marRight w:val="0"/>
                      <w:marTop w:val="0"/>
                      <w:marBottom w:val="0"/>
                      <w:divBdr>
                        <w:top w:val="none" w:sz="0" w:space="0" w:color="auto"/>
                        <w:left w:val="none" w:sz="0" w:space="0" w:color="auto"/>
                        <w:bottom w:val="none" w:sz="0" w:space="0" w:color="auto"/>
                        <w:right w:val="none" w:sz="0" w:space="0" w:color="auto"/>
                      </w:divBdr>
                    </w:div>
                    <w:div w:id="315181940">
                      <w:marLeft w:val="0"/>
                      <w:marRight w:val="0"/>
                      <w:marTop w:val="0"/>
                      <w:marBottom w:val="300"/>
                      <w:divBdr>
                        <w:top w:val="none" w:sz="0" w:space="0" w:color="auto"/>
                        <w:left w:val="none" w:sz="0" w:space="0" w:color="auto"/>
                        <w:bottom w:val="none" w:sz="0" w:space="0" w:color="auto"/>
                        <w:right w:val="none" w:sz="0" w:space="0" w:color="auto"/>
                      </w:divBdr>
                      <w:divsChild>
                        <w:div w:id="8886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2281">
                  <w:marLeft w:val="0"/>
                  <w:marRight w:val="0"/>
                  <w:marTop w:val="0"/>
                  <w:marBottom w:val="0"/>
                  <w:divBdr>
                    <w:top w:val="none" w:sz="0" w:space="0" w:color="auto"/>
                    <w:left w:val="none" w:sz="0" w:space="0" w:color="auto"/>
                    <w:bottom w:val="none" w:sz="0" w:space="0" w:color="auto"/>
                    <w:right w:val="none" w:sz="0" w:space="0" w:color="auto"/>
                  </w:divBdr>
                  <w:divsChild>
                    <w:div w:id="1448548159">
                      <w:marLeft w:val="0"/>
                      <w:marRight w:val="0"/>
                      <w:marTop w:val="0"/>
                      <w:marBottom w:val="0"/>
                      <w:divBdr>
                        <w:top w:val="none" w:sz="0" w:space="0" w:color="auto"/>
                        <w:left w:val="none" w:sz="0" w:space="0" w:color="auto"/>
                        <w:bottom w:val="none" w:sz="0" w:space="0" w:color="auto"/>
                        <w:right w:val="none" w:sz="0" w:space="0" w:color="auto"/>
                      </w:divBdr>
                    </w:div>
                    <w:div w:id="236671279">
                      <w:marLeft w:val="0"/>
                      <w:marRight w:val="0"/>
                      <w:marTop w:val="0"/>
                      <w:marBottom w:val="300"/>
                      <w:divBdr>
                        <w:top w:val="none" w:sz="0" w:space="0" w:color="auto"/>
                        <w:left w:val="none" w:sz="0" w:space="0" w:color="auto"/>
                        <w:bottom w:val="none" w:sz="0" w:space="0" w:color="auto"/>
                        <w:right w:val="none" w:sz="0" w:space="0" w:color="auto"/>
                      </w:divBdr>
                      <w:divsChild>
                        <w:div w:id="177952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17618">
                  <w:marLeft w:val="0"/>
                  <w:marRight w:val="0"/>
                  <w:marTop w:val="0"/>
                  <w:marBottom w:val="0"/>
                  <w:divBdr>
                    <w:top w:val="none" w:sz="0" w:space="0" w:color="auto"/>
                    <w:left w:val="none" w:sz="0" w:space="0" w:color="auto"/>
                    <w:bottom w:val="none" w:sz="0" w:space="0" w:color="auto"/>
                    <w:right w:val="none" w:sz="0" w:space="0" w:color="auto"/>
                  </w:divBdr>
                  <w:divsChild>
                    <w:div w:id="1346592843">
                      <w:marLeft w:val="0"/>
                      <w:marRight w:val="0"/>
                      <w:marTop w:val="0"/>
                      <w:marBottom w:val="0"/>
                      <w:divBdr>
                        <w:top w:val="none" w:sz="0" w:space="0" w:color="auto"/>
                        <w:left w:val="none" w:sz="0" w:space="0" w:color="auto"/>
                        <w:bottom w:val="none" w:sz="0" w:space="0" w:color="auto"/>
                        <w:right w:val="none" w:sz="0" w:space="0" w:color="auto"/>
                      </w:divBdr>
                    </w:div>
                    <w:div w:id="1655449034">
                      <w:marLeft w:val="0"/>
                      <w:marRight w:val="0"/>
                      <w:marTop w:val="0"/>
                      <w:marBottom w:val="300"/>
                      <w:divBdr>
                        <w:top w:val="none" w:sz="0" w:space="0" w:color="auto"/>
                        <w:left w:val="none" w:sz="0" w:space="0" w:color="auto"/>
                        <w:bottom w:val="none" w:sz="0" w:space="0" w:color="auto"/>
                        <w:right w:val="none" w:sz="0" w:space="0" w:color="auto"/>
                      </w:divBdr>
                      <w:divsChild>
                        <w:div w:id="106806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6773">
                  <w:marLeft w:val="0"/>
                  <w:marRight w:val="0"/>
                  <w:marTop w:val="0"/>
                  <w:marBottom w:val="0"/>
                  <w:divBdr>
                    <w:top w:val="none" w:sz="0" w:space="0" w:color="auto"/>
                    <w:left w:val="none" w:sz="0" w:space="0" w:color="auto"/>
                    <w:bottom w:val="none" w:sz="0" w:space="0" w:color="auto"/>
                    <w:right w:val="none" w:sz="0" w:space="0" w:color="auto"/>
                  </w:divBdr>
                  <w:divsChild>
                    <w:div w:id="1074402362">
                      <w:marLeft w:val="0"/>
                      <w:marRight w:val="0"/>
                      <w:marTop w:val="0"/>
                      <w:marBottom w:val="0"/>
                      <w:divBdr>
                        <w:top w:val="none" w:sz="0" w:space="0" w:color="auto"/>
                        <w:left w:val="none" w:sz="0" w:space="0" w:color="auto"/>
                        <w:bottom w:val="none" w:sz="0" w:space="0" w:color="auto"/>
                        <w:right w:val="none" w:sz="0" w:space="0" w:color="auto"/>
                      </w:divBdr>
                    </w:div>
                    <w:div w:id="1898474910">
                      <w:marLeft w:val="0"/>
                      <w:marRight w:val="0"/>
                      <w:marTop w:val="0"/>
                      <w:marBottom w:val="300"/>
                      <w:divBdr>
                        <w:top w:val="none" w:sz="0" w:space="0" w:color="auto"/>
                        <w:left w:val="none" w:sz="0" w:space="0" w:color="auto"/>
                        <w:bottom w:val="none" w:sz="0" w:space="0" w:color="auto"/>
                        <w:right w:val="none" w:sz="0" w:space="0" w:color="auto"/>
                      </w:divBdr>
                      <w:divsChild>
                        <w:div w:id="1905291308">
                          <w:marLeft w:val="0"/>
                          <w:marRight w:val="0"/>
                          <w:marTop w:val="0"/>
                          <w:marBottom w:val="0"/>
                          <w:divBdr>
                            <w:top w:val="none" w:sz="0" w:space="0" w:color="auto"/>
                            <w:left w:val="none" w:sz="0" w:space="0" w:color="auto"/>
                            <w:bottom w:val="none" w:sz="0" w:space="0" w:color="auto"/>
                            <w:right w:val="none" w:sz="0" w:space="0" w:color="auto"/>
                          </w:divBdr>
                        </w:div>
                      </w:divsChild>
                    </w:div>
                    <w:div w:id="1759793935">
                      <w:marLeft w:val="0"/>
                      <w:marRight w:val="0"/>
                      <w:marTop w:val="0"/>
                      <w:marBottom w:val="0"/>
                      <w:divBdr>
                        <w:top w:val="none" w:sz="0" w:space="0" w:color="auto"/>
                        <w:left w:val="none" w:sz="0" w:space="0" w:color="auto"/>
                        <w:bottom w:val="none" w:sz="0" w:space="0" w:color="auto"/>
                        <w:right w:val="none" w:sz="0" w:space="0" w:color="auto"/>
                      </w:divBdr>
                    </w:div>
                    <w:div w:id="137193324">
                      <w:marLeft w:val="0"/>
                      <w:marRight w:val="0"/>
                      <w:marTop w:val="0"/>
                      <w:marBottom w:val="300"/>
                      <w:divBdr>
                        <w:top w:val="none" w:sz="0" w:space="0" w:color="auto"/>
                        <w:left w:val="none" w:sz="0" w:space="0" w:color="auto"/>
                        <w:bottom w:val="none" w:sz="0" w:space="0" w:color="auto"/>
                        <w:right w:val="none" w:sz="0" w:space="0" w:color="auto"/>
                      </w:divBdr>
                      <w:divsChild>
                        <w:div w:id="199860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315186">
          <w:marLeft w:val="0"/>
          <w:marRight w:val="0"/>
          <w:marTop w:val="0"/>
          <w:marBottom w:val="0"/>
          <w:divBdr>
            <w:top w:val="single" w:sz="6" w:space="0" w:color="EFEFED"/>
            <w:left w:val="none" w:sz="0" w:space="0" w:color="auto"/>
            <w:bottom w:val="none" w:sz="0" w:space="0" w:color="auto"/>
            <w:right w:val="none" w:sz="0" w:space="0" w:color="auto"/>
          </w:divBdr>
          <w:divsChild>
            <w:div w:id="102461055">
              <w:marLeft w:val="0"/>
              <w:marRight w:val="0"/>
              <w:marTop w:val="0"/>
              <w:marBottom w:val="0"/>
              <w:divBdr>
                <w:top w:val="none" w:sz="0" w:space="0" w:color="auto"/>
                <w:left w:val="none" w:sz="0" w:space="0" w:color="auto"/>
                <w:bottom w:val="none" w:sz="0" w:space="0" w:color="auto"/>
                <w:right w:val="none" w:sz="0" w:space="0" w:color="auto"/>
              </w:divBdr>
              <w:divsChild>
                <w:div w:id="861282618">
                  <w:marLeft w:val="0"/>
                  <w:marRight w:val="0"/>
                  <w:marTop w:val="0"/>
                  <w:marBottom w:val="0"/>
                  <w:divBdr>
                    <w:top w:val="none" w:sz="0" w:space="0" w:color="auto"/>
                    <w:left w:val="none" w:sz="0" w:space="0" w:color="auto"/>
                    <w:bottom w:val="none" w:sz="0" w:space="0" w:color="auto"/>
                    <w:right w:val="none" w:sz="0" w:space="0" w:color="auto"/>
                  </w:divBdr>
                  <w:divsChild>
                    <w:div w:id="1525434130">
                      <w:marLeft w:val="0"/>
                      <w:marRight w:val="0"/>
                      <w:marTop w:val="0"/>
                      <w:marBottom w:val="0"/>
                      <w:divBdr>
                        <w:top w:val="none" w:sz="0" w:space="0" w:color="auto"/>
                        <w:left w:val="none" w:sz="0" w:space="0" w:color="auto"/>
                        <w:bottom w:val="none" w:sz="0" w:space="0" w:color="auto"/>
                        <w:right w:val="none" w:sz="0" w:space="0" w:color="auto"/>
                      </w:divBdr>
                    </w:div>
                    <w:div w:id="224994721">
                      <w:marLeft w:val="0"/>
                      <w:marRight w:val="0"/>
                      <w:marTop w:val="0"/>
                      <w:marBottom w:val="0"/>
                      <w:divBdr>
                        <w:top w:val="none" w:sz="0" w:space="0" w:color="auto"/>
                        <w:left w:val="none" w:sz="0" w:space="0" w:color="auto"/>
                        <w:bottom w:val="none" w:sz="0" w:space="0" w:color="auto"/>
                        <w:right w:val="none" w:sz="0" w:space="0" w:color="auto"/>
                      </w:divBdr>
                    </w:div>
                    <w:div w:id="713165280">
                      <w:marLeft w:val="0"/>
                      <w:marRight w:val="0"/>
                      <w:marTop w:val="0"/>
                      <w:marBottom w:val="0"/>
                      <w:divBdr>
                        <w:top w:val="none" w:sz="0" w:space="0" w:color="auto"/>
                        <w:left w:val="none" w:sz="0" w:space="0" w:color="auto"/>
                        <w:bottom w:val="none" w:sz="0" w:space="0" w:color="auto"/>
                        <w:right w:val="none" w:sz="0" w:space="0" w:color="auto"/>
                      </w:divBdr>
                    </w:div>
                    <w:div w:id="1355303382">
                      <w:marLeft w:val="0"/>
                      <w:marRight w:val="0"/>
                      <w:marTop w:val="0"/>
                      <w:marBottom w:val="0"/>
                      <w:divBdr>
                        <w:top w:val="none" w:sz="0" w:space="0" w:color="auto"/>
                        <w:left w:val="none" w:sz="0" w:space="0" w:color="auto"/>
                        <w:bottom w:val="none" w:sz="0" w:space="0" w:color="auto"/>
                        <w:right w:val="none" w:sz="0" w:space="0" w:color="auto"/>
                      </w:divBdr>
                    </w:div>
                  </w:divsChild>
                </w:div>
                <w:div w:id="1337341770">
                  <w:marLeft w:val="0"/>
                  <w:marRight w:val="0"/>
                  <w:marTop w:val="0"/>
                  <w:marBottom w:val="0"/>
                  <w:divBdr>
                    <w:top w:val="none" w:sz="0" w:space="0" w:color="auto"/>
                    <w:left w:val="none" w:sz="0" w:space="0" w:color="auto"/>
                    <w:bottom w:val="none" w:sz="0" w:space="0" w:color="auto"/>
                    <w:right w:val="none" w:sz="0" w:space="0" w:color="auto"/>
                  </w:divBdr>
                  <w:divsChild>
                    <w:div w:id="800727617">
                      <w:marLeft w:val="0"/>
                      <w:marRight w:val="0"/>
                      <w:marTop w:val="0"/>
                      <w:marBottom w:val="0"/>
                      <w:divBdr>
                        <w:top w:val="none" w:sz="0" w:space="0" w:color="auto"/>
                        <w:left w:val="none" w:sz="0" w:space="0" w:color="auto"/>
                        <w:bottom w:val="none" w:sz="0" w:space="0" w:color="auto"/>
                        <w:right w:val="none" w:sz="0" w:space="0" w:color="auto"/>
                      </w:divBdr>
                    </w:div>
                    <w:div w:id="173765979">
                      <w:marLeft w:val="0"/>
                      <w:marRight w:val="0"/>
                      <w:marTop w:val="0"/>
                      <w:marBottom w:val="300"/>
                      <w:divBdr>
                        <w:top w:val="none" w:sz="0" w:space="0" w:color="auto"/>
                        <w:left w:val="none" w:sz="0" w:space="0" w:color="auto"/>
                        <w:bottom w:val="none" w:sz="0" w:space="0" w:color="auto"/>
                        <w:right w:val="none" w:sz="0" w:space="0" w:color="auto"/>
                      </w:divBdr>
                      <w:divsChild>
                        <w:div w:id="772826710">
                          <w:marLeft w:val="0"/>
                          <w:marRight w:val="0"/>
                          <w:marTop w:val="0"/>
                          <w:marBottom w:val="0"/>
                          <w:divBdr>
                            <w:top w:val="none" w:sz="0" w:space="0" w:color="auto"/>
                            <w:left w:val="none" w:sz="0" w:space="0" w:color="auto"/>
                            <w:bottom w:val="none" w:sz="0" w:space="0" w:color="auto"/>
                            <w:right w:val="none" w:sz="0" w:space="0" w:color="auto"/>
                          </w:divBdr>
                        </w:div>
                      </w:divsChild>
                    </w:div>
                    <w:div w:id="1541820853">
                      <w:marLeft w:val="0"/>
                      <w:marRight w:val="0"/>
                      <w:marTop w:val="0"/>
                      <w:marBottom w:val="0"/>
                      <w:divBdr>
                        <w:top w:val="none" w:sz="0" w:space="0" w:color="auto"/>
                        <w:left w:val="none" w:sz="0" w:space="0" w:color="auto"/>
                        <w:bottom w:val="none" w:sz="0" w:space="0" w:color="auto"/>
                        <w:right w:val="none" w:sz="0" w:space="0" w:color="auto"/>
                      </w:divBdr>
                    </w:div>
                    <w:div w:id="1288469271">
                      <w:marLeft w:val="0"/>
                      <w:marRight w:val="0"/>
                      <w:marTop w:val="0"/>
                      <w:marBottom w:val="300"/>
                      <w:divBdr>
                        <w:top w:val="none" w:sz="0" w:space="0" w:color="auto"/>
                        <w:left w:val="none" w:sz="0" w:space="0" w:color="auto"/>
                        <w:bottom w:val="none" w:sz="0" w:space="0" w:color="auto"/>
                        <w:right w:val="none" w:sz="0" w:space="0" w:color="auto"/>
                      </w:divBdr>
                      <w:divsChild>
                        <w:div w:id="1062601660">
                          <w:marLeft w:val="0"/>
                          <w:marRight w:val="0"/>
                          <w:marTop w:val="0"/>
                          <w:marBottom w:val="0"/>
                          <w:divBdr>
                            <w:top w:val="none" w:sz="0" w:space="0" w:color="auto"/>
                            <w:left w:val="none" w:sz="0" w:space="0" w:color="auto"/>
                            <w:bottom w:val="none" w:sz="0" w:space="0" w:color="auto"/>
                            <w:right w:val="none" w:sz="0" w:space="0" w:color="auto"/>
                          </w:divBdr>
                        </w:div>
                      </w:divsChild>
                    </w:div>
                    <w:div w:id="1585142820">
                      <w:marLeft w:val="0"/>
                      <w:marRight w:val="0"/>
                      <w:marTop w:val="0"/>
                      <w:marBottom w:val="0"/>
                      <w:divBdr>
                        <w:top w:val="none" w:sz="0" w:space="0" w:color="auto"/>
                        <w:left w:val="none" w:sz="0" w:space="0" w:color="auto"/>
                        <w:bottom w:val="none" w:sz="0" w:space="0" w:color="auto"/>
                        <w:right w:val="none" w:sz="0" w:space="0" w:color="auto"/>
                      </w:divBdr>
                    </w:div>
                    <w:div w:id="1899515969">
                      <w:marLeft w:val="0"/>
                      <w:marRight w:val="0"/>
                      <w:marTop w:val="0"/>
                      <w:marBottom w:val="0"/>
                      <w:divBdr>
                        <w:top w:val="none" w:sz="0" w:space="0" w:color="auto"/>
                        <w:left w:val="none" w:sz="0" w:space="0" w:color="auto"/>
                        <w:bottom w:val="none" w:sz="0" w:space="0" w:color="auto"/>
                        <w:right w:val="none" w:sz="0" w:space="0" w:color="auto"/>
                      </w:divBdr>
                    </w:div>
                    <w:div w:id="709182661">
                      <w:marLeft w:val="0"/>
                      <w:marRight w:val="0"/>
                      <w:marTop w:val="0"/>
                      <w:marBottom w:val="300"/>
                      <w:divBdr>
                        <w:top w:val="none" w:sz="0" w:space="0" w:color="auto"/>
                        <w:left w:val="none" w:sz="0" w:space="0" w:color="auto"/>
                        <w:bottom w:val="none" w:sz="0" w:space="0" w:color="auto"/>
                        <w:right w:val="none" w:sz="0" w:space="0" w:color="auto"/>
                      </w:divBdr>
                      <w:divsChild>
                        <w:div w:id="15711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0137">
                  <w:marLeft w:val="0"/>
                  <w:marRight w:val="0"/>
                  <w:marTop w:val="0"/>
                  <w:marBottom w:val="0"/>
                  <w:divBdr>
                    <w:top w:val="none" w:sz="0" w:space="0" w:color="auto"/>
                    <w:left w:val="none" w:sz="0" w:space="0" w:color="auto"/>
                    <w:bottom w:val="none" w:sz="0" w:space="0" w:color="auto"/>
                    <w:right w:val="none" w:sz="0" w:space="0" w:color="auto"/>
                  </w:divBdr>
                  <w:divsChild>
                    <w:div w:id="437142624">
                      <w:marLeft w:val="0"/>
                      <w:marRight w:val="0"/>
                      <w:marTop w:val="0"/>
                      <w:marBottom w:val="0"/>
                      <w:divBdr>
                        <w:top w:val="none" w:sz="0" w:space="0" w:color="auto"/>
                        <w:left w:val="none" w:sz="0" w:space="0" w:color="auto"/>
                        <w:bottom w:val="none" w:sz="0" w:space="0" w:color="auto"/>
                        <w:right w:val="none" w:sz="0" w:space="0" w:color="auto"/>
                      </w:divBdr>
                    </w:div>
                    <w:div w:id="213004289">
                      <w:marLeft w:val="0"/>
                      <w:marRight w:val="0"/>
                      <w:marTop w:val="0"/>
                      <w:marBottom w:val="300"/>
                      <w:divBdr>
                        <w:top w:val="none" w:sz="0" w:space="0" w:color="auto"/>
                        <w:left w:val="none" w:sz="0" w:space="0" w:color="auto"/>
                        <w:bottom w:val="none" w:sz="0" w:space="0" w:color="auto"/>
                        <w:right w:val="none" w:sz="0" w:space="0" w:color="auto"/>
                      </w:divBdr>
                      <w:divsChild>
                        <w:div w:id="107107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4611">
                  <w:marLeft w:val="0"/>
                  <w:marRight w:val="0"/>
                  <w:marTop w:val="0"/>
                  <w:marBottom w:val="0"/>
                  <w:divBdr>
                    <w:top w:val="none" w:sz="0" w:space="0" w:color="auto"/>
                    <w:left w:val="none" w:sz="0" w:space="0" w:color="auto"/>
                    <w:bottom w:val="none" w:sz="0" w:space="0" w:color="auto"/>
                    <w:right w:val="none" w:sz="0" w:space="0" w:color="auto"/>
                  </w:divBdr>
                  <w:divsChild>
                    <w:div w:id="147553849">
                      <w:marLeft w:val="0"/>
                      <w:marRight w:val="0"/>
                      <w:marTop w:val="0"/>
                      <w:marBottom w:val="0"/>
                      <w:divBdr>
                        <w:top w:val="none" w:sz="0" w:space="0" w:color="auto"/>
                        <w:left w:val="none" w:sz="0" w:space="0" w:color="auto"/>
                        <w:bottom w:val="none" w:sz="0" w:space="0" w:color="auto"/>
                        <w:right w:val="none" w:sz="0" w:space="0" w:color="auto"/>
                      </w:divBdr>
                    </w:div>
                    <w:div w:id="1977298671">
                      <w:marLeft w:val="0"/>
                      <w:marRight w:val="0"/>
                      <w:marTop w:val="0"/>
                      <w:marBottom w:val="0"/>
                      <w:divBdr>
                        <w:top w:val="none" w:sz="0" w:space="0" w:color="auto"/>
                        <w:left w:val="none" w:sz="0" w:space="0" w:color="auto"/>
                        <w:bottom w:val="none" w:sz="0" w:space="0" w:color="auto"/>
                        <w:right w:val="none" w:sz="0" w:space="0" w:color="auto"/>
                      </w:divBdr>
                    </w:div>
                    <w:div w:id="1169324133">
                      <w:marLeft w:val="0"/>
                      <w:marRight w:val="0"/>
                      <w:marTop w:val="0"/>
                      <w:marBottom w:val="300"/>
                      <w:divBdr>
                        <w:top w:val="none" w:sz="0" w:space="0" w:color="auto"/>
                        <w:left w:val="none" w:sz="0" w:space="0" w:color="auto"/>
                        <w:bottom w:val="none" w:sz="0" w:space="0" w:color="auto"/>
                        <w:right w:val="none" w:sz="0" w:space="0" w:color="auto"/>
                      </w:divBdr>
                      <w:divsChild>
                        <w:div w:id="633678165">
                          <w:marLeft w:val="0"/>
                          <w:marRight w:val="0"/>
                          <w:marTop w:val="0"/>
                          <w:marBottom w:val="0"/>
                          <w:divBdr>
                            <w:top w:val="none" w:sz="0" w:space="0" w:color="auto"/>
                            <w:left w:val="none" w:sz="0" w:space="0" w:color="auto"/>
                            <w:bottom w:val="none" w:sz="0" w:space="0" w:color="auto"/>
                            <w:right w:val="none" w:sz="0" w:space="0" w:color="auto"/>
                          </w:divBdr>
                        </w:div>
                      </w:divsChild>
                    </w:div>
                    <w:div w:id="1634169662">
                      <w:marLeft w:val="0"/>
                      <w:marRight w:val="0"/>
                      <w:marTop w:val="0"/>
                      <w:marBottom w:val="0"/>
                      <w:divBdr>
                        <w:top w:val="none" w:sz="0" w:space="0" w:color="auto"/>
                        <w:left w:val="none" w:sz="0" w:space="0" w:color="auto"/>
                        <w:bottom w:val="none" w:sz="0" w:space="0" w:color="auto"/>
                        <w:right w:val="none" w:sz="0" w:space="0" w:color="auto"/>
                      </w:divBdr>
                    </w:div>
                    <w:div w:id="1079525017">
                      <w:marLeft w:val="0"/>
                      <w:marRight w:val="0"/>
                      <w:marTop w:val="0"/>
                      <w:marBottom w:val="300"/>
                      <w:divBdr>
                        <w:top w:val="none" w:sz="0" w:space="0" w:color="auto"/>
                        <w:left w:val="none" w:sz="0" w:space="0" w:color="auto"/>
                        <w:bottom w:val="none" w:sz="0" w:space="0" w:color="auto"/>
                        <w:right w:val="none" w:sz="0" w:space="0" w:color="auto"/>
                      </w:divBdr>
                      <w:divsChild>
                        <w:div w:id="11002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0618">
                  <w:marLeft w:val="0"/>
                  <w:marRight w:val="0"/>
                  <w:marTop w:val="0"/>
                  <w:marBottom w:val="0"/>
                  <w:divBdr>
                    <w:top w:val="none" w:sz="0" w:space="0" w:color="auto"/>
                    <w:left w:val="none" w:sz="0" w:space="0" w:color="auto"/>
                    <w:bottom w:val="none" w:sz="0" w:space="0" w:color="auto"/>
                    <w:right w:val="none" w:sz="0" w:space="0" w:color="auto"/>
                  </w:divBdr>
                  <w:divsChild>
                    <w:div w:id="1805661012">
                      <w:marLeft w:val="0"/>
                      <w:marRight w:val="0"/>
                      <w:marTop w:val="0"/>
                      <w:marBottom w:val="0"/>
                      <w:divBdr>
                        <w:top w:val="none" w:sz="0" w:space="0" w:color="auto"/>
                        <w:left w:val="none" w:sz="0" w:space="0" w:color="auto"/>
                        <w:bottom w:val="none" w:sz="0" w:space="0" w:color="auto"/>
                        <w:right w:val="none" w:sz="0" w:space="0" w:color="auto"/>
                      </w:divBdr>
                    </w:div>
                    <w:div w:id="1571844405">
                      <w:marLeft w:val="0"/>
                      <w:marRight w:val="0"/>
                      <w:marTop w:val="0"/>
                      <w:marBottom w:val="300"/>
                      <w:divBdr>
                        <w:top w:val="none" w:sz="0" w:space="0" w:color="auto"/>
                        <w:left w:val="none" w:sz="0" w:space="0" w:color="auto"/>
                        <w:bottom w:val="none" w:sz="0" w:space="0" w:color="auto"/>
                        <w:right w:val="none" w:sz="0" w:space="0" w:color="auto"/>
                      </w:divBdr>
                      <w:divsChild>
                        <w:div w:id="103612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51303">
                  <w:marLeft w:val="0"/>
                  <w:marRight w:val="0"/>
                  <w:marTop w:val="0"/>
                  <w:marBottom w:val="0"/>
                  <w:divBdr>
                    <w:top w:val="none" w:sz="0" w:space="0" w:color="auto"/>
                    <w:left w:val="none" w:sz="0" w:space="0" w:color="auto"/>
                    <w:bottom w:val="none" w:sz="0" w:space="0" w:color="auto"/>
                    <w:right w:val="none" w:sz="0" w:space="0" w:color="auto"/>
                  </w:divBdr>
                  <w:divsChild>
                    <w:div w:id="1959140475">
                      <w:marLeft w:val="0"/>
                      <w:marRight w:val="0"/>
                      <w:marTop w:val="0"/>
                      <w:marBottom w:val="0"/>
                      <w:divBdr>
                        <w:top w:val="none" w:sz="0" w:space="0" w:color="auto"/>
                        <w:left w:val="none" w:sz="0" w:space="0" w:color="auto"/>
                        <w:bottom w:val="none" w:sz="0" w:space="0" w:color="auto"/>
                        <w:right w:val="none" w:sz="0" w:space="0" w:color="auto"/>
                      </w:divBdr>
                    </w:div>
                    <w:div w:id="1421559470">
                      <w:marLeft w:val="0"/>
                      <w:marRight w:val="0"/>
                      <w:marTop w:val="0"/>
                      <w:marBottom w:val="300"/>
                      <w:divBdr>
                        <w:top w:val="none" w:sz="0" w:space="0" w:color="auto"/>
                        <w:left w:val="none" w:sz="0" w:space="0" w:color="auto"/>
                        <w:bottom w:val="none" w:sz="0" w:space="0" w:color="auto"/>
                        <w:right w:val="none" w:sz="0" w:space="0" w:color="auto"/>
                      </w:divBdr>
                      <w:divsChild>
                        <w:div w:id="6993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8472">
                  <w:marLeft w:val="0"/>
                  <w:marRight w:val="0"/>
                  <w:marTop w:val="0"/>
                  <w:marBottom w:val="0"/>
                  <w:divBdr>
                    <w:top w:val="none" w:sz="0" w:space="0" w:color="auto"/>
                    <w:left w:val="none" w:sz="0" w:space="0" w:color="auto"/>
                    <w:bottom w:val="none" w:sz="0" w:space="0" w:color="auto"/>
                    <w:right w:val="none" w:sz="0" w:space="0" w:color="auto"/>
                  </w:divBdr>
                  <w:divsChild>
                    <w:div w:id="554508956">
                      <w:marLeft w:val="0"/>
                      <w:marRight w:val="0"/>
                      <w:marTop w:val="0"/>
                      <w:marBottom w:val="0"/>
                      <w:divBdr>
                        <w:top w:val="none" w:sz="0" w:space="0" w:color="auto"/>
                        <w:left w:val="none" w:sz="0" w:space="0" w:color="auto"/>
                        <w:bottom w:val="none" w:sz="0" w:space="0" w:color="auto"/>
                        <w:right w:val="none" w:sz="0" w:space="0" w:color="auto"/>
                      </w:divBdr>
                    </w:div>
                    <w:div w:id="1005127656">
                      <w:marLeft w:val="0"/>
                      <w:marRight w:val="0"/>
                      <w:marTop w:val="0"/>
                      <w:marBottom w:val="0"/>
                      <w:divBdr>
                        <w:top w:val="none" w:sz="0" w:space="0" w:color="auto"/>
                        <w:left w:val="none" w:sz="0" w:space="0" w:color="auto"/>
                        <w:bottom w:val="none" w:sz="0" w:space="0" w:color="auto"/>
                        <w:right w:val="none" w:sz="0" w:space="0" w:color="auto"/>
                      </w:divBdr>
                    </w:div>
                    <w:div w:id="434642122">
                      <w:marLeft w:val="0"/>
                      <w:marRight w:val="0"/>
                      <w:marTop w:val="0"/>
                      <w:marBottom w:val="300"/>
                      <w:divBdr>
                        <w:top w:val="none" w:sz="0" w:space="0" w:color="auto"/>
                        <w:left w:val="none" w:sz="0" w:space="0" w:color="auto"/>
                        <w:bottom w:val="none" w:sz="0" w:space="0" w:color="auto"/>
                        <w:right w:val="none" w:sz="0" w:space="0" w:color="auto"/>
                      </w:divBdr>
                      <w:divsChild>
                        <w:div w:id="1462503609">
                          <w:marLeft w:val="0"/>
                          <w:marRight w:val="0"/>
                          <w:marTop w:val="0"/>
                          <w:marBottom w:val="0"/>
                          <w:divBdr>
                            <w:top w:val="none" w:sz="0" w:space="0" w:color="auto"/>
                            <w:left w:val="none" w:sz="0" w:space="0" w:color="auto"/>
                            <w:bottom w:val="none" w:sz="0" w:space="0" w:color="auto"/>
                            <w:right w:val="none" w:sz="0" w:space="0" w:color="auto"/>
                          </w:divBdr>
                        </w:div>
                      </w:divsChild>
                    </w:div>
                    <w:div w:id="253975165">
                      <w:marLeft w:val="0"/>
                      <w:marRight w:val="0"/>
                      <w:marTop w:val="0"/>
                      <w:marBottom w:val="0"/>
                      <w:divBdr>
                        <w:top w:val="none" w:sz="0" w:space="0" w:color="auto"/>
                        <w:left w:val="none" w:sz="0" w:space="0" w:color="auto"/>
                        <w:bottom w:val="none" w:sz="0" w:space="0" w:color="auto"/>
                        <w:right w:val="none" w:sz="0" w:space="0" w:color="auto"/>
                      </w:divBdr>
                    </w:div>
                  </w:divsChild>
                </w:div>
                <w:div w:id="1272544422">
                  <w:marLeft w:val="0"/>
                  <w:marRight w:val="0"/>
                  <w:marTop w:val="0"/>
                  <w:marBottom w:val="0"/>
                  <w:divBdr>
                    <w:top w:val="none" w:sz="0" w:space="0" w:color="auto"/>
                    <w:left w:val="none" w:sz="0" w:space="0" w:color="auto"/>
                    <w:bottom w:val="none" w:sz="0" w:space="0" w:color="auto"/>
                    <w:right w:val="none" w:sz="0" w:space="0" w:color="auto"/>
                  </w:divBdr>
                  <w:divsChild>
                    <w:div w:id="169487689">
                      <w:marLeft w:val="0"/>
                      <w:marRight w:val="0"/>
                      <w:marTop w:val="0"/>
                      <w:marBottom w:val="0"/>
                      <w:divBdr>
                        <w:top w:val="none" w:sz="0" w:space="0" w:color="auto"/>
                        <w:left w:val="none" w:sz="0" w:space="0" w:color="auto"/>
                        <w:bottom w:val="none" w:sz="0" w:space="0" w:color="auto"/>
                        <w:right w:val="none" w:sz="0" w:space="0" w:color="auto"/>
                      </w:divBdr>
                    </w:div>
                  </w:divsChild>
                </w:div>
                <w:div w:id="1863321835">
                  <w:marLeft w:val="0"/>
                  <w:marRight w:val="0"/>
                  <w:marTop w:val="0"/>
                  <w:marBottom w:val="0"/>
                  <w:divBdr>
                    <w:top w:val="none" w:sz="0" w:space="0" w:color="auto"/>
                    <w:left w:val="none" w:sz="0" w:space="0" w:color="auto"/>
                    <w:bottom w:val="none" w:sz="0" w:space="0" w:color="auto"/>
                    <w:right w:val="none" w:sz="0" w:space="0" w:color="auto"/>
                  </w:divBdr>
                  <w:divsChild>
                    <w:div w:id="749544572">
                      <w:marLeft w:val="0"/>
                      <w:marRight w:val="0"/>
                      <w:marTop w:val="0"/>
                      <w:marBottom w:val="0"/>
                      <w:divBdr>
                        <w:top w:val="none" w:sz="0" w:space="0" w:color="auto"/>
                        <w:left w:val="none" w:sz="0" w:space="0" w:color="auto"/>
                        <w:bottom w:val="none" w:sz="0" w:space="0" w:color="auto"/>
                        <w:right w:val="none" w:sz="0" w:space="0" w:color="auto"/>
                      </w:divBdr>
                    </w:div>
                    <w:div w:id="893539396">
                      <w:marLeft w:val="0"/>
                      <w:marRight w:val="0"/>
                      <w:marTop w:val="0"/>
                      <w:marBottom w:val="0"/>
                      <w:divBdr>
                        <w:top w:val="none" w:sz="0" w:space="0" w:color="auto"/>
                        <w:left w:val="none" w:sz="0" w:space="0" w:color="auto"/>
                        <w:bottom w:val="none" w:sz="0" w:space="0" w:color="auto"/>
                        <w:right w:val="none" w:sz="0" w:space="0" w:color="auto"/>
                      </w:divBdr>
                    </w:div>
                    <w:div w:id="1263101117">
                      <w:marLeft w:val="0"/>
                      <w:marRight w:val="0"/>
                      <w:marTop w:val="0"/>
                      <w:marBottom w:val="0"/>
                      <w:divBdr>
                        <w:top w:val="none" w:sz="0" w:space="0" w:color="auto"/>
                        <w:left w:val="none" w:sz="0" w:space="0" w:color="auto"/>
                        <w:bottom w:val="none" w:sz="0" w:space="0" w:color="auto"/>
                        <w:right w:val="none" w:sz="0" w:space="0" w:color="auto"/>
                      </w:divBdr>
                    </w:div>
                    <w:div w:id="1005330090">
                      <w:marLeft w:val="0"/>
                      <w:marRight w:val="0"/>
                      <w:marTop w:val="0"/>
                      <w:marBottom w:val="0"/>
                      <w:divBdr>
                        <w:top w:val="none" w:sz="0" w:space="0" w:color="auto"/>
                        <w:left w:val="none" w:sz="0" w:space="0" w:color="auto"/>
                        <w:bottom w:val="none" w:sz="0" w:space="0" w:color="auto"/>
                        <w:right w:val="none" w:sz="0" w:space="0" w:color="auto"/>
                      </w:divBdr>
                    </w:div>
                  </w:divsChild>
                </w:div>
                <w:div w:id="716441687">
                  <w:marLeft w:val="0"/>
                  <w:marRight w:val="0"/>
                  <w:marTop w:val="0"/>
                  <w:marBottom w:val="0"/>
                  <w:divBdr>
                    <w:top w:val="none" w:sz="0" w:space="0" w:color="auto"/>
                    <w:left w:val="none" w:sz="0" w:space="0" w:color="auto"/>
                    <w:bottom w:val="none" w:sz="0" w:space="0" w:color="auto"/>
                    <w:right w:val="none" w:sz="0" w:space="0" w:color="auto"/>
                  </w:divBdr>
                  <w:divsChild>
                    <w:div w:id="766971698">
                      <w:marLeft w:val="0"/>
                      <w:marRight w:val="0"/>
                      <w:marTop w:val="0"/>
                      <w:marBottom w:val="0"/>
                      <w:divBdr>
                        <w:top w:val="none" w:sz="0" w:space="0" w:color="auto"/>
                        <w:left w:val="none" w:sz="0" w:space="0" w:color="auto"/>
                        <w:bottom w:val="none" w:sz="0" w:space="0" w:color="auto"/>
                        <w:right w:val="none" w:sz="0" w:space="0" w:color="auto"/>
                      </w:divBdr>
                    </w:div>
                    <w:div w:id="1148594359">
                      <w:marLeft w:val="0"/>
                      <w:marRight w:val="0"/>
                      <w:marTop w:val="0"/>
                      <w:marBottom w:val="300"/>
                      <w:divBdr>
                        <w:top w:val="none" w:sz="0" w:space="0" w:color="auto"/>
                        <w:left w:val="none" w:sz="0" w:space="0" w:color="auto"/>
                        <w:bottom w:val="none" w:sz="0" w:space="0" w:color="auto"/>
                        <w:right w:val="none" w:sz="0" w:space="0" w:color="auto"/>
                      </w:divBdr>
                      <w:divsChild>
                        <w:div w:id="1822228829">
                          <w:marLeft w:val="0"/>
                          <w:marRight w:val="0"/>
                          <w:marTop w:val="0"/>
                          <w:marBottom w:val="0"/>
                          <w:divBdr>
                            <w:top w:val="none" w:sz="0" w:space="0" w:color="auto"/>
                            <w:left w:val="none" w:sz="0" w:space="0" w:color="auto"/>
                            <w:bottom w:val="none" w:sz="0" w:space="0" w:color="auto"/>
                            <w:right w:val="none" w:sz="0" w:space="0" w:color="auto"/>
                          </w:divBdr>
                        </w:div>
                      </w:divsChild>
                    </w:div>
                    <w:div w:id="132522563">
                      <w:marLeft w:val="0"/>
                      <w:marRight w:val="0"/>
                      <w:marTop w:val="0"/>
                      <w:marBottom w:val="0"/>
                      <w:divBdr>
                        <w:top w:val="none" w:sz="0" w:space="0" w:color="auto"/>
                        <w:left w:val="none" w:sz="0" w:space="0" w:color="auto"/>
                        <w:bottom w:val="none" w:sz="0" w:space="0" w:color="auto"/>
                        <w:right w:val="none" w:sz="0" w:space="0" w:color="auto"/>
                      </w:divBdr>
                    </w:div>
                    <w:div w:id="1969775412">
                      <w:marLeft w:val="0"/>
                      <w:marRight w:val="0"/>
                      <w:marTop w:val="0"/>
                      <w:marBottom w:val="300"/>
                      <w:divBdr>
                        <w:top w:val="none" w:sz="0" w:space="0" w:color="auto"/>
                        <w:left w:val="none" w:sz="0" w:space="0" w:color="auto"/>
                        <w:bottom w:val="none" w:sz="0" w:space="0" w:color="auto"/>
                        <w:right w:val="none" w:sz="0" w:space="0" w:color="auto"/>
                      </w:divBdr>
                      <w:divsChild>
                        <w:div w:id="69081106">
                          <w:marLeft w:val="0"/>
                          <w:marRight w:val="0"/>
                          <w:marTop w:val="0"/>
                          <w:marBottom w:val="0"/>
                          <w:divBdr>
                            <w:top w:val="none" w:sz="0" w:space="0" w:color="auto"/>
                            <w:left w:val="none" w:sz="0" w:space="0" w:color="auto"/>
                            <w:bottom w:val="none" w:sz="0" w:space="0" w:color="auto"/>
                            <w:right w:val="none" w:sz="0" w:space="0" w:color="auto"/>
                          </w:divBdr>
                        </w:div>
                      </w:divsChild>
                    </w:div>
                    <w:div w:id="144036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058133">
          <w:marLeft w:val="0"/>
          <w:marRight w:val="0"/>
          <w:marTop w:val="0"/>
          <w:marBottom w:val="0"/>
          <w:divBdr>
            <w:top w:val="single" w:sz="6" w:space="0" w:color="EFEFED"/>
            <w:left w:val="none" w:sz="0" w:space="0" w:color="auto"/>
            <w:bottom w:val="none" w:sz="0" w:space="0" w:color="auto"/>
            <w:right w:val="none" w:sz="0" w:space="0" w:color="auto"/>
          </w:divBdr>
        </w:div>
        <w:div w:id="668761">
          <w:marLeft w:val="0"/>
          <w:marRight w:val="0"/>
          <w:marTop w:val="0"/>
          <w:marBottom w:val="0"/>
          <w:divBdr>
            <w:top w:val="single" w:sz="6" w:space="0" w:color="EFEFED"/>
            <w:left w:val="none" w:sz="0" w:space="0" w:color="auto"/>
            <w:bottom w:val="none" w:sz="0" w:space="0" w:color="auto"/>
            <w:right w:val="none" w:sz="0" w:space="0" w:color="auto"/>
          </w:divBdr>
          <w:divsChild>
            <w:div w:id="1201093856">
              <w:marLeft w:val="0"/>
              <w:marRight w:val="0"/>
              <w:marTop w:val="0"/>
              <w:marBottom w:val="0"/>
              <w:divBdr>
                <w:top w:val="none" w:sz="0" w:space="0" w:color="auto"/>
                <w:left w:val="none" w:sz="0" w:space="0" w:color="auto"/>
                <w:bottom w:val="none" w:sz="0" w:space="0" w:color="auto"/>
                <w:right w:val="none" w:sz="0" w:space="0" w:color="auto"/>
              </w:divBdr>
              <w:divsChild>
                <w:div w:id="475218433">
                  <w:marLeft w:val="0"/>
                  <w:marRight w:val="0"/>
                  <w:marTop w:val="0"/>
                  <w:marBottom w:val="0"/>
                  <w:divBdr>
                    <w:top w:val="none" w:sz="0" w:space="0" w:color="auto"/>
                    <w:left w:val="none" w:sz="0" w:space="0" w:color="auto"/>
                    <w:bottom w:val="none" w:sz="0" w:space="0" w:color="auto"/>
                    <w:right w:val="none" w:sz="0" w:space="0" w:color="auto"/>
                  </w:divBdr>
                  <w:divsChild>
                    <w:div w:id="2046712534">
                      <w:marLeft w:val="0"/>
                      <w:marRight w:val="0"/>
                      <w:marTop w:val="0"/>
                      <w:marBottom w:val="0"/>
                      <w:divBdr>
                        <w:top w:val="none" w:sz="0" w:space="0" w:color="auto"/>
                        <w:left w:val="none" w:sz="0" w:space="0" w:color="auto"/>
                        <w:bottom w:val="none" w:sz="0" w:space="0" w:color="auto"/>
                        <w:right w:val="none" w:sz="0" w:space="0" w:color="auto"/>
                      </w:divBdr>
                    </w:div>
                    <w:div w:id="1785877806">
                      <w:marLeft w:val="0"/>
                      <w:marRight w:val="0"/>
                      <w:marTop w:val="0"/>
                      <w:marBottom w:val="0"/>
                      <w:divBdr>
                        <w:top w:val="none" w:sz="0" w:space="0" w:color="auto"/>
                        <w:left w:val="none" w:sz="0" w:space="0" w:color="auto"/>
                        <w:bottom w:val="none" w:sz="0" w:space="0" w:color="auto"/>
                        <w:right w:val="none" w:sz="0" w:space="0" w:color="auto"/>
                      </w:divBdr>
                    </w:div>
                    <w:div w:id="164976557">
                      <w:marLeft w:val="0"/>
                      <w:marRight w:val="0"/>
                      <w:marTop w:val="0"/>
                      <w:marBottom w:val="0"/>
                      <w:divBdr>
                        <w:top w:val="none" w:sz="0" w:space="0" w:color="auto"/>
                        <w:left w:val="none" w:sz="0" w:space="0" w:color="auto"/>
                        <w:bottom w:val="none" w:sz="0" w:space="0" w:color="auto"/>
                        <w:right w:val="none" w:sz="0" w:space="0" w:color="auto"/>
                      </w:divBdr>
                      <w:divsChild>
                        <w:div w:id="1885216553">
                          <w:marLeft w:val="0"/>
                          <w:marRight w:val="0"/>
                          <w:marTop w:val="0"/>
                          <w:marBottom w:val="0"/>
                          <w:divBdr>
                            <w:top w:val="none" w:sz="0" w:space="0" w:color="auto"/>
                            <w:left w:val="none" w:sz="0" w:space="0" w:color="auto"/>
                            <w:bottom w:val="none" w:sz="0" w:space="0" w:color="auto"/>
                            <w:right w:val="none" w:sz="0" w:space="0" w:color="auto"/>
                          </w:divBdr>
                        </w:div>
                        <w:div w:id="193469592">
                          <w:marLeft w:val="0"/>
                          <w:marRight w:val="0"/>
                          <w:marTop w:val="0"/>
                          <w:marBottom w:val="0"/>
                          <w:divBdr>
                            <w:top w:val="none" w:sz="0" w:space="0" w:color="auto"/>
                            <w:left w:val="none" w:sz="0" w:space="0" w:color="auto"/>
                            <w:bottom w:val="none" w:sz="0" w:space="0" w:color="auto"/>
                            <w:right w:val="none" w:sz="0" w:space="0" w:color="auto"/>
                          </w:divBdr>
                        </w:div>
                      </w:divsChild>
                    </w:div>
                    <w:div w:id="983587033">
                      <w:marLeft w:val="0"/>
                      <w:marRight w:val="0"/>
                      <w:marTop w:val="0"/>
                      <w:marBottom w:val="0"/>
                      <w:divBdr>
                        <w:top w:val="none" w:sz="0" w:space="0" w:color="auto"/>
                        <w:left w:val="none" w:sz="0" w:space="0" w:color="auto"/>
                        <w:bottom w:val="none" w:sz="0" w:space="0" w:color="auto"/>
                        <w:right w:val="none" w:sz="0" w:space="0" w:color="auto"/>
                      </w:divBdr>
                      <w:divsChild>
                        <w:div w:id="612901001">
                          <w:marLeft w:val="0"/>
                          <w:marRight w:val="0"/>
                          <w:marTop w:val="0"/>
                          <w:marBottom w:val="0"/>
                          <w:divBdr>
                            <w:top w:val="none" w:sz="0" w:space="0" w:color="auto"/>
                            <w:left w:val="none" w:sz="0" w:space="0" w:color="auto"/>
                            <w:bottom w:val="none" w:sz="0" w:space="0" w:color="auto"/>
                            <w:right w:val="none" w:sz="0" w:space="0" w:color="auto"/>
                          </w:divBdr>
                        </w:div>
                        <w:div w:id="750008368">
                          <w:marLeft w:val="0"/>
                          <w:marRight w:val="0"/>
                          <w:marTop w:val="0"/>
                          <w:marBottom w:val="0"/>
                          <w:divBdr>
                            <w:top w:val="none" w:sz="0" w:space="0" w:color="auto"/>
                            <w:left w:val="none" w:sz="0" w:space="0" w:color="auto"/>
                            <w:bottom w:val="none" w:sz="0" w:space="0" w:color="auto"/>
                            <w:right w:val="none" w:sz="0" w:space="0" w:color="auto"/>
                          </w:divBdr>
                        </w:div>
                        <w:div w:id="715200703">
                          <w:marLeft w:val="0"/>
                          <w:marRight w:val="0"/>
                          <w:marTop w:val="0"/>
                          <w:marBottom w:val="0"/>
                          <w:divBdr>
                            <w:top w:val="none" w:sz="0" w:space="0" w:color="auto"/>
                            <w:left w:val="none" w:sz="0" w:space="0" w:color="auto"/>
                            <w:bottom w:val="none" w:sz="0" w:space="0" w:color="auto"/>
                            <w:right w:val="none" w:sz="0" w:space="0" w:color="auto"/>
                          </w:divBdr>
                        </w:div>
                        <w:div w:id="167806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48429">
                  <w:marLeft w:val="0"/>
                  <w:marRight w:val="0"/>
                  <w:marTop w:val="0"/>
                  <w:marBottom w:val="0"/>
                  <w:divBdr>
                    <w:top w:val="none" w:sz="0" w:space="0" w:color="auto"/>
                    <w:left w:val="none" w:sz="0" w:space="0" w:color="auto"/>
                    <w:bottom w:val="none" w:sz="0" w:space="0" w:color="auto"/>
                    <w:right w:val="none" w:sz="0" w:space="0" w:color="auto"/>
                  </w:divBdr>
                  <w:divsChild>
                    <w:div w:id="1267228014">
                      <w:marLeft w:val="0"/>
                      <w:marRight w:val="0"/>
                      <w:marTop w:val="0"/>
                      <w:marBottom w:val="0"/>
                      <w:divBdr>
                        <w:top w:val="none" w:sz="0" w:space="0" w:color="auto"/>
                        <w:left w:val="none" w:sz="0" w:space="0" w:color="auto"/>
                        <w:bottom w:val="none" w:sz="0" w:space="0" w:color="auto"/>
                        <w:right w:val="none" w:sz="0" w:space="0" w:color="auto"/>
                      </w:divBdr>
                    </w:div>
                    <w:div w:id="806631432">
                      <w:marLeft w:val="0"/>
                      <w:marRight w:val="0"/>
                      <w:marTop w:val="0"/>
                      <w:marBottom w:val="300"/>
                      <w:divBdr>
                        <w:top w:val="none" w:sz="0" w:space="0" w:color="auto"/>
                        <w:left w:val="none" w:sz="0" w:space="0" w:color="auto"/>
                        <w:bottom w:val="none" w:sz="0" w:space="0" w:color="auto"/>
                        <w:right w:val="none" w:sz="0" w:space="0" w:color="auto"/>
                      </w:divBdr>
                      <w:divsChild>
                        <w:div w:id="169295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2510">
                  <w:marLeft w:val="0"/>
                  <w:marRight w:val="0"/>
                  <w:marTop w:val="0"/>
                  <w:marBottom w:val="0"/>
                  <w:divBdr>
                    <w:top w:val="none" w:sz="0" w:space="0" w:color="auto"/>
                    <w:left w:val="none" w:sz="0" w:space="0" w:color="auto"/>
                    <w:bottom w:val="none" w:sz="0" w:space="0" w:color="auto"/>
                    <w:right w:val="none" w:sz="0" w:space="0" w:color="auto"/>
                  </w:divBdr>
                  <w:divsChild>
                    <w:div w:id="1929803463">
                      <w:marLeft w:val="0"/>
                      <w:marRight w:val="0"/>
                      <w:marTop w:val="0"/>
                      <w:marBottom w:val="0"/>
                      <w:divBdr>
                        <w:top w:val="none" w:sz="0" w:space="0" w:color="auto"/>
                        <w:left w:val="none" w:sz="0" w:space="0" w:color="auto"/>
                        <w:bottom w:val="none" w:sz="0" w:space="0" w:color="auto"/>
                        <w:right w:val="none" w:sz="0" w:space="0" w:color="auto"/>
                      </w:divBdr>
                    </w:div>
                    <w:div w:id="790438653">
                      <w:marLeft w:val="0"/>
                      <w:marRight w:val="0"/>
                      <w:marTop w:val="0"/>
                      <w:marBottom w:val="300"/>
                      <w:divBdr>
                        <w:top w:val="none" w:sz="0" w:space="0" w:color="auto"/>
                        <w:left w:val="none" w:sz="0" w:space="0" w:color="auto"/>
                        <w:bottom w:val="none" w:sz="0" w:space="0" w:color="auto"/>
                        <w:right w:val="none" w:sz="0" w:space="0" w:color="auto"/>
                      </w:divBdr>
                      <w:divsChild>
                        <w:div w:id="143748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6827">
                  <w:marLeft w:val="0"/>
                  <w:marRight w:val="0"/>
                  <w:marTop w:val="0"/>
                  <w:marBottom w:val="0"/>
                  <w:divBdr>
                    <w:top w:val="none" w:sz="0" w:space="0" w:color="auto"/>
                    <w:left w:val="none" w:sz="0" w:space="0" w:color="auto"/>
                    <w:bottom w:val="none" w:sz="0" w:space="0" w:color="auto"/>
                    <w:right w:val="none" w:sz="0" w:space="0" w:color="auto"/>
                  </w:divBdr>
                  <w:divsChild>
                    <w:div w:id="95755755">
                      <w:marLeft w:val="0"/>
                      <w:marRight w:val="0"/>
                      <w:marTop w:val="0"/>
                      <w:marBottom w:val="0"/>
                      <w:divBdr>
                        <w:top w:val="none" w:sz="0" w:space="0" w:color="auto"/>
                        <w:left w:val="none" w:sz="0" w:space="0" w:color="auto"/>
                        <w:bottom w:val="none" w:sz="0" w:space="0" w:color="auto"/>
                        <w:right w:val="none" w:sz="0" w:space="0" w:color="auto"/>
                      </w:divBdr>
                    </w:div>
                    <w:div w:id="1330478374">
                      <w:marLeft w:val="0"/>
                      <w:marRight w:val="0"/>
                      <w:marTop w:val="0"/>
                      <w:marBottom w:val="0"/>
                      <w:divBdr>
                        <w:top w:val="none" w:sz="0" w:space="0" w:color="auto"/>
                        <w:left w:val="none" w:sz="0" w:space="0" w:color="auto"/>
                        <w:bottom w:val="none" w:sz="0" w:space="0" w:color="auto"/>
                        <w:right w:val="none" w:sz="0" w:space="0" w:color="auto"/>
                      </w:divBdr>
                    </w:div>
                    <w:div w:id="2088727952">
                      <w:marLeft w:val="0"/>
                      <w:marRight w:val="0"/>
                      <w:marTop w:val="0"/>
                      <w:marBottom w:val="300"/>
                      <w:divBdr>
                        <w:top w:val="none" w:sz="0" w:space="0" w:color="auto"/>
                        <w:left w:val="none" w:sz="0" w:space="0" w:color="auto"/>
                        <w:bottom w:val="none" w:sz="0" w:space="0" w:color="auto"/>
                        <w:right w:val="none" w:sz="0" w:space="0" w:color="auto"/>
                      </w:divBdr>
                      <w:divsChild>
                        <w:div w:id="12774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362637">
                  <w:marLeft w:val="0"/>
                  <w:marRight w:val="0"/>
                  <w:marTop w:val="0"/>
                  <w:marBottom w:val="0"/>
                  <w:divBdr>
                    <w:top w:val="none" w:sz="0" w:space="0" w:color="auto"/>
                    <w:left w:val="none" w:sz="0" w:space="0" w:color="auto"/>
                    <w:bottom w:val="none" w:sz="0" w:space="0" w:color="auto"/>
                    <w:right w:val="none" w:sz="0" w:space="0" w:color="auto"/>
                  </w:divBdr>
                  <w:divsChild>
                    <w:div w:id="1965230189">
                      <w:marLeft w:val="0"/>
                      <w:marRight w:val="0"/>
                      <w:marTop w:val="0"/>
                      <w:marBottom w:val="0"/>
                      <w:divBdr>
                        <w:top w:val="none" w:sz="0" w:space="0" w:color="auto"/>
                        <w:left w:val="none" w:sz="0" w:space="0" w:color="auto"/>
                        <w:bottom w:val="none" w:sz="0" w:space="0" w:color="auto"/>
                        <w:right w:val="none" w:sz="0" w:space="0" w:color="auto"/>
                      </w:divBdr>
                    </w:div>
                    <w:div w:id="690767419">
                      <w:marLeft w:val="0"/>
                      <w:marRight w:val="0"/>
                      <w:marTop w:val="0"/>
                      <w:marBottom w:val="300"/>
                      <w:divBdr>
                        <w:top w:val="none" w:sz="0" w:space="0" w:color="auto"/>
                        <w:left w:val="none" w:sz="0" w:space="0" w:color="auto"/>
                        <w:bottom w:val="none" w:sz="0" w:space="0" w:color="auto"/>
                        <w:right w:val="none" w:sz="0" w:space="0" w:color="auto"/>
                      </w:divBdr>
                      <w:divsChild>
                        <w:div w:id="1454253934">
                          <w:marLeft w:val="0"/>
                          <w:marRight w:val="0"/>
                          <w:marTop w:val="0"/>
                          <w:marBottom w:val="0"/>
                          <w:divBdr>
                            <w:top w:val="none" w:sz="0" w:space="0" w:color="auto"/>
                            <w:left w:val="none" w:sz="0" w:space="0" w:color="auto"/>
                            <w:bottom w:val="none" w:sz="0" w:space="0" w:color="auto"/>
                            <w:right w:val="none" w:sz="0" w:space="0" w:color="auto"/>
                          </w:divBdr>
                        </w:div>
                      </w:divsChild>
                    </w:div>
                    <w:div w:id="1868830791">
                      <w:marLeft w:val="0"/>
                      <w:marRight w:val="0"/>
                      <w:marTop w:val="0"/>
                      <w:marBottom w:val="0"/>
                      <w:divBdr>
                        <w:top w:val="none" w:sz="0" w:space="0" w:color="auto"/>
                        <w:left w:val="none" w:sz="0" w:space="0" w:color="auto"/>
                        <w:bottom w:val="none" w:sz="0" w:space="0" w:color="auto"/>
                        <w:right w:val="none" w:sz="0" w:space="0" w:color="auto"/>
                      </w:divBdr>
                    </w:div>
                    <w:div w:id="1789666243">
                      <w:marLeft w:val="0"/>
                      <w:marRight w:val="0"/>
                      <w:marTop w:val="0"/>
                      <w:marBottom w:val="300"/>
                      <w:divBdr>
                        <w:top w:val="none" w:sz="0" w:space="0" w:color="auto"/>
                        <w:left w:val="none" w:sz="0" w:space="0" w:color="auto"/>
                        <w:bottom w:val="none" w:sz="0" w:space="0" w:color="auto"/>
                        <w:right w:val="none" w:sz="0" w:space="0" w:color="auto"/>
                      </w:divBdr>
                      <w:divsChild>
                        <w:div w:id="20901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68593">
                  <w:marLeft w:val="0"/>
                  <w:marRight w:val="0"/>
                  <w:marTop w:val="0"/>
                  <w:marBottom w:val="0"/>
                  <w:divBdr>
                    <w:top w:val="none" w:sz="0" w:space="0" w:color="auto"/>
                    <w:left w:val="none" w:sz="0" w:space="0" w:color="auto"/>
                    <w:bottom w:val="none" w:sz="0" w:space="0" w:color="auto"/>
                    <w:right w:val="none" w:sz="0" w:space="0" w:color="auto"/>
                  </w:divBdr>
                  <w:divsChild>
                    <w:div w:id="1013729739">
                      <w:marLeft w:val="0"/>
                      <w:marRight w:val="0"/>
                      <w:marTop w:val="0"/>
                      <w:marBottom w:val="0"/>
                      <w:divBdr>
                        <w:top w:val="none" w:sz="0" w:space="0" w:color="auto"/>
                        <w:left w:val="none" w:sz="0" w:space="0" w:color="auto"/>
                        <w:bottom w:val="none" w:sz="0" w:space="0" w:color="auto"/>
                        <w:right w:val="none" w:sz="0" w:space="0" w:color="auto"/>
                      </w:divBdr>
                    </w:div>
                  </w:divsChild>
                </w:div>
                <w:div w:id="519588162">
                  <w:marLeft w:val="0"/>
                  <w:marRight w:val="0"/>
                  <w:marTop w:val="0"/>
                  <w:marBottom w:val="0"/>
                  <w:divBdr>
                    <w:top w:val="none" w:sz="0" w:space="0" w:color="auto"/>
                    <w:left w:val="none" w:sz="0" w:space="0" w:color="auto"/>
                    <w:bottom w:val="none" w:sz="0" w:space="0" w:color="auto"/>
                    <w:right w:val="none" w:sz="0" w:space="0" w:color="auto"/>
                  </w:divBdr>
                  <w:divsChild>
                    <w:div w:id="1526363891">
                      <w:marLeft w:val="0"/>
                      <w:marRight w:val="0"/>
                      <w:marTop w:val="0"/>
                      <w:marBottom w:val="0"/>
                      <w:divBdr>
                        <w:top w:val="none" w:sz="0" w:space="0" w:color="auto"/>
                        <w:left w:val="none" w:sz="0" w:space="0" w:color="auto"/>
                        <w:bottom w:val="none" w:sz="0" w:space="0" w:color="auto"/>
                        <w:right w:val="none" w:sz="0" w:space="0" w:color="auto"/>
                      </w:divBdr>
                    </w:div>
                    <w:div w:id="1886478746">
                      <w:marLeft w:val="0"/>
                      <w:marRight w:val="0"/>
                      <w:marTop w:val="0"/>
                      <w:marBottom w:val="300"/>
                      <w:divBdr>
                        <w:top w:val="none" w:sz="0" w:space="0" w:color="auto"/>
                        <w:left w:val="none" w:sz="0" w:space="0" w:color="auto"/>
                        <w:bottom w:val="none" w:sz="0" w:space="0" w:color="auto"/>
                        <w:right w:val="none" w:sz="0" w:space="0" w:color="auto"/>
                      </w:divBdr>
                      <w:divsChild>
                        <w:div w:id="83231697">
                          <w:marLeft w:val="0"/>
                          <w:marRight w:val="0"/>
                          <w:marTop w:val="0"/>
                          <w:marBottom w:val="0"/>
                          <w:divBdr>
                            <w:top w:val="none" w:sz="0" w:space="0" w:color="auto"/>
                            <w:left w:val="none" w:sz="0" w:space="0" w:color="auto"/>
                            <w:bottom w:val="none" w:sz="0" w:space="0" w:color="auto"/>
                            <w:right w:val="none" w:sz="0" w:space="0" w:color="auto"/>
                          </w:divBdr>
                        </w:div>
                      </w:divsChild>
                    </w:div>
                    <w:div w:id="1088430420">
                      <w:marLeft w:val="0"/>
                      <w:marRight w:val="0"/>
                      <w:marTop w:val="0"/>
                      <w:marBottom w:val="0"/>
                      <w:divBdr>
                        <w:top w:val="none" w:sz="0" w:space="0" w:color="auto"/>
                        <w:left w:val="none" w:sz="0" w:space="0" w:color="auto"/>
                        <w:bottom w:val="none" w:sz="0" w:space="0" w:color="auto"/>
                        <w:right w:val="none" w:sz="0" w:space="0" w:color="auto"/>
                      </w:divBdr>
                      <w:divsChild>
                        <w:div w:id="20777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6582">
                  <w:marLeft w:val="0"/>
                  <w:marRight w:val="0"/>
                  <w:marTop w:val="0"/>
                  <w:marBottom w:val="0"/>
                  <w:divBdr>
                    <w:top w:val="none" w:sz="0" w:space="0" w:color="auto"/>
                    <w:left w:val="none" w:sz="0" w:space="0" w:color="auto"/>
                    <w:bottom w:val="none" w:sz="0" w:space="0" w:color="auto"/>
                    <w:right w:val="none" w:sz="0" w:space="0" w:color="auto"/>
                  </w:divBdr>
                  <w:divsChild>
                    <w:div w:id="7949892">
                      <w:marLeft w:val="0"/>
                      <w:marRight w:val="0"/>
                      <w:marTop w:val="0"/>
                      <w:marBottom w:val="0"/>
                      <w:divBdr>
                        <w:top w:val="none" w:sz="0" w:space="0" w:color="auto"/>
                        <w:left w:val="none" w:sz="0" w:space="0" w:color="auto"/>
                        <w:bottom w:val="none" w:sz="0" w:space="0" w:color="auto"/>
                        <w:right w:val="none" w:sz="0" w:space="0" w:color="auto"/>
                      </w:divBdr>
                    </w:div>
                    <w:div w:id="1216698788">
                      <w:marLeft w:val="0"/>
                      <w:marRight w:val="0"/>
                      <w:marTop w:val="0"/>
                      <w:marBottom w:val="300"/>
                      <w:divBdr>
                        <w:top w:val="none" w:sz="0" w:space="0" w:color="auto"/>
                        <w:left w:val="none" w:sz="0" w:space="0" w:color="auto"/>
                        <w:bottom w:val="none" w:sz="0" w:space="0" w:color="auto"/>
                        <w:right w:val="none" w:sz="0" w:space="0" w:color="auto"/>
                      </w:divBdr>
                      <w:divsChild>
                        <w:div w:id="5612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44082">
                  <w:marLeft w:val="0"/>
                  <w:marRight w:val="0"/>
                  <w:marTop w:val="0"/>
                  <w:marBottom w:val="0"/>
                  <w:divBdr>
                    <w:top w:val="none" w:sz="0" w:space="0" w:color="auto"/>
                    <w:left w:val="none" w:sz="0" w:space="0" w:color="auto"/>
                    <w:bottom w:val="none" w:sz="0" w:space="0" w:color="auto"/>
                    <w:right w:val="none" w:sz="0" w:space="0" w:color="auto"/>
                  </w:divBdr>
                  <w:divsChild>
                    <w:div w:id="564027337">
                      <w:marLeft w:val="0"/>
                      <w:marRight w:val="0"/>
                      <w:marTop w:val="0"/>
                      <w:marBottom w:val="0"/>
                      <w:divBdr>
                        <w:top w:val="none" w:sz="0" w:space="0" w:color="auto"/>
                        <w:left w:val="none" w:sz="0" w:space="0" w:color="auto"/>
                        <w:bottom w:val="none" w:sz="0" w:space="0" w:color="auto"/>
                        <w:right w:val="none" w:sz="0" w:space="0" w:color="auto"/>
                      </w:divBdr>
                    </w:div>
                    <w:div w:id="1490822632">
                      <w:marLeft w:val="0"/>
                      <w:marRight w:val="0"/>
                      <w:marTop w:val="0"/>
                      <w:marBottom w:val="0"/>
                      <w:divBdr>
                        <w:top w:val="none" w:sz="0" w:space="0" w:color="auto"/>
                        <w:left w:val="none" w:sz="0" w:space="0" w:color="auto"/>
                        <w:bottom w:val="none" w:sz="0" w:space="0" w:color="auto"/>
                        <w:right w:val="none" w:sz="0" w:space="0" w:color="auto"/>
                      </w:divBdr>
                    </w:div>
                    <w:div w:id="342754798">
                      <w:marLeft w:val="0"/>
                      <w:marRight w:val="0"/>
                      <w:marTop w:val="0"/>
                      <w:marBottom w:val="300"/>
                      <w:divBdr>
                        <w:top w:val="none" w:sz="0" w:space="0" w:color="auto"/>
                        <w:left w:val="none" w:sz="0" w:space="0" w:color="auto"/>
                        <w:bottom w:val="none" w:sz="0" w:space="0" w:color="auto"/>
                        <w:right w:val="none" w:sz="0" w:space="0" w:color="auto"/>
                      </w:divBdr>
                      <w:divsChild>
                        <w:div w:id="15378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379538">
          <w:marLeft w:val="0"/>
          <w:marRight w:val="0"/>
          <w:marTop w:val="0"/>
          <w:marBottom w:val="0"/>
          <w:divBdr>
            <w:top w:val="single" w:sz="6" w:space="0" w:color="EFEFED"/>
            <w:left w:val="none" w:sz="0" w:space="0" w:color="auto"/>
            <w:bottom w:val="none" w:sz="0" w:space="0" w:color="auto"/>
            <w:right w:val="none" w:sz="0" w:space="0" w:color="auto"/>
          </w:divBdr>
          <w:divsChild>
            <w:div w:id="1679457693">
              <w:marLeft w:val="0"/>
              <w:marRight w:val="0"/>
              <w:marTop w:val="0"/>
              <w:marBottom w:val="0"/>
              <w:divBdr>
                <w:top w:val="none" w:sz="0" w:space="0" w:color="auto"/>
                <w:left w:val="none" w:sz="0" w:space="0" w:color="auto"/>
                <w:bottom w:val="none" w:sz="0" w:space="0" w:color="auto"/>
                <w:right w:val="none" w:sz="0" w:space="0" w:color="auto"/>
              </w:divBdr>
              <w:divsChild>
                <w:div w:id="1584728576">
                  <w:marLeft w:val="0"/>
                  <w:marRight w:val="0"/>
                  <w:marTop w:val="0"/>
                  <w:marBottom w:val="0"/>
                  <w:divBdr>
                    <w:top w:val="none" w:sz="0" w:space="0" w:color="auto"/>
                    <w:left w:val="none" w:sz="0" w:space="0" w:color="auto"/>
                    <w:bottom w:val="none" w:sz="0" w:space="0" w:color="auto"/>
                    <w:right w:val="none" w:sz="0" w:space="0" w:color="auto"/>
                  </w:divBdr>
                  <w:divsChild>
                    <w:div w:id="1347714319">
                      <w:marLeft w:val="0"/>
                      <w:marRight w:val="0"/>
                      <w:marTop w:val="0"/>
                      <w:marBottom w:val="0"/>
                      <w:divBdr>
                        <w:top w:val="none" w:sz="0" w:space="0" w:color="auto"/>
                        <w:left w:val="none" w:sz="0" w:space="0" w:color="auto"/>
                        <w:bottom w:val="none" w:sz="0" w:space="0" w:color="auto"/>
                        <w:right w:val="none" w:sz="0" w:space="0" w:color="auto"/>
                      </w:divBdr>
                    </w:div>
                    <w:div w:id="1487938297">
                      <w:marLeft w:val="0"/>
                      <w:marRight w:val="0"/>
                      <w:marTop w:val="0"/>
                      <w:marBottom w:val="0"/>
                      <w:divBdr>
                        <w:top w:val="none" w:sz="0" w:space="0" w:color="auto"/>
                        <w:left w:val="none" w:sz="0" w:space="0" w:color="auto"/>
                        <w:bottom w:val="none" w:sz="0" w:space="0" w:color="auto"/>
                        <w:right w:val="none" w:sz="0" w:space="0" w:color="auto"/>
                      </w:divBdr>
                    </w:div>
                    <w:div w:id="1331911979">
                      <w:marLeft w:val="0"/>
                      <w:marRight w:val="0"/>
                      <w:marTop w:val="0"/>
                      <w:marBottom w:val="0"/>
                      <w:divBdr>
                        <w:top w:val="none" w:sz="0" w:space="0" w:color="auto"/>
                        <w:left w:val="none" w:sz="0" w:space="0" w:color="auto"/>
                        <w:bottom w:val="none" w:sz="0" w:space="0" w:color="auto"/>
                        <w:right w:val="none" w:sz="0" w:space="0" w:color="auto"/>
                      </w:divBdr>
                      <w:divsChild>
                        <w:div w:id="102520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6018">
                  <w:marLeft w:val="0"/>
                  <w:marRight w:val="0"/>
                  <w:marTop w:val="0"/>
                  <w:marBottom w:val="0"/>
                  <w:divBdr>
                    <w:top w:val="none" w:sz="0" w:space="0" w:color="auto"/>
                    <w:left w:val="none" w:sz="0" w:space="0" w:color="auto"/>
                    <w:bottom w:val="none" w:sz="0" w:space="0" w:color="auto"/>
                    <w:right w:val="none" w:sz="0" w:space="0" w:color="auto"/>
                  </w:divBdr>
                  <w:divsChild>
                    <w:div w:id="1072434235">
                      <w:marLeft w:val="0"/>
                      <w:marRight w:val="0"/>
                      <w:marTop w:val="0"/>
                      <w:marBottom w:val="0"/>
                      <w:divBdr>
                        <w:top w:val="none" w:sz="0" w:space="0" w:color="auto"/>
                        <w:left w:val="none" w:sz="0" w:space="0" w:color="auto"/>
                        <w:bottom w:val="none" w:sz="0" w:space="0" w:color="auto"/>
                        <w:right w:val="none" w:sz="0" w:space="0" w:color="auto"/>
                      </w:divBdr>
                    </w:div>
                    <w:div w:id="475147989">
                      <w:marLeft w:val="0"/>
                      <w:marRight w:val="0"/>
                      <w:marTop w:val="0"/>
                      <w:marBottom w:val="300"/>
                      <w:divBdr>
                        <w:top w:val="none" w:sz="0" w:space="0" w:color="auto"/>
                        <w:left w:val="none" w:sz="0" w:space="0" w:color="auto"/>
                        <w:bottom w:val="none" w:sz="0" w:space="0" w:color="auto"/>
                        <w:right w:val="none" w:sz="0" w:space="0" w:color="auto"/>
                      </w:divBdr>
                      <w:divsChild>
                        <w:div w:id="1124738265">
                          <w:marLeft w:val="0"/>
                          <w:marRight w:val="0"/>
                          <w:marTop w:val="0"/>
                          <w:marBottom w:val="60"/>
                          <w:divBdr>
                            <w:top w:val="none" w:sz="0" w:space="0" w:color="auto"/>
                            <w:left w:val="none" w:sz="0" w:space="0" w:color="auto"/>
                            <w:bottom w:val="none" w:sz="0" w:space="0" w:color="auto"/>
                            <w:right w:val="none" w:sz="0" w:space="0" w:color="auto"/>
                          </w:divBdr>
                        </w:div>
                        <w:div w:id="936212662">
                          <w:marLeft w:val="0"/>
                          <w:marRight w:val="0"/>
                          <w:marTop w:val="0"/>
                          <w:marBottom w:val="0"/>
                          <w:divBdr>
                            <w:top w:val="none" w:sz="0" w:space="0" w:color="auto"/>
                            <w:left w:val="none" w:sz="0" w:space="0" w:color="auto"/>
                            <w:bottom w:val="none" w:sz="0" w:space="0" w:color="auto"/>
                            <w:right w:val="none" w:sz="0" w:space="0" w:color="auto"/>
                          </w:divBdr>
                        </w:div>
                      </w:divsChild>
                    </w:div>
                    <w:div w:id="1114982823">
                      <w:marLeft w:val="0"/>
                      <w:marRight w:val="0"/>
                      <w:marTop w:val="0"/>
                      <w:marBottom w:val="0"/>
                      <w:divBdr>
                        <w:top w:val="none" w:sz="0" w:space="0" w:color="auto"/>
                        <w:left w:val="none" w:sz="0" w:space="0" w:color="auto"/>
                        <w:bottom w:val="none" w:sz="0" w:space="0" w:color="auto"/>
                        <w:right w:val="none" w:sz="0" w:space="0" w:color="auto"/>
                      </w:divBdr>
                    </w:div>
                    <w:div w:id="1293366530">
                      <w:marLeft w:val="0"/>
                      <w:marRight w:val="0"/>
                      <w:marTop w:val="0"/>
                      <w:marBottom w:val="300"/>
                      <w:divBdr>
                        <w:top w:val="none" w:sz="0" w:space="0" w:color="auto"/>
                        <w:left w:val="none" w:sz="0" w:space="0" w:color="auto"/>
                        <w:bottom w:val="none" w:sz="0" w:space="0" w:color="auto"/>
                        <w:right w:val="none" w:sz="0" w:space="0" w:color="auto"/>
                      </w:divBdr>
                      <w:divsChild>
                        <w:div w:id="677344203">
                          <w:marLeft w:val="0"/>
                          <w:marRight w:val="0"/>
                          <w:marTop w:val="0"/>
                          <w:marBottom w:val="0"/>
                          <w:divBdr>
                            <w:top w:val="none" w:sz="0" w:space="0" w:color="auto"/>
                            <w:left w:val="none" w:sz="0" w:space="0" w:color="auto"/>
                            <w:bottom w:val="none" w:sz="0" w:space="0" w:color="auto"/>
                            <w:right w:val="none" w:sz="0" w:space="0" w:color="auto"/>
                          </w:divBdr>
                        </w:div>
                      </w:divsChild>
                    </w:div>
                    <w:div w:id="714349173">
                      <w:marLeft w:val="0"/>
                      <w:marRight w:val="0"/>
                      <w:marTop w:val="0"/>
                      <w:marBottom w:val="0"/>
                      <w:divBdr>
                        <w:top w:val="none" w:sz="0" w:space="0" w:color="auto"/>
                        <w:left w:val="none" w:sz="0" w:space="0" w:color="auto"/>
                        <w:bottom w:val="none" w:sz="0" w:space="0" w:color="auto"/>
                        <w:right w:val="none" w:sz="0" w:space="0" w:color="auto"/>
                      </w:divBdr>
                    </w:div>
                    <w:div w:id="1474104448">
                      <w:marLeft w:val="0"/>
                      <w:marRight w:val="0"/>
                      <w:marTop w:val="0"/>
                      <w:marBottom w:val="300"/>
                      <w:divBdr>
                        <w:top w:val="none" w:sz="0" w:space="0" w:color="auto"/>
                        <w:left w:val="none" w:sz="0" w:space="0" w:color="auto"/>
                        <w:bottom w:val="none" w:sz="0" w:space="0" w:color="auto"/>
                        <w:right w:val="none" w:sz="0" w:space="0" w:color="auto"/>
                      </w:divBdr>
                      <w:divsChild>
                        <w:div w:id="26531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70697">
                  <w:marLeft w:val="0"/>
                  <w:marRight w:val="0"/>
                  <w:marTop w:val="0"/>
                  <w:marBottom w:val="0"/>
                  <w:divBdr>
                    <w:top w:val="none" w:sz="0" w:space="0" w:color="auto"/>
                    <w:left w:val="none" w:sz="0" w:space="0" w:color="auto"/>
                    <w:bottom w:val="none" w:sz="0" w:space="0" w:color="auto"/>
                    <w:right w:val="none" w:sz="0" w:space="0" w:color="auto"/>
                  </w:divBdr>
                  <w:divsChild>
                    <w:div w:id="2136439280">
                      <w:marLeft w:val="0"/>
                      <w:marRight w:val="0"/>
                      <w:marTop w:val="0"/>
                      <w:marBottom w:val="0"/>
                      <w:divBdr>
                        <w:top w:val="none" w:sz="0" w:space="0" w:color="auto"/>
                        <w:left w:val="none" w:sz="0" w:space="0" w:color="auto"/>
                        <w:bottom w:val="none" w:sz="0" w:space="0" w:color="auto"/>
                        <w:right w:val="none" w:sz="0" w:space="0" w:color="auto"/>
                      </w:divBdr>
                    </w:div>
                    <w:div w:id="693502630">
                      <w:marLeft w:val="0"/>
                      <w:marRight w:val="0"/>
                      <w:marTop w:val="0"/>
                      <w:marBottom w:val="0"/>
                      <w:divBdr>
                        <w:top w:val="none" w:sz="0" w:space="0" w:color="auto"/>
                        <w:left w:val="none" w:sz="0" w:space="0" w:color="auto"/>
                        <w:bottom w:val="none" w:sz="0" w:space="0" w:color="auto"/>
                        <w:right w:val="none" w:sz="0" w:space="0" w:color="auto"/>
                      </w:divBdr>
                    </w:div>
                    <w:div w:id="336155287">
                      <w:marLeft w:val="0"/>
                      <w:marRight w:val="0"/>
                      <w:marTop w:val="0"/>
                      <w:marBottom w:val="300"/>
                      <w:divBdr>
                        <w:top w:val="none" w:sz="0" w:space="0" w:color="auto"/>
                        <w:left w:val="none" w:sz="0" w:space="0" w:color="auto"/>
                        <w:bottom w:val="none" w:sz="0" w:space="0" w:color="auto"/>
                        <w:right w:val="none" w:sz="0" w:space="0" w:color="auto"/>
                      </w:divBdr>
                      <w:divsChild>
                        <w:div w:id="405617670">
                          <w:marLeft w:val="0"/>
                          <w:marRight w:val="0"/>
                          <w:marTop w:val="0"/>
                          <w:marBottom w:val="60"/>
                          <w:divBdr>
                            <w:top w:val="none" w:sz="0" w:space="0" w:color="auto"/>
                            <w:left w:val="none" w:sz="0" w:space="0" w:color="auto"/>
                            <w:bottom w:val="none" w:sz="0" w:space="0" w:color="auto"/>
                            <w:right w:val="none" w:sz="0" w:space="0" w:color="auto"/>
                          </w:divBdr>
                        </w:div>
                        <w:div w:id="1459907178">
                          <w:marLeft w:val="0"/>
                          <w:marRight w:val="0"/>
                          <w:marTop w:val="0"/>
                          <w:marBottom w:val="0"/>
                          <w:divBdr>
                            <w:top w:val="none" w:sz="0" w:space="0" w:color="auto"/>
                            <w:left w:val="none" w:sz="0" w:space="0" w:color="auto"/>
                            <w:bottom w:val="none" w:sz="0" w:space="0" w:color="auto"/>
                            <w:right w:val="none" w:sz="0" w:space="0" w:color="auto"/>
                          </w:divBdr>
                        </w:div>
                      </w:divsChild>
                    </w:div>
                    <w:div w:id="308558473">
                      <w:marLeft w:val="0"/>
                      <w:marRight w:val="0"/>
                      <w:marTop w:val="0"/>
                      <w:marBottom w:val="300"/>
                      <w:divBdr>
                        <w:top w:val="none" w:sz="0" w:space="0" w:color="auto"/>
                        <w:left w:val="none" w:sz="0" w:space="0" w:color="auto"/>
                        <w:bottom w:val="none" w:sz="0" w:space="0" w:color="auto"/>
                        <w:right w:val="none" w:sz="0" w:space="0" w:color="auto"/>
                      </w:divBdr>
                      <w:divsChild>
                        <w:div w:id="268632870">
                          <w:marLeft w:val="0"/>
                          <w:marRight w:val="0"/>
                          <w:marTop w:val="0"/>
                          <w:marBottom w:val="60"/>
                          <w:divBdr>
                            <w:top w:val="none" w:sz="0" w:space="0" w:color="auto"/>
                            <w:left w:val="none" w:sz="0" w:space="0" w:color="auto"/>
                            <w:bottom w:val="none" w:sz="0" w:space="0" w:color="auto"/>
                            <w:right w:val="none" w:sz="0" w:space="0" w:color="auto"/>
                          </w:divBdr>
                        </w:div>
                        <w:div w:id="1062603167">
                          <w:marLeft w:val="0"/>
                          <w:marRight w:val="0"/>
                          <w:marTop w:val="0"/>
                          <w:marBottom w:val="0"/>
                          <w:divBdr>
                            <w:top w:val="none" w:sz="0" w:space="0" w:color="auto"/>
                            <w:left w:val="none" w:sz="0" w:space="0" w:color="auto"/>
                            <w:bottom w:val="none" w:sz="0" w:space="0" w:color="auto"/>
                            <w:right w:val="none" w:sz="0" w:space="0" w:color="auto"/>
                          </w:divBdr>
                        </w:div>
                      </w:divsChild>
                    </w:div>
                    <w:div w:id="54637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713423">
          <w:marLeft w:val="0"/>
          <w:marRight w:val="0"/>
          <w:marTop w:val="0"/>
          <w:marBottom w:val="0"/>
          <w:divBdr>
            <w:top w:val="single" w:sz="6" w:space="0" w:color="EFEFED"/>
            <w:left w:val="none" w:sz="0" w:space="0" w:color="auto"/>
            <w:bottom w:val="none" w:sz="0" w:space="0" w:color="auto"/>
            <w:right w:val="none" w:sz="0" w:space="0" w:color="auto"/>
          </w:divBdr>
          <w:divsChild>
            <w:div w:id="1854151427">
              <w:marLeft w:val="0"/>
              <w:marRight w:val="0"/>
              <w:marTop w:val="0"/>
              <w:marBottom w:val="0"/>
              <w:divBdr>
                <w:top w:val="none" w:sz="0" w:space="0" w:color="auto"/>
                <w:left w:val="none" w:sz="0" w:space="0" w:color="auto"/>
                <w:bottom w:val="none" w:sz="0" w:space="0" w:color="auto"/>
                <w:right w:val="none" w:sz="0" w:space="0" w:color="auto"/>
              </w:divBdr>
              <w:divsChild>
                <w:div w:id="384530710">
                  <w:marLeft w:val="0"/>
                  <w:marRight w:val="0"/>
                  <w:marTop w:val="0"/>
                  <w:marBottom w:val="0"/>
                  <w:divBdr>
                    <w:top w:val="none" w:sz="0" w:space="0" w:color="auto"/>
                    <w:left w:val="none" w:sz="0" w:space="0" w:color="auto"/>
                    <w:bottom w:val="none" w:sz="0" w:space="0" w:color="auto"/>
                    <w:right w:val="none" w:sz="0" w:space="0" w:color="auto"/>
                  </w:divBdr>
                  <w:divsChild>
                    <w:div w:id="1574006629">
                      <w:marLeft w:val="0"/>
                      <w:marRight w:val="0"/>
                      <w:marTop w:val="0"/>
                      <w:marBottom w:val="0"/>
                      <w:divBdr>
                        <w:top w:val="none" w:sz="0" w:space="0" w:color="auto"/>
                        <w:left w:val="none" w:sz="0" w:space="0" w:color="auto"/>
                        <w:bottom w:val="none" w:sz="0" w:space="0" w:color="auto"/>
                        <w:right w:val="none" w:sz="0" w:space="0" w:color="auto"/>
                      </w:divBdr>
                    </w:div>
                    <w:div w:id="422798966">
                      <w:marLeft w:val="0"/>
                      <w:marRight w:val="0"/>
                      <w:marTop w:val="0"/>
                      <w:marBottom w:val="300"/>
                      <w:divBdr>
                        <w:top w:val="none" w:sz="0" w:space="0" w:color="auto"/>
                        <w:left w:val="none" w:sz="0" w:space="0" w:color="auto"/>
                        <w:bottom w:val="none" w:sz="0" w:space="0" w:color="auto"/>
                        <w:right w:val="none" w:sz="0" w:space="0" w:color="auto"/>
                      </w:divBdr>
                      <w:divsChild>
                        <w:div w:id="591738744">
                          <w:marLeft w:val="0"/>
                          <w:marRight w:val="0"/>
                          <w:marTop w:val="0"/>
                          <w:marBottom w:val="0"/>
                          <w:divBdr>
                            <w:top w:val="none" w:sz="0" w:space="0" w:color="auto"/>
                            <w:left w:val="none" w:sz="0" w:space="0" w:color="auto"/>
                            <w:bottom w:val="none" w:sz="0" w:space="0" w:color="auto"/>
                            <w:right w:val="none" w:sz="0" w:space="0" w:color="auto"/>
                          </w:divBdr>
                        </w:div>
                      </w:divsChild>
                    </w:div>
                    <w:div w:id="1383796047">
                      <w:marLeft w:val="0"/>
                      <w:marRight w:val="0"/>
                      <w:marTop w:val="0"/>
                      <w:marBottom w:val="0"/>
                      <w:divBdr>
                        <w:top w:val="none" w:sz="0" w:space="0" w:color="auto"/>
                        <w:left w:val="none" w:sz="0" w:space="0" w:color="auto"/>
                        <w:bottom w:val="none" w:sz="0" w:space="0" w:color="auto"/>
                        <w:right w:val="none" w:sz="0" w:space="0" w:color="auto"/>
                      </w:divBdr>
                    </w:div>
                  </w:divsChild>
                </w:div>
                <w:div w:id="1125274770">
                  <w:marLeft w:val="0"/>
                  <w:marRight w:val="0"/>
                  <w:marTop w:val="0"/>
                  <w:marBottom w:val="0"/>
                  <w:divBdr>
                    <w:top w:val="none" w:sz="0" w:space="0" w:color="auto"/>
                    <w:left w:val="none" w:sz="0" w:space="0" w:color="auto"/>
                    <w:bottom w:val="none" w:sz="0" w:space="0" w:color="auto"/>
                    <w:right w:val="none" w:sz="0" w:space="0" w:color="auto"/>
                  </w:divBdr>
                  <w:divsChild>
                    <w:div w:id="1728604462">
                      <w:marLeft w:val="0"/>
                      <w:marRight w:val="0"/>
                      <w:marTop w:val="0"/>
                      <w:marBottom w:val="0"/>
                      <w:divBdr>
                        <w:top w:val="none" w:sz="0" w:space="0" w:color="auto"/>
                        <w:left w:val="none" w:sz="0" w:space="0" w:color="auto"/>
                        <w:bottom w:val="none" w:sz="0" w:space="0" w:color="auto"/>
                        <w:right w:val="none" w:sz="0" w:space="0" w:color="auto"/>
                      </w:divBdr>
                    </w:div>
                    <w:div w:id="874466088">
                      <w:marLeft w:val="0"/>
                      <w:marRight w:val="0"/>
                      <w:marTop w:val="0"/>
                      <w:marBottom w:val="300"/>
                      <w:divBdr>
                        <w:top w:val="none" w:sz="0" w:space="0" w:color="auto"/>
                        <w:left w:val="none" w:sz="0" w:space="0" w:color="auto"/>
                        <w:bottom w:val="none" w:sz="0" w:space="0" w:color="auto"/>
                        <w:right w:val="none" w:sz="0" w:space="0" w:color="auto"/>
                      </w:divBdr>
                      <w:divsChild>
                        <w:div w:id="998652079">
                          <w:marLeft w:val="0"/>
                          <w:marRight w:val="0"/>
                          <w:marTop w:val="0"/>
                          <w:marBottom w:val="0"/>
                          <w:divBdr>
                            <w:top w:val="none" w:sz="0" w:space="0" w:color="auto"/>
                            <w:left w:val="none" w:sz="0" w:space="0" w:color="auto"/>
                            <w:bottom w:val="none" w:sz="0" w:space="0" w:color="auto"/>
                            <w:right w:val="none" w:sz="0" w:space="0" w:color="auto"/>
                          </w:divBdr>
                        </w:div>
                      </w:divsChild>
                    </w:div>
                    <w:div w:id="1843427710">
                      <w:marLeft w:val="0"/>
                      <w:marRight w:val="0"/>
                      <w:marTop w:val="0"/>
                      <w:marBottom w:val="0"/>
                      <w:divBdr>
                        <w:top w:val="none" w:sz="0" w:space="0" w:color="auto"/>
                        <w:left w:val="none" w:sz="0" w:space="0" w:color="auto"/>
                        <w:bottom w:val="none" w:sz="0" w:space="0" w:color="auto"/>
                        <w:right w:val="none" w:sz="0" w:space="0" w:color="auto"/>
                      </w:divBdr>
                    </w:div>
                    <w:div w:id="80611690">
                      <w:marLeft w:val="0"/>
                      <w:marRight w:val="0"/>
                      <w:marTop w:val="0"/>
                      <w:marBottom w:val="0"/>
                      <w:divBdr>
                        <w:top w:val="none" w:sz="0" w:space="0" w:color="auto"/>
                        <w:left w:val="none" w:sz="0" w:space="0" w:color="auto"/>
                        <w:bottom w:val="none" w:sz="0" w:space="0" w:color="auto"/>
                        <w:right w:val="none" w:sz="0" w:space="0" w:color="auto"/>
                      </w:divBdr>
                    </w:div>
                  </w:divsChild>
                </w:div>
                <w:div w:id="1964723165">
                  <w:marLeft w:val="0"/>
                  <w:marRight w:val="0"/>
                  <w:marTop w:val="0"/>
                  <w:marBottom w:val="0"/>
                  <w:divBdr>
                    <w:top w:val="none" w:sz="0" w:space="0" w:color="auto"/>
                    <w:left w:val="none" w:sz="0" w:space="0" w:color="auto"/>
                    <w:bottom w:val="none" w:sz="0" w:space="0" w:color="auto"/>
                    <w:right w:val="none" w:sz="0" w:space="0" w:color="auto"/>
                  </w:divBdr>
                  <w:divsChild>
                    <w:div w:id="1971202928">
                      <w:marLeft w:val="0"/>
                      <w:marRight w:val="0"/>
                      <w:marTop w:val="0"/>
                      <w:marBottom w:val="0"/>
                      <w:divBdr>
                        <w:top w:val="none" w:sz="0" w:space="0" w:color="auto"/>
                        <w:left w:val="none" w:sz="0" w:space="0" w:color="auto"/>
                        <w:bottom w:val="none" w:sz="0" w:space="0" w:color="auto"/>
                        <w:right w:val="none" w:sz="0" w:space="0" w:color="auto"/>
                      </w:divBdr>
                    </w:div>
                    <w:div w:id="1299606671">
                      <w:marLeft w:val="0"/>
                      <w:marRight w:val="0"/>
                      <w:marTop w:val="0"/>
                      <w:marBottom w:val="300"/>
                      <w:divBdr>
                        <w:top w:val="none" w:sz="0" w:space="0" w:color="auto"/>
                        <w:left w:val="none" w:sz="0" w:space="0" w:color="auto"/>
                        <w:bottom w:val="none" w:sz="0" w:space="0" w:color="auto"/>
                        <w:right w:val="none" w:sz="0" w:space="0" w:color="auto"/>
                      </w:divBdr>
                      <w:divsChild>
                        <w:div w:id="246041737">
                          <w:marLeft w:val="0"/>
                          <w:marRight w:val="0"/>
                          <w:marTop w:val="0"/>
                          <w:marBottom w:val="0"/>
                          <w:divBdr>
                            <w:top w:val="none" w:sz="0" w:space="0" w:color="auto"/>
                            <w:left w:val="none" w:sz="0" w:space="0" w:color="auto"/>
                            <w:bottom w:val="none" w:sz="0" w:space="0" w:color="auto"/>
                            <w:right w:val="none" w:sz="0" w:space="0" w:color="auto"/>
                          </w:divBdr>
                        </w:div>
                      </w:divsChild>
                    </w:div>
                    <w:div w:id="1292056513">
                      <w:marLeft w:val="0"/>
                      <w:marRight w:val="0"/>
                      <w:marTop w:val="0"/>
                      <w:marBottom w:val="0"/>
                      <w:divBdr>
                        <w:top w:val="none" w:sz="0" w:space="0" w:color="auto"/>
                        <w:left w:val="none" w:sz="0" w:space="0" w:color="auto"/>
                        <w:bottom w:val="none" w:sz="0" w:space="0" w:color="auto"/>
                        <w:right w:val="none" w:sz="0" w:space="0" w:color="auto"/>
                      </w:divBdr>
                    </w:div>
                  </w:divsChild>
                </w:div>
                <w:div w:id="1482962204">
                  <w:marLeft w:val="0"/>
                  <w:marRight w:val="0"/>
                  <w:marTop w:val="0"/>
                  <w:marBottom w:val="0"/>
                  <w:divBdr>
                    <w:top w:val="none" w:sz="0" w:space="0" w:color="auto"/>
                    <w:left w:val="none" w:sz="0" w:space="0" w:color="auto"/>
                    <w:bottom w:val="none" w:sz="0" w:space="0" w:color="auto"/>
                    <w:right w:val="none" w:sz="0" w:space="0" w:color="auto"/>
                  </w:divBdr>
                  <w:divsChild>
                    <w:div w:id="109714584">
                      <w:marLeft w:val="0"/>
                      <w:marRight w:val="0"/>
                      <w:marTop w:val="0"/>
                      <w:marBottom w:val="0"/>
                      <w:divBdr>
                        <w:top w:val="none" w:sz="0" w:space="0" w:color="auto"/>
                        <w:left w:val="none" w:sz="0" w:space="0" w:color="auto"/>
                        <w:bottom w:val="none" w:sz="0" w:space="0" w:color="auto"/>
                        <w:right w:val="none" w:sz="0" w:space="0" w:color="auto"/>
                      </w:divBdr>
                    </w:div>
                    <w:div w:id="228228567">
                      <w:marLeft w:val="0"/>
                      <w:marRight w:val="0"/>
                      <w:marTop w:val="0"/>
                      <w:marBottom w:val="300"/>
                      <w:divBdr>
                        <w:top w:val="none" w:sz="0" w:space="0" w:color="auto"/>
                        <w:left w:val="none" w:sz="0" w:space="0" w:color="auto"/>
                        <w:bottom w:val="none" w:sz="0" w:space="0" w:color="auto"/>
                        <w:right w:val="none" w:sz="0" w:space="0" w:color="auto"/>
                      </w:divBdr>
                      <w:divsChild>
                        <w:div w:id="375012547">
                          <w:marLeft w:val="0"/>
                          <w:marRight w:val="0"/>
                          <w:marTop w:val="0"/>
                          <w:marBottom w:val="0"/>
                          <w:divBdr>
                            <w:top w:val="none" w:sz="0" w:space="0" w:color="auto"/>
                            <w:left w:val="none" w:sz="0" w:space="0" w:color="auto"/>
                            <w:bottom w:val="none" w:sz="0" w:space="0" w:color="auto"/>
                            <w:right w:val="none" w:sz="0" w:space="0" w:color="auto"/>
                          </w:divBdr>
                        </w:div>
                      </w:divsChild>
                    </w:div>
                    <w:div w:id="1163810711">
                      <w:marLeft w:val="0"/>
                      <w:marRight w:val="0"/>
                      <w:marTop w:val="0"/>
                      <w:marBottom w:val="0"/>
                      <w:divBdr>
                        <w:top w:val="none" w:sz="0" w:space="0" w:color="auto"/>
                        <w:left w:val="none" w:sz="0" w:space="0" w:color="auto"/>
                        <w:bottom w:val="none" w:sz="0" w:space="0" w:color="auto"/>
                        <w:right w:val="none" w:sz="0" w:space="0" w:color="auto"/>
                      </w:divBdr>
                    </w:div>
                    <w:div w:id="1647276712">
                      <w:marLeft w:val="0"/>
                      <w:marRight w:val="0"/>
                      <w:marTop w:val="0"/>
                      <w:marBottom w:val="300"/>
                      <w:divBdr>
                        <w:top w:val="none" w:sz="0" w:space="0" w:color="auto"/>
                        <w:left w:val="none" w:sz="0" w:space="0" w:color="auto"/>
                        <w:bottom w:val="none" w:sz="0" w:space="0" w:color="auto"/>
                        <w:right w:val="none" w:sz="0" w:space="0" w:color="auto"/>
                      </w:divBdr>
                      <w:divsChild>
                        <w:div w:id="1460488113">
                          <w:marLeft w:val="0"/>
                          <w:marRight w:val="0"/>
                          <w:marTop w:val="0"/>
                          <w:marBottom w:val="0"/>
                          <w:divBdr>
                            <w:top w:val="none" w:sz="0" w:space="0" w:color="auto"/>
                            <w:left w:val="none" w:sz="0" w:space="0" w:color="auto"/>
                            <w:bottom w:val="none" w:sz="0" w:space="0" w:color="auto"/>
                            <w:right w:val="none" w:sz="0" w:space="0" w:color="auto"/>
                          </w:divBdr>
                        </w:div>
                      </w:divsChild>
                    </w:div>
                    <w:div w:id="988364206">
                      <w:marLeft w:val="0"/>
                      <w:marRight w:val="0"/>
                      <w:marTop w:val="0"/>
                      <w:marBottom w:val="0"/>
                      <w:divBdr>
                        <w:top w:val="none" w:sz="0" w:space="0" w:color="auto"/>
                        <w:left w:val="none" w:sz="0" w:space="0" w:color="auto"/>
                        <w:bottom w:val="none" w:sz="0" w:space="0" w:color="auto"/>
                        <w:right w:val="none" w:sz="0" w:space="0" w:color="auto"/>
                      </w:divBdr>
                    </w:div>
                  </w:divsChild>
                </w:div>
                <w:div w:id="1415784324">
                  <w:marLeft w:val="0"/>
                  <w:marRight w:val="0"/>
                  <w:marTop w:val="0"/>
                  <w:marBottom w:val="0"/>
                  <w:divBdr>
                    <w:top w:val="none" w:sz="0" w:space="0" w:color="auto"/>
                    <w:left w:val="none" w:sz="0" w:space="0" w:color="auto"/>
                    <w:bottom w:val="none" w:sz="0" w:space="0" w:color="auto"/>
                    <w:right w:val="none" w:sz="0" w:space="0" w:color="auto"/>
                  </w:divBdr>
                  <w:divsChild>
                    <w:div w:id="63378785">
                      <w:marLeft w:val="0"/>
                      <w:marRight w:val="0"/>
                      <w:marTop w:val="0"/>
                      <w:marBottom w:val="0"/>
                      <w:divBdr>
                        <w:top w:val="none" w:sz="0" w:space="0" w:color="auto"/>
                        <w:left w:val="none" w:sz="0" w:space="0" w:color="auto"/>
                        <w:bottom w:val="none" w:sz="0" w:space="0" w:color="auto"/>
                        <w:right w:val="none" w:sz="0" w:space="0" w:color="auto"/>
                      </w:divBdr>
                    </w:div>
                    <w:div w:id="861896524">
                      <w:marLeft w:val="0"/>
                      <w:marRight w:val="0"/>
                      <w:marTop w:val="0"/>
                      <w:marBottom w:val="0"/>
                      <w:divBdr>
                        <w:top w:val="none" w:sz="0" w:space="0" w:color="auto"/>
                        <w:left w:val="none" w:sz="0" w:space="0" w:color="auto"/>
                        <w:bottom w:val="none" w:sz="0" w:space="0" w:color="auto"/>
                        <w:right w:val="none" w:sz="0" w:space="0" w:color="auto"/>
                      </w:divBdr>
                    </w:div>
                    <w:div w:id="1678144341">
                      <w:marLeft w:val="0"/>
                      <w:marRight w:val="0"/>
                      <w:marTop w:val="0"/>
                      <w:marBottom w:val="300"/>
                      <w:divBdr>
                        <w:top w:val="none" w:sz="0" w:space="0" w:color="auto"/>
                        <w:left w:val="none" w:sz="0" w:space="0" w:color="auto"/>
                        <w:bottom w:val="none" w:sz="0" w:space="0" w:color="auto"/>
                        <w:right w:val="none" w:sz="0" w:space="0" w:color="auto"/>
                      </w:divBdr>
                      <w:divsChild>
                        <w:div w:id="825710784">
                          <w:marLeft w:val="0"/>
                          <w:marRight w:val="0"/>
                          <w:marTop w:val="0"/>
                          <w:marBottom w:val="0"/>
                          <w:divBdr>
                            <w:top w:val="none" w:sz="0" w:space="0" w:color="auto"/>
                            <w:left w:val="none" w:sz="0" w:space="0" w:color="auto"/>
                            <w:bottom w:val="none" w:sz="0" w:space="0" w:color="auto"/>
                            <w:right w:val="none" w:sz="0" w:space="0" w:color="auto"/>
                          </w:divBdr>
                        </w:div>
                      </w:divsChild>
                    </w:div>
                    <w:div w:id="582643303">
                      <w:marLeft w:val="0"/>
                      <w:marRight w:val="0"/>
                      <w:marTop w:val="0"/>
                      <w:marBottom w:val="0"/>
                      <w:divBdr>
                        <w:top w:val="none" w:sz="0" w:space="0" w:color="auto"/>
                        <w:left w:val="none" w:sz="0" w:space="0" w:color="auto"/>
                        <w:bottom w:val="none" w:sz="0" w:space="0" w:color="auto"/>
                        <w:right w:val="none" w:sz="0" w:space="0" w:color="auto"/>
                      </w:divBdr>
                    </w:div>
                    <w:div w:id="111168873">
                      <w:marLeft w:val="0"/>
                      <w:marRight w:val="0"/>
                      <w:marTop w:val="0"/>
                      <w:marBottom w:val="0"/>
                      <w:divBdr>
                        <w:top w:val="none" w:sz="0" w:space="0" w:color="auto"/>
                        <w:left w:val="none" w:sz="0" w:space="0" w:color="auto"/>
                        <w:bottom w:val="none" w:sz="0" w:space="0" w:color="auto"/>
                        <w:right w:val="none" w:sz="0" w:space="0" w:color="auto"/>
                      </w:divBdr>
                    </w:div>
                  </w:divsChild>
                </w:div>
                <w:div w:id="669873557">
                  <w:marLeft w:val="0"/>
                  <w:marRight w:val="0"/>
                  <w:marTop w:val="0"/>
                  <w:marBottom w:val="0"/>
                  <w:divBdr>
                    <w:top w:val="none" w:sz="0" w:space="0" w:color="auto"/>
                    <w:left w:val="none" w:sz="0" w:space="0" w:color="auto"/>
                    <w:bottom w:val="none" w:sz="0" w:space="0" w:color="auto"/>
                    <w:right w:val="none" w:sz="0" w:space="0" w:color="auto"/>
                  </w:divBdr>
                  <w:divsChild>
                    <w:div w:id="217477348">
                      <w:marLeft w:val="0"/>
                      <w:marRight w:val="0"/>
                      <w:marTop w:val="0"/>
                      <w:marBottom w:val="0"/>
                      <w:divBdr>
                        <w:top w:val="none" w:sz="0" w:space="0" w:color="auto"/>
                        <w:left w:val="none" w:sz="0" w:space="0" w:color="auto"/>
                        <w:bottom w:val="none" w:sz="0" w:space="0" w:color="auto"/>
                        <w:right w:val="none" w:sz="0" w:space="0" w:color="auto"/>
                      </w:divBdr>
                    </w:div>
                    <w:div w:id="182594058">
                      <w:marLeft w:val="0"/>
                      <w:marRight w:val="0"/>
                      <w:marTop w:val="0"/>
                      <w:marBottom w:val="0"/>
                      <w:divBdr>
                        <w:top w:val="none" w:sz="0" w:space="0" w:color="auto"/>
                        <w:left w:val="none" w:sz="0" w:space="0" w:color="auto"/>
                        <w:bottom w:val="none" w:sz="0" w:space="0" w:color="auto"/>
                        <w:right w:val="none" w:sz="0" w:space="0" w:color="auto"/>
                      </w:divBdr>
                    </w:div>
                    <w:div w:id="1898861142">
                      <w:marLeft w:val="0"/>
                      <w:marRight w:val="0"/>
                      <w:marTop w:val="0"/>
                      <w:marBottom w:val="300"/>
                      <w:divBdr>
                        <w:top w:val="none" w:sz="0" w:space="0" w:color="auto"/>
                        <w:left w:val="none" w:sz="0" w:space="0" w:color="auto"/>
                        <w:bottom w:val="none" w:sz="0" w:space="0" w:color="auto"/>
                        <w:right w:val="none" w:sz="0" w:space="0" w:color="auto"/>
                      </w:divBdr>
                      <w:divsChild>
                        <w:div w:id="1163620713">
                          <w:marLeft w:val="0"/>
                          <w:marRight w:val="0"/>
                          <w:marTop w:val="0"/>
                          <w:marBottom w:val="0"/>
                          <w:divBdr>
                            <w:top w:val="none" w:sz="0" w:space="0" w:color="auto"/>
                            <w:left w:val="none" w:sz="0" w:space="0" w:color="auto"/>
                            <w:bottom w:val="none" w:sz="0" w:space="0" w:color="auto"/>
                            <w:right w:val="none" w:sz="0" w:space="0" w:color="auto"/>
                          </w:divBdr>
                        </w:div>
                      </w:divsChild>
                    </w:div>
                    <w:div w:id="9871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022661">
          <w:marLeft w:val="0"/>
          <w:marRight w:val="0"/>
          <w:marTop w:val="0"/>
          <w:marBottom w:val="0"/>
          <w:divBdr>
            <w:top w:val="single" w:sz="6" w:space="0" w:color="EFEFED"/>
            <w:left w:val="none" w:sz="0" w:space="0" w:color="auto"/>
            <w:bottom w:val="none" w:sz="0" w:space="0" w:color="auto"/>
            <w:right w:val="none" w:sz="0" w:space="0" w:color="auto"/>
          </w:divBdr>
          <w:divsChild>
            <w:div w:id="595602757">
              <w:marLeft w:val="0"/>
              <w:marRight w:val="0"/>
              <w:marTop w:val="0"/>
              <w:marBottom w:val="0"/>
              <w:divBdr>
                <w:top w:val="none" w:sz="0" w:space="0" w:color="auto"/>
                <w:left w:val="none" w:sz="0" w:space="0" w:color="auto"/>
                <w:bottom w:val="none" w:sz="0" w:space="0" w:color="auto"/>
                <w:right w:val="none" w:sz="0" w:space="0" w:color="auto"/>
              </w:divBdr>
              <w:divsChild>
                <w:div w:id="1767536643">
                  <w:marLeft w:val="0"/>
                  <w:marRight w:val="0"/>
                  <w:marTop w:val="0"/>
                  <w:marBottom w:val="0"/>
                  <w:divBdr>
                    <w:top w:val="none" w:sz="0" w:space="0" w:color="auto"/>
                    <w:left w:val="none" w:sz="0" w:space="0" w:color="auto"/>
                    <w:bottom w:val="none" w:sz="0" w:space="0" w:color="auto"/>
                    <w:right w:val="none" w:sz="0" w:space="0" w:color="auto"/>
                  </w:divBdr>
                  <w:divsChild>
                    <w:div w:id="415634445">
                      <w:marLeft w:val="0"/>
                      <w:marRight w:val="0"/>
                      <w:marTop w:val="0"/>
                      <w:marBottom w:val="0"/>
                      <w:divBdr>
                        <w:top w:val="none" w:sz="0" w:space="0" w:color="auto"/>
                        <w:left w:val="none" w:sz="0" w:space="0" w:color="auto"/>
                        <w:bottom w:val="none" w:sz="0" w:space="0" w:color="auto"/>
                        <w:right w:val="none" w:sz="0" w:space="0" w:color="auto"/>
                      </w:divBdr>
                    </w:div>
                    <w:div w:id="2145464953">
                      <w:marLeft w:val="0"/>
                      <w:marRight w:val="0"/>
                      <w:marTop w:val="0"/>
                      <w:marBottom w:val="300"/>
                      <w:divBdr>
                        <w:top w:val="none" w:sz="0" w:space="0" w:color="auto"/>
                        <w:left w:val="none" w:sz="0" w:space="0" w:color="auto"/>
                        <w:bottom w:val="none" w:sz="0" w:space="0" w:color="auto"/>
                        <w:right w:val="none" w:sz="0" w:space="0" w:color="auto"/>
                      </w:divBdr>
                      <w:divsChild>
                        <w:div w:id="12508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4915">
                  <w:marLeft w:val="0"/>
                  <w:marRight w:val="0"/>
                  <w:marTop w:val="0"/>
                  <w:marBottom w:val="0"/>
                  <w:divBdr>
                    <w:top w:val="none" w:sz="0" w:space="0" w:color="auto"/>
                    <w:left w:val="none" w:sz="0" w:space="0" w:color="auto"/>
                    <w:bottom w:val="none" w:sz="0" w:space="0" w:color="auto"/>
                    <w:right w:val="none" w:sz="0" w:space="0" w:color="auto"/>
                  </w:divBdr>
                  <w:divsChild>
                    <w:div w:id="1186334621">
                      <w:marLeft w:val="0"/>
                      <w:marRight w:val="0"/>
                      <w:marTop w:val="0"/>
                      <w:marBottom w:val="0"/>
                      <w:divBdr>
                        <w:top w:val="none" w:sz="0" w:space="0" w:color="auto"/>
                        <w:left w:val="none" w:sz="0" w:space="0" w:color="auto"/>
                        <w:bottom w:val="none" w:sz="0" w:space="0" w:color="auto"/>
                        <w:right w:val="none" w:sz="0" w:space="0" w:color="auto"/>
                      </w:divBdr>
                    </w:div>
                    <w:div w:id="1423532727">
                      <w:marLeft w:val="0"/>
                      <w:marRight w:val="0"/>
                      <w:marTop w:val="0"/>
                      <w:marBottom w:val="300"/>
                      <w:divBdr>
                        <w:top w:val="none" w:sz="0" w:space="0" w:color="auto"/>
                        <w:left w:val="none" w:sz="0" w:space="0" w:color="auto"/>
                        <w:bottom w:val="none" w:sz="0" w:space="0" w:color="auto"/>
                        <w:right w:val="none" w:sz="0" w:space="0" w:color="auto"/>
                      </w:divBdr>
                      <w:divsChild>
                        <w:div w:id="74010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8900">
                  <w:marLeft w:val="0"/>
                  <w:marRight w:val="0"/>
                  <w:marTop w:val="0"/>
                  <w:marBottom w:val="0"/>
                  <w:divBdr>
                    <w:top w:val="none" w:sz="0" w:space="0" w:color="auto"/>
                    <w:left w:val="none" w:sz="0" w:space="0" w:color="auto"/>
                    <w:bottom w:val="none" w:sz="0" w:space="0" w:color="auto"/>
                    <w:right w:val="none" w:sz="0" w:space="0" w:color="auto"/>
                  </w:divBdr>
                  <w:divsChild>
                    <w:div w:id="1030111540">
                      <w:marLeft w:val="0"/>
                      <w:marRight w:val="0"/>
                      <w:marTop w:val="0"/>
                      <w:marBottom w:val="0"/>
                      <w:divBdr>
                        <w:top w:val="none" w:sz="0" w:space="0" w:color="auto"/>
                        <w:left w:val="none" w:sz="0" w:space="0" w:color="auto"/>
                        <w:bottom w:val="none" w:sz="0" w:space="0" w:color="auto"/>
                        <w:right w:val="none" w:sz="0" w:space="0" w:color="auto"/>
                      </w:divBdr>
                    </w:div>
                    <w:div w:id="793258044">
                      <w:marLeft w:val="0"/>
                      <w:marRight w:val="0"/>
                      <w:marTop w:val="0"/>
                      <w:marBottom w:val="300"/>
                      <w:divBdr>
                        <w:top w:val="none" w:sz="0" w:space="0" w:color="auto"/>
                        <w:left w:val="none" w:sz="0" w:space="0" w:color="auto"/>
                        <w:bottom w:val="none" w:sz="0" w:space="0" w:color="auto"/>
                        <w:right w:val="none" w:sz="0" w:space="0" w:color="auto"/>
                      </w:divBdr>
                      <w:divsChild>
                        <w:div w:id="4437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315356">
          <w:marLeft w:val="0"/>
          <w:marRight w:val="0"/>
          <w:marTop w:val="0"/>
          <w:marBottom w:val="0"/>
          <w:divBdr>
            <w:top w:val="single" w:sz="6" w:space="0" w:color="EFEFED"/>
            <w:left w:val="none" w:sz="0" w:space="0" w:color="auto"/>
            <w:bottom w:val="none" w:sz="0" w:space="0" w:color="auto"/>
            <w:right w:val="none" w:sz="0" w:space="0" w:color="auto"/>
          </w:divBdr>
          <w:divsChild>
            <w:div w:id="771821991">
              <w:marLeft w:val="0"/>
              <w:marRight w:val="0"/>
              <w:marTop w:val="0"/>
              <w:marBottom w:val="0"/>
              <w:divBdr>
                <w:top w:val="none" w:sz="0" w:space="0" w:color="auto"/>
                <w:left w:val="none" w:sz="0" w:space="0" w:color="auto"/>
                <w:bottom w:val="none" w:sz="0" w:space="0" w:color="auto"/>
                <w:right w:val="none" w:sz="0" w:space="0" w:color="auto"/>
              </w:divBdr>
              <w:divsChild>
                <w:div w:id="1351099974">
                  <w:marLeft w:val="0"/>
                  <w:marRight w:val="0"/>
                  <w:marTop w:val="0"/>
                  <w:marBottom w:val="0"/>
                  <w:divBdr>
                    <w:top w:val="none" w:sz="0" w:space="0" w:color="auto"/>
                    <w:left w:val="none" w:sz="0" w:space="0" w:color="auto"/>
                    <w:bottom w:val="none" w:sz="0" w:space="0" w:color="auto"/>
                    <w:right w:val="none" w:sz="0" w:space="0" w:color="auto"/>
                  </w:divBdr>
                  <w:divsChild>
                    <w:div w:id="1071780918">
                      <w:marLeft w:val="0"/>
                      <w:marRight w:val="0"/>
                      <w:marTop w:val="0"/>
                      <w:marBottom w:val="0"/>
                      <w:divBdr>
                        <w:top w:val="none" w:sz="0" w:space="0" w:color="auto"/>
                        <w:left w:val="none" w:sz="0" w:space="0" w:color="auto"/>
                        <w:bottom w:val="none" w:sz="0" w:space="0" w:color="auto"/>
                        <w:right w:val="none" w:sz="0" w:space="0" w:color="auto"/>
                      </w:divBdr>
                    </w:div>
                    <w:div w:id="1916275978">
                      <w:marLeft w:val="0"/>
                      <w:marRight w:val="0"/>
                      <w:marTop w:val="0"/>
                      <w:marBottom w:val="0"/>
                      <w:divBdr>
                        <w:top w:val="none" w:sz="0" w:space="0" w:color="auto"/>
                        <w:left w:val="none" w:sz="0" w:space="0" w:color="auto"/>
                        <w:bottom w:val="none" w:sz="0" w:space="0" w:color="auto"/>
                        <w:right w:val="none" w:sz="0" w:space="0" w:color="auto"/>
                      </w:divBdr>
                    </w:div>
                  </w:divsChild>
                </w:div>
                <w:div w:id="1379821259">
                  <w:marLeft w:val="0"/>
                  <w:marRight w:val="0"/>
                  <w:marTop w:val="0"/>
                  <w:marBottom w:val="0"/>
                  <w:divBdr>
                    <w:top w:val="none" w:sz="0" w:space="0" w:color="auto"/>
                    <w:left w:val="none" w:sz="0" w:space="0" w:color="auto"/>
                    <w:bottom w:val="none" w:sz="0" w:space="0" w:color="auto"/>
                    <w:right w:val="none" w:sz="0" w:space="0" w:color="auto"/>
                  </w:divBdr>
                  <w:divsChild>
                    <w:div w:id="1609654076">
                      <w:marLeft w:val="0"/>
                      <w:marRight w:val="0"/>
                      <w:marTop w:val="0"/>
                      <w:marBottom w:val="0"/>
                      <w:divBdr>
                        <w:top w:val="none" w:sz="0" w:space="0" w:color="auto"/>
                        <w:left w:val="none" w:sz="0" w:space="0" w:color="auto"/>
                        <w:bottom w:val="none" w:sz="0" w:space="0" w:color="auto"/>
                        <w:right w:val="none" w:sz="0" w:space="0" w:color="auto"/>
                      </w:divBdr>
                    </w:div>
                    <w:div w:id="1862932829">
                      <w:marLeft w:val="0"/>
                      <w:marRight w:val="0"/>
                      <w:marTop w:val="0"/>
                      <w:marBottom w:val="300"/>
                      <w:divBdr>
                        <w:top w:val="none" w:sz="0" w:space="0" w:color="auto"/>
                        <w:left w:val="none" w:sz="0" w:space="0" w:color="auto"/>
                        <w:bottom w:val="none" w:sz="0" w:space="0" w:color="auto"/>
                        <w:right w:val="none" w:sz="0" w:space="0" w:color="auto"/>
                      </w:divBdr>
                      <w:divsChild>
                        <w:div w:id="837770723">
                          <w:marLeft w:val="0"/>
                          <w:marRight w:val="0"/>
                          <w:marTop w:val="0"/>
                          <w:marBottom w:val="0"/>
                          <w:divBdr>
                            <w:top w:val="none" w:sz="0" w:space="0" w:color="auto"/>
                            <w:left w:val="none" w:sz="0" w:space="0" w:color="auto"/>
                            <w:bottom w:val="none" w:sz="0" w:space="0" w:color="auto"/>
                            <w:right w:val="none" w:sz="0" w:space="0" w:color="auto"/>
                          </w:divBdr>
                        </w:div>
                      </w:divsChild>
                    </w:div>
                    <w:div w:id="5247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09290">
          <w:marLeft w:val="0"/>
          <w:marRight w:val="0"/>
          <w:marTop w:val="0"/>
          <w:marBottom w:val="0"/>
          <w:divBdr>
            <w:top w:val="single" w:sz="6" w:space="0" w:color="EFEFED"/>
            <w:left w:val="none" w:sz="0" w:space="0" w:color="auto"/>
            <w:bottom w:val="none" w:sz="0" w:space="0" w:color="auto"/>
            <w:right w:val="none" w:sz="0" w:space="0" w:color="auto"/>
          </w:divBdr>
          <w:divsChild>
            <w:div w:id="158081584">
              <w:marLeft w:val="0"/>
              <w:marRight w:val="0"/>
              <w:marTop w:val="0"/>
              <w:marBottom w:val="0"/>
              <w:divBdr>
                <w:top w:val="none" w:sz="0" w:space="0" w:color="auto"/>
                <w:left w:val="none" w:sz="0" w:space="0" w:color="auto"/>
                <w:bottom w:val="none" w:sz="0" w:space="0" w:color="auto"/>
                <w:right w:val="none" w:sz="0" w:space="0" w:color="auto"/>
              </w:divBdr>
              <w:divsChild>
                <w:div w:id="932476484">
                  <w:marLeft w:val="0"/>
                  <w:marRight w:val="0"/>
                  <w:marTop w:val="0"/>
                  <w:marBottom w:val="0"/>
                  <w:divBdr>
                    <w:top w:val="none" w:sz="0" w:space="0" w:color="auto"/>
                    <w:left w:val="none" w:sz="0" w:space="0" w:color="auto"/>
                    <w:bottom w:val="none" w:sz="0" w:space="0" w:color="auto"/>
                    <w:right w:val="none" w:sz="0" w:space="0" w:color="auto"/>
                  </w:divBdr>
                </w:div>
                <w:div w:id="920527085">
                  <w:marLeft w:val="0"/>
                  <w:marRight w:val="0"/>
                  <w:marTop w:val="0"/>
                  <w:marBottom w:val="0"/>
                  <w:divBdr>
                    <w:top w:val="none" w:sz="0" w:space="0" w:color="auto"/>
                    <w:left w:val="none" w:sz="0" w:space="0" w:color="auto"/>
                    <w:bottom w:val="none" w:sz="0" w:space="0" w:color="auto"/>
                    <w:right w:val="none" w:sz="0" w:space="0" w:color="auto"/>
                  </w:divBdr>
                </w:div>
                <w:div w:id="1131482364">
                  <w:marLeft w:val="0"/>
                  <w:marRight w:val="0"/>
                  <w:marTop w:val="0"/>
                  <w:marBottom w:val="0"/>
                  <w:divBdr>
                    <w:top w:val="none" w:sz="0" w:space="0" w:color="auto"/>
                    <w:left w:val="none" w:sz="0" w:space="0" w:color="auto"/>
                    <w:bottom w:val="none" w:sz="0" w:space="0" w:color="auto"/>
                    <w:right w:val="none" w:sz="0" w:space="0" w:color="auto"/>
                  </w:divBdr>
                </w:div>
                <w:div w:id="156390128">
                  <w:marLeft w:val="0"/>
                  <w:marRight w:val="0"/>
                  <w:marTop w:val="0"/>
                  <w:marBottom w:val="300"/>
                  <w:divBdr>
                    <w:top w:val="none" w:sz="0" w:space="0" w:color="auto"/>
                    <w:left w:val="none" w:sz="0" w:space="0" w:color="auto"/>
                    <w:bottom w:val="none" w:sz="0" w:space="0" w:color="auto"/>
                    <w:right w:val="none" w:sz="0" w:space="0" w:color="auto"/>
                  </w:divBdr>
                  <w:divsChild>
                    <w:div w:id="432673406">
                      <w:marLeft w:val="0"/>
                      <w:marRight w:val="0"/>
                      <w:marTop w:val="0"/>
                      <w:marBottom w:val="0"/>
                      <w:divBdr>
                        <w:top w:val="none" w:sz="0" w:space="0" w:color="auto"/>
                        <w:left w:val="none" w:sz="0" w:space="0" w:color="auto"/>
                        <w:bottom w:val="none" w:sz="0" w:space="0" w:color="auto"/>
                        <w:right w:val="none" w:sz="0" w:space="0" w:color="auto"/>
                      </w:divBdr>
                    </w:div>
                  </w:divsChild>
                </w:div>
                <w:div w:id="1372339236">
                  <w:marLeft w:val="0"/>
                  <w:marRight w:val="0"/>
                  <w:marTop w:val="0"/>
                  <w:marBottom w:val="0"/>
                  <w:divBdr>
                    <w:top w:val="none" w:sz="0" w:space="0" w:color="auto"/>
                    <w:left w:val="none" w:sz="0" w:space="0" w:color="auto"/>
                    <w:bottom w:val="none" w:sz="0" w:space="0" w:color="auto"/>
                    <w:right w:val="none" w:sz="0" w:space="0" w:color="auto"/>
                  </w:divBdr>
                </w:div>
                <w:div w:id="146670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0719">
          <w:marLeft w:val="0"/>
          <w:marRight w:val="0"/>
          <w:marTop w:val="0"/>
          <w:marBottom w:val="0"/>
          <w:divBdr>
            <w:top w:val="single" w:sz="6" w:space="0" w:color="EFEFED"/>
            <w:left w:val="none" w:sz="0" w:space="0" w:color="auto"/>
            <w:bottom w:val="none" w:sz="0" w:space="0" w:color="auto"/>
            <w:right w:val="none" w:sz="0" w:space="0" w:color="auto"/>
          </w:divBdr>
          <w:divsChild>
            <w:div w:id="90207837">
              <w:marLeft w:val="0"/>
              <w:marRight w:val="0"/>
              <w:marTop w:val="0"/>
              <w:marBottom w:val="0"/>
              <w:divBdr>
                <w:top w:val="none" w:sz="0" w:space="0" w:color="auto"/>
                <w:left w:val="none" w:sz="0" w:space="0" w:color="auto"/>
                <w:bottom w:val="none" w:sz="0" w:space="0" w:color="auto"/>
                <w:right w:val="none" w:sz="0" w:space="0" w:color="auto"/>
              </w:divBdr>
              <w:divsChild>
                <w:div w:id="1590388163">
                  <w:marLeft w:val="0"/>
                  <w:marRight w:val="0"/>
                  <w:marTop w:val="0"/>
                  <w:marBottom w:val="0"/>
                  <w:divBdr>
                    <w:top w:val="none" w:sz="0" w:space="0" w:color="auto"/>
                    <w:left w:val="none" w:sz="0" w:space="0" w:color="auto"/>
                    <w:bottom w:val="none" w:sz="0" w:space="0" w:color="auto"/>
                    <w:right w:val="none" w:sz="0" w:space="0" w:color="auto"/>
                  </w:divBdr>
                </w:div>
                <w:div w:id="542403580">
                  <w:marLeft w:val="0"/>
                  <w:marRight w:val="0"/>
                  <w:marTop w:val="0"/>
                  <w:marBottom w:val="0"/>
                  <w:divBdr>
                    <w:top w:val="none" w:sz="0" w:space="0" w:color="auto"/>
                    <w:left w:val="none" w:sz="0" w:space="0" w:color="auto"/>
                    <w:bottom w:val="none" w:sz="0" w:space="0" w:color="auto"/>
                    <w:right w:val="none" w:sz="0" w:space="0" w:color="auto"/>
                  </w:divBdr>
                </w:div>
                <w:div w:id="1974942183">
                  <w:marLeft w:val="0"/>
                  <w:marRight w:val="0"/>
                  <w:marTop w:val="0"/>
                  <w:marBottom w:val="300"/>
                  <w:divBdr>
                    <w:top w:val="none" w:sz="0" w:space="0" w:color="auto"/>
                    <w:left w:val="none" w:sz="0" w:space="0" w:color="auto"/>
                    <w:bottom w:val="none" w:sz="0" w:space="0" w:color="auto"/>
                    <w:right w:val="none" w:sz="0" w:space="0" w:color="auto"/>
                  </w:divBdr>
                  <w:divsChild>
                    <w:div w:id="1135216136">
                      <w:marLeft w:val="0"/>
                      <w:marRight w:val="0"/>
                      <w:marTop w:val="0"/>
                      <w:marBottom w:val="0"/>
                      <w:divBdr>
                        <w:top w:val="none" w:sz="0" w:space="0" w:color="auto"/>
                        <w:left w:val="none" w:sz="0" w:space="0" w:color="auto"/>
                        <w:bottom w:val="none" w:sz="0" w:space="0" w:color="auto"/>
                        <w:right w:val="none" w:sz="0" w:space="0" w:color="auto"/>
                      </w:divBdr>
                    </w:div>
                  </w:divsChild>
                </w:div>
                <w:div w:id="1946034633">
                  <w:marLeft w:val="0"/>
                  <w:marRight w:val="0"/>
                  <w:marTop w:val="0"/>
                  <w:marBottom w:val="0"/>
                  <w:divBdr>
                    <w:top w:val="none" w:sz="0" w:space="0" w:color="auto"/>
                    <w:left w:val="none" w:sz="0" w:space="0" w:color="auto"/>
                    <w:bottom w:val="none" w:sz="0" w:space="0" w:color="auto"/>
                    <w:right w:val="none" w:sz="0" w:space="0" w:color="auto"/>
                  </w:divBdr>
                </w:div>
                <w:div w:id="274949287">
                  <w:marLeft w:val="0"/>
                  <w:marRight w:val="0"/>
                  <w:marTop w:val="0"/>
                  <w:marBottom w:val="300"/>
                  <w:divBdr>
                    <w:top w:val="none" w:sz="0" w:space="0" w:color="auto"/>
                    <w:left w:val="none" w:sz="0" w:space="0" w:color="auto"/>
                    <w:bottom w:val="none" w:sz="0" w:space="0" w:color="auto"/>
                    <w:right w:val="none" w:sz="0" w:space="0" w:color="auto"/>
                  </w:divBdr>
                  <w:divsChild>
                    <w:div w:id="10801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996166">
          <w:marLeft w:val="0"/>
          <w:marRight w:val="0"/>
          <w:marTop w:val="0"/>
          <w:marBottom w:val="0"/>
          <w:divBdr>
            <w:top w:val="single" w:sz="6" w:space="0" w:color="EFEFED"/>
            <w:left w:val="none" w:sz="0" w:space="0" w:color="auto"/>
            <w:bottom w:val="none" w:sz="0" w:space="0" w:color="auto"/>
            <w:right w:val="none" w:sz="0" w:space="0" w:color="auto"/>
          </w:divBdr>
          <w:divsChild>
            <w:div w:id="372704144">
              <w:marLeft w:val="0"/>
              <w:marRight w:val="0"/>
              <w:marTop w:val="0"/>
              <w:marBottom w:val="0"/>
              <w:divBdr>
                <w:top w:val="none" w:sz="0" w:space="0" w:color="auto"/>
                <w:left w:val="none" w:sz="0" w:space="0" w:color="auto"/>
                <w:bottom w:val="none" w:sz="0" w:space="0" w:color="auto"/>
                <w:right w:val="none" w:sz="0" w:space="0" w:color="auto"/>
              </w:divBdr>
              <w:divsChild>
                <w:div w:id="1872570893">
                  <w:marLeft w:val="0"/>
                  <w:marRight w:val="0"/>
                  <w:marTop w:val="0"/>
                  <w:marBottom w:val="0"/>
                  <w:divBdr>
                    <w:top w:val="none" w:sz="0" w:space="0" w:color="auto"/>
                    <w:left w:val="none" w:sz="0" w:space="0" w:color="auto"/>
                    <w:bottom w:val="none" w:sz="0" w:space="0" w:color="auto"/>
                    <w:right w:val="none" w:sz="0" w:space="0" w:color="auto"/>
                  </w:divBdr>
                  <w:divsChild>
                    <w:div w:id="1249580496">
                      <w:marLeft w:val="0"/>
                      <w:marRight w:val="0"/>
                      <w:marTop w:val="0"/>
                      <w:marBottom w:val="0"/>
                      <w:divBdr>
                        <w:top w:val="none" w:sz="0" w:space="0" w:color="auto"/>
                        <w:left w:val="none" w:sz="0" w:space="0" w:color="auto"/>
                        <w:bottom w:val="none" w:sz="0" w:space="0" w:color="auto"/>
                        <w:right w:val="none" w:sz="0" w:space="0" w:color="auto"/>
                      </w:divBdr>
                    </w:div>
                    <w:div w:id="1302884459">
                      <w:marLeft w:val="0"/>
                      <w:marRight w:val="0"/>
                      <w:marTop w:val="0"/>
                      <w:marBottom w:val="0"/>
                      <w:divBdr>
                        <w:top w:val="none" w:sz="0" w:space="0" w:color="auto"/>
                        <w:left w:val="none" w:sz="0" w:space="0" w:color="auto"/>
                        <w:bottom w:val="none" w:sz="0" w:space="0" w:color="auto"/>
                        <w:right w:val="none" w:sz="0" w:space="0" w:color="auto"/>
                      </w:divBdr>
                    </w:div>
                  </w:divsChild>
                </w:div>
                <w:div w:id="1685934357">
                  <w:marLeft w:val="0"/>
                  <w:marRight w:val="0"/>
                  <w:marTop w:val="0"/>
                  <w:marBottom w:val="0"/>
                  <w:divBdr>
                    <w:top w:val="none" w:sz="0" w:space="0" w:color="auto"/>
                    <w:left w:val="none" w:sz="0" w:space="0" w:color="auto"/>
                    <w:bottom w:val="none" w:sz="0" w:space="0" w:color="auto"/>
                    <w:right w:val="none" w:sz="0" w:space="0" w:color="auto"/>
                  </w:divBdr>
                  <w:divsChild>
                    <w:div w:id="951863977">
                      <w:marLeft w:val="0"/>
                      <w:marRight w:val="0"/>
                      <w:marTop w:val="0"/>
                      <w:marBottom w:val="0"/>
                      <w:divBdr>
                        <w:top w:val="none" w:sz="0" w:space="0" w:color="auto"/>
                        <w:left w:val="none" w:sz="0" w:space="0" w:color="auto"/>
                        <w:bottom w:val="none" w:sz="0" w:space="0" w:color="auto"/>
                        <w:right w:val="none" w:sz="0" w:space="0" w:color="auto"/>
                      </w:divBdr>
                    </w:div>
                    <w:div w:id="1564876257">
                      <w:marLeft w:val="0"/>
                      <w:marRight w:val="0"/>
                      <w:marTop w:val="0"/>
                      <w:marBottom w:val="0"/>
                      <w:divBdr>
                        <w:top w:val="none" w:sz="0" w:space="0" w:color="auto"/>
                        <w:left w:val="none" w:sz="0" w:space="0" w:color="auto"/>
                        <w:bottom w:val="none" w:sz="0" w:space="0" w:color="auto"/>
                        <w:right w:val="none" w:sz="0" w:space="0" w:color="auto"/>
                      </w:divBdr>
                    </w:div>
                  </w:divsChild>
                </w:div>
                <w:div w:id="307705463">
                  <w:marLeft w:val="0"/>
                  <w:marRight w:val="0"/>
                  <w:marTop w:val="0"/>
                  <w:marBottom w:val="0"/>
                  <w:divBdr>
                    <w:top w:val="none" w:sz="0" w:space="0" w:color="auto"/>
                    <w:left w:val="none" w:sz="0" w:space="0" w:color="auto"/>
                    <w:bottom w:val="none" w:sz="0" w:space="0" w:color="auto"/>
                    <w:right w:val="none" w:sz="0" w:space="0" w:color="auto"/>
                  </w:divBdr>
                  <w:divsChild>
                    <w:div w:id="981080984">
                      <w:marLeft w:val="0"/>
                      <w:marRight w:val="0"/>
                      <w:marTop w:val="0"/>
                      <w:marBottom w:val="0"/>
                      <w:divBdr>
                        <w:top w:val="none" w:sz="0" w:space="0" w:color="auto"/>
                        <w:left w:val="none" w:sz="0" w:space="0" w:color="auto"/>
                        <w:bottom w:val="none" w:sz="0" w:space="0" w:color="auto"/>
                        <w:right w:val="none" w:sz="0" w:space="0" w:color="auto"/>
                      </w:divBdr>
                    </w:div>
                    <w:div w:id="648437968">
                      <w:marLeft w:val="0"/>
                      <w:marRight w:val="0"/>
                      <w:marTop w:val="0"/>
                      <w:marBottom w:val="300"/>
                      <w:divBdr>
                        <w:top w:val="none" w:sz="0" w:space="0" w:color="auto"/>
                        <w:left w:val="none" w:sz="0" w:space="0" w:color="auto"/>
                        <w:bottom w:val="none" w:sz="0" w:space="0" w:color="auto"/>
                        <w:right w:val="none" w:sz="0" w:space="0" w:color="auto"/>
                      </w:divBdr>
                      <w:divsChild>
                        <w:div w:id="525758099">
                          <w:marLeft w:val="0"/>
                          <w:marRight w:val="0"/>
                          <w:marTop w:val="0"/>
                          <w:marBottom w:val="0"/>
                          <w:divBdr>
                            <w:top w:val="none" w:sz="0" w:space="0" w:color="auto"/>
                            <w:left w:val="none" w:sz="0" w:space="0" w:color="auto"/>
                            <w:bottom w:val="none" w:sz="0" w:space="0" w:color="auto"/>
                            <w:right w:val="none" w:sz="0" w:space="0" w:color="auto"/>
                          </w:divBdr>
                        </w:div>
                      </w:divsChild>
                    </w:div>
                    <w:div w:id="513224749">
                      <w:marLeft w:val="0"/>
                      <w:marRight w:val="0"/>
                      <w:marTop w:val="0"/>
                      <w:marBottom w:val="0"/>
                      <w:divBdr>
                        <w:top w:val="none" w:sz="0" w:space="0" w:color="auto"/>
                        <w:left w:val="none" w:sz="0" w:space="0" w:color="auto"/>
                        <w:bottom w:val="none" w:sz="0" w:space="0" w:color="auto"/>
                        <w:right w:val="none" w:sz="0" w:space="0" w:color="auto"/>
                      </w:divBdr>
                    </w:div>
                    <w:div w:id="1041515679">
                      <w:marLeft w:val="0"/>
                      <w:marRight w:val="0"/>
                      <w:marTop w:val="0"/>
                      <w:marBottom w:val="300"/>
                      <w:divBdr>
                        <w:top w:val="none" w:sz="0" w:space="0" w:color="auto"/>
                        <w:left w:val="none" w:sz="0" w:space="0" w:color="auto"/>
                        <w:bottom w:val="none" w:sz="0" w:space="0" w:color="auto"/>
                        <w:right w:val="none" w:sz="0" w:space="0" w:color="auto"/>
                      </w:divBdr>
                      <w:divsChild>
                        <w:div w:id="109643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6208">
                  <w:marLeft w:val="0"/>
                  <w:marRight w:val="0"/>
                  <w:marTop w:val="0"/>
                  <w:marBottom w:val="0"/>
                  <w:divBdr>
                    <w:top w:val="none" w:sz="0" w:space="0" w:color="auto"/>
                    <w:left w:val="none" w:sz="0" w:space="0" w:color="auto"/>
                    <w:bottom w:val="none" w:sz="0" w:space="0" w:color="auto"/>
                    <w:right w:val="none" w:sz="0" w:space="0" w:color="auto"/>
                  </w:divBdr>
                  <w:divsChild>
                    <w:div w:id="20018124">
                      <w:marLeft w:val="0"/>
                      <w:marRight w:val="0"/>
                      <w:marTop w:val="0"/>
                      <w:marBottom w:val="0"/>
                      <w:divBdr>
                        <w:top w:val="none" w:sz="0" w:space="0" w:color="auto"/>
                        <w:left w:val="none" w:sz="0" w:space="0" w:color="auto"/>
                        <w:bottom w:val="none" w:sz="0" w:space="0" w:color="auto"/>
                        <w:right w:val="none" w:sz="0" w:space="0" w:color="auto"/>
                      </w:divBdr>
                    </w:div>
                    <w:div w:id="1278564147">
                      <w:marLeft w:val="0"/>
                      <w:marRight w:val="0"/>
                      <w:marTop w:val="0"/>
                      <w:marBottom w:val="300"/>
                      <w:divBdr>
                        <w:top w:val="none" w:sz="0" w:space="0" w:color="auto"/>
                        <w:left w:val="none" w:sz="0" w:space="0" w:color="auto"/>
                        <w:bottom w:val="none" w:sz="0" w:space="0" w:color="auto"/>
                        <w:right w:val="none" w:sz="0" w:space="0" w:color="auto"/>
                      </w:divBdr>
                      <w:divsChild>
                        <w:div w:id="7864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612628">
          <w:marLeft w:val="0"/>
          <w:marRight w:val="0"/>
          <w:marTop w:val="0"/>
          <w:marBottom w:val="0"/>
          <w:divBdr>
            <w:top w:val="single" w:sz="6" w:space="0" w:color="EFEFED"/>
            <w:left w:val="none" w:sz="0" w:space="0" w:color="auto"/>
            <w:bottom w:val="none" w:sz="0" w:space="0" w:color="auto"/>
            <w:right w:val="none" w:sz="0" w:space="0" w:color="auto"/>
          </w:divBdr>
          <w:divsChild>
            <w:div w:id="973632413">
              <w:marLeft w:val="0"/>
              <w:marRight w:val="0"/>
              <w:marTop w:val="0"/>
              <w:marBottom w:val="0"/>
              <w:divBdr>
                <w:top w:val="none" w:sz="0" w:space="0" w:color="auto"/>
                <w:left w:val="none" w:sz="0" w:space="0" w:color="auto"/>
                <w:bottom w:val="none" w:sz="0" w:space="0" w:color="auto"/>
                <w:right w:val="none" w:sz="0" w:space="0" w:color="auto"/>
              </w:divBdr>
              <w:divsChild>
                <w:div w:id="2019113194">
                  <w:marLeft w:val="0"/>
                  <w:marRight w:val="0"/>
                  <w:marTop w:val="0"/>
                  <w:marBottom w:val="0"/>
                  <w:divBdr>
                    <w:top w:val="none" w:sz="0" w:space="0" w:color="auto"/>
                    <w:left w:val="none" w:sz="0" w:space="0" w:color="auto"/>
                    <w:bottom w:val="none" w:sz="0" w:space="0" w:color="auto"/>
                    <w:right w:val="none" w:sz="0" w:space="0" w:color="auto"/>
                  </w:divBdr>
                  <w:divsChild>
                    <w:div w:id="1121415040">
                      <w:marLeft w:val="0"/>
                      <w:marRight w:val="0"/>
                      <w:marTop w:val="0"/>
                      <w:marBottom w:val="0"/>
                      <w:divBdr>
                        <w:top w:val="none" w:sz="0" w:space="0" w:color="auto"/>
                        <w:left w:val="none" w:sz="0" w:space="0" w:color="auto"/>
                        <w:bottom w:val="none" w:sz="0" w:space="0" w:color="auto"/>
                        <w:right w:val="none" w:sz="0" w:space="0" w:color="auto"/>
                      </w:divBdr>
                    </w:div>
                    <w:div w:id="1314411859">
                      <w:marLeft w:val="0"/>
                      <w:marRight w:val="0"/>
                      <w:marTop w:val="0"/>
                      <w:marBottom w:val="0"/>
                      <w:divBdr>
                        <w:top w:val="none" w:sz="0" w:space="0" w:color="auto"/>
                        <w:left w:val="none" w:sz="0" w:space="0" w:color="auto"/>
                        <w:bottom w:val="none" w:sz="0" w:space="0" w:color="auto"/>
                        <w:right w:val="none" w:sz="0" w:space="0" w:color="auto"/>
                      </w:divBdr>
                      <w:divsChild>
                        <w:div w:id="9244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3078">
                  <w:marLeft w:val="0"/>
                  <w:marRight w:val="0"/>
                  <w:marTop w:val="0"/>
                  <w:marBottom w:val="0"/>
                  <w:divBdr>
                    <w:top w:val="none" w:sz="0" w:space="0" w:color="auto"/>
                    <w:left w:val="none" w:sz="0" w:space="0" w:color="auto"/>
                    <w:bottom w:val="none" w:sz="0" w:space="0" w:color="auto"/>
                    <w:right w:val="none" w:sz="0" w:space="0" w:color="auto"/>
                  </w:divBdr>
                  <w:divsChild>
                    <w:div w:id="216087168">
                      <w:marLeft w:val="0"/>
                      <w:marRight w:val="0"/>
                      <w:marTop w:val="0"/>
                      <w:marBottom w:val="0"/>
                      <w:divBdr>
                        <w:top w:val="none" w:sz="0" w:space="0" w:color="auto"/>
                        <w:left w:val="none" w:sz="0" w:space="0" w:color="auto"/>
                        <w:bottom w:val="none" w:sz="0" w:space="0" w:color="auto"/>
                        <w:right w:val="none" w:sz="0" w:space="0" w:color="auto"/>
                      </w:divBdr>
                    </w:div>
                    <w:div w:id="94132631">
                      <w:marLeft w:val="0"/>
                      <w:marRight w:val="0"/>
                      <w:marTop w:val="0"/>
                      <w:marBottom w:val="300"/>
                      <w:divBdr>
                        <w:top w:val="none" w:sz="0" w:space="0" w:color="auto"/>
                        <w:left w:val="none" w:sz="0" w:space="0" w:color="auto"/>
                        <w:bottom w:val="none" w:sz="0" w:space="0" w:color="auto"/>
                        <w:right w:val="none" w:sz="0" w:space="0" w:color="auto"/>
                      </w:divBdr>
                      <w:divsChild>
                        <w:div w:id="172159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297681">
          <w:marLeft w:val="0"/>
          <w:marRight w:val="0"/>
          <w:marTop w:val="0"/>
          <w:marBottom w:val="0"/>
          <w:divBdr>
            <w:top w:val="single" w:sz="6" w:space="0" w:color="EFEFED"/>
            <w:left w:val="none" w:sz="0" w:space="0" w:color="auto"/>
            <w:bottom w:val="none" w:sz="0" w:space="0" w:color="auto"/>
            <w:right w:val="none" w:sz="0" w:space="0" w:color="auto"/>
          </w:divBdr>
          <w:divsChild>
            <w:div w:id="1470240562">
              <w:marLeft w:val="0"/>
              <w:marRight w:val="0"/>
              <w:marTop w:val="0"/>
              <w:marBottom w:val="0"/>
              <w:divBdr>
                <w:top w:val="none" w:sz="0" w:space="0" w:color="auto"/>
                <w:left w:val="none" w:sz="0" w:space="0" w:color="auto"/>
                <w:bottom w:val="none" w:sz="0" w:space="0" w:color="auto"/>
                <w:right w:val="none" w:sz="0" w:space="0" w:color="auto"/>
              </w:divBdr>
              <w:divsChild>
                <w:div w:id="1108814582">
                  <w:marLeft w:val="0"/>
                  <w:marRight w:val="0"/>
                  <w:marTop w:val="0"/>
                  <w:marBottom w:val="0"/>
                  <w:divBdr>
                    <w:top w:val="none" w:sz="0" w:space="0" w:color="auto"/>
                    <w:left w:val="none" w:sz="0" w:space="0" w:color="auto"/>
                    <w:bottom w:val="none" w:sz="0" w:space="0" w:color="auto"/>
                    <w:right w:val="none" w:sz="0" w:space="0" w:color="auto"/>
                  </w:divBdr>
                  <w:divsChild>
                    <w:div w:id="2035420986">
                      <w:marLeft w:val="0"/>
                      <w:marRight w:val="0"/>
                      <w:marTop w:val="0"/>
                      <w:marBottom w:val="0"/>
                      <w:divBdr>
                        <w:top w:val="none" w:sz="0" w:space="0" w:color="auto"/>
                        <w:left w:val="none" w:sz="0" w:space="0" w:color="auto"/>
                        <w:bottom w:val="none" w:sz="0" w:space="0" w:color="auto"/>
                        <w:right w:val="none" w:sz="0" w:space="0" w:color="auto"/>
                      </w:divBdr>
                    </w:div>
                  </w:divsChild>
                </w:div>
                <w:div w:id="287398432">
                  <w:marLeft w:val="0"/>
                  <w:marRight w:val="0"/>
                  <w:marTop w:val="0"/>
                  <w:marBottom w:val="0"/>
                  <w:divBdr>
                    <w:top w:val="none" w:sz="0" w:space="0" w:color="auto"/>
                    <w:left w:val="none" w:sz="0" w:space="0" w:color="auto"/>
                    <w:bottom w:val="none" w:sz="0" w:space="0" w:color="auto"/>
                    <w:right w:val="none" w:sz="0" w:space="0" w:color="auto"/>
                  </w:divBdr>
                  <w:divsChild>
                    <w:div w:id="823549975">
                      <w:marLeft w:val="0"/>
                      <w:marRight w:val="0"/>
                      <w:marTop w:val="0"/>
                      <w:marBottom w:val="0"/>
                      <w:divBdr>
                        <w:top w:val="none" w:sz="0" w:space="0" w:color="auto"/>
                        <w:left w:val="none" w:sz="0" w:space="0" w:color="auto"/>
                        <w:bottom w:val="none" w:sz="0" w:space="0" w:color="auto"/>
                        <w:right w:val="none" w:sz="0" w:space="0" w:color="auto"/>
                      </w:divBdr>
                    </w:div>
                    <w:div w:id="2018193546">
                      <w:marLeft w:val="0"/>
                      <w:marRight w:val="0"/>
                      <w:marTop w:val="0"/>
                      <w:marBottom w:val="0"/>
                      <w:divBdr>
                        <w:top w:val="none" w:sz="0" w:space="0" w:color="auto"/>
                        <w:left w:val="none" w:sz="0" w:space="0" w:color="auto"/>
                        <w:bottom w:val="none" w:sz="0" w:space="0" w:color="auto"/>
                        <w:right w:val="none" w:sz="0" w:space="0" w:color="auto"/>
                      </w:divBdr>
                    </w:div>
                    <w:div w:id="389883441">
                      <w:marLeft w:val="0"/>
                      <w:marRight w:val="0"/>
                      <w:marTop w:val="0"/>
                      <w:marBottom w:val="300"/>
                      <w:divBdr>
                        <w:top w:val="none" w:sz="0" w:space="0" w:color="auto"/>
                        <w:left w:val="none" w:sz="0" w:space="0" w:color="auto"/>
                        <w:bottom w:val="none" w:sz="0" w:space="0" w:color="auto"/>
                        <w:right w:val="none" w:sz="0" w:space="0" w:color="auto"/>
                      </w:divBdr>
                      <w:divsChild>
                        <w:div w:id="1199778099">
                          <w:marLeft w:val="0"/>
                          <w:marRight w:val="0"/>
                          <w:marTop w:val="0"/>
                          <w:marBottom w:val="0"/>
                          <w:divBdr>
                            <w:top w:val="none" w:sz="0" w:space="0" w:color="auto"/>
                            <w:left w:val="none" w:sz="0" w:space="0" w:color="auto"/>
                            <w:bottom w:val="none" w:sz="0" w:space="0" w:color="auto"/>
                            <w:right w:val="none" w:sz="0" w:space="0" w:color="auto"/>
                          </w:divBdr>
                        </w:div>
                      </w:divsChild>
                    </w:div>
                    <w:div w:id="829248232">
                      <w:marLeft w:val="0"/>
                      <w:marRight w:val="0"/>
                      <w:marTop w:val="0"/>
                      <w:marBottom w:val="0"/>
                      <w:divBdr>
                        <w:top w:val="none" w:sz="0" w:space="0" w:color="auto"/>
                        <w:left w:val="none" w:sz="0" w:space="0" w:color="auto"/>
                        <w:bottom w:val="none" w:sz="0" w:space="0" w:color="auto"/>
                        <w:right w:val="none" w:sz="0" w:space="0" w:color="auto"/>
                      </w:divBdr>
                    </w:div>
                    <w:div w:id="1430001472">
                      <w:marLeft w:val="0"/>
                      <w:marRight w:val="0"/>
                      <w:marTop w:val="0"/>
                      <w:marBottom w:val="300"/>
                      <w:divBdr>
                        <w:top w:val="none" w:sz="0" w:space="0" w:color="auto"/>
                        <w:left w:val="none" w:sz="0" w:space="0" w:color="auto"/>
                        <w:bottom w:val="none" w:sz="0" w:space="0" w:color="auto"/>
                        <w:right w:val="none" w:sz="0" w:space="0" w:color="auto"/>
                      </w:divBdr>
                      <w:divsChild>
                        <w:div w:id="1087194619">
                          <w:marLeft w:val="0"/>
                          <w:marRight w:val="0"/>
                          <w:marTop w:val="0"/>
                          <w:marBottom w:val="0"/>
                          <w:divBdr>
                            <w:top w:val="none" w:sz="0" w:space="0" w:color="auto"/>
                            <w:left w:val="none" w:sz="0" w:space="0" w:color="auto"/>
                            <w:bottom w:val="none" w:sz="0" w:space="0" w:color="auto"/>
                            <w:right w:val="none" w:sz="0" w:space="0" w:color="auto"/>
                          </w:divBdr>
                        </w:div>
                      </w:divsChild>
                    </w:div>
                    <w:div w:id="2069716827">
                      <w:marLeft w:val="0"/>
                      <w:marRight w:val="0"/>
                      <w:marTop w:val="0"/>
                      <w:marBottom w:val="0"/>
                      <w:divBdr>
                        <w:top w:val="none" w:sz="0" w:space="0" w:color="auto"/>
                        <w:left w:val="none" w:sz="0" w:space="0" w:color="auto"/>
                        <w:bottom w:val="none" w:sz="0" w:space="0" w:color="auto"/>
                        <w:right w:val="none" w:sz="0" w:space="0" w:color="auto"/>
                      </w:divBdr>
                    </w:div>
                    <w:div w:id="471600213">
                      <w:marLeft w:val="0"/>
                      <w:marRight w:val="0"/>
                      <w:marTop w:val="0"/>
                      <w:marBottom w:val="300"/>
                      <w:divBdr>
                        <w:top w:val="none" w:sz="0" w:space="0" w:color="auto"/>
                        <w:left w:val="none" w:sz="0" w:space="0" w:color="auto"/>
                        <w:bottom w:val="none" w:sz="0" w:space="0" w:color="auto"/>
                        <w:right w:val="none" w:sz="0" w:space="0" w:color="auto"/>
                      </w:divBdr>
                      <w:divsChild>
                        <w:div w:id="1057095777">
                          <w:marLeft w:val="0"/>
                          <w:marRight w:val="0"/>
                          <w:marTop w:val="0"/>
                          <w:marBottom w:val="0"/>
                          <w:divBdr>
                            <w:top w:val="none" w:sz="0" w:space="0" w:color="auto"/>
                            <w:left w:val="none" w:sz="0" w:space="0" w:color="auto"/>
                            <w:bottom w:val="none" w:sz="0" w:space="0" w:color="auto"/>
                            <w:right w:val="none" w:sz="0" w:space="0" w:color="auto"/>
                          </w:divBdr>
                        </w:div>
                      </w:divsChild>
                    </w:div>
                    <w:div w:id="702172891">
                      <w:marLeft w:val="0"/>
                      <w:marRight w:val="0"/>
                      <w:marTop w:val="0"/>
                      <w:marBottom w:val="0"/>
                      <w:divBdr>
                        <w:top w:val="none" w:sz="0" w:space="0" w:color="auto"/>
                        <w:left w:val="none" w:sz="0" w:space="0" w:color="auto"/>
                        <w:bottom w:val="none" w:sz="0" w:space="0" w:color="auto"/>
                        <w:right w:val="none" w:sz="0" w:space="0" w:color="auto"/>
                      </w:divBdr>
                    </w:div>
                    <w:div w:id="188226684">
                      <w:marLeft w:val="0"/>
                      <w:marRight w:val="0"/>
                      <w:marTop w:val="0"/>
                      <w:marBottom w:val="300"/>
                      <w:divBdr>
                        <w:top w:val="none" w:sz="0" w:space="0" w:color="auto"/>
                        <w:left w:val="none" w:sz="0" w:space="0" w:color="auto"/>
                        <w:bottom w:val="none" w:sz="0" w:space="0" w:color="auto"/>
                        <w:right w:val="none" w:sz="0" w:space="0" w:color="auto"/>
                      </w:divBdr>
                      <w:divsChild>
                        <w:div w:id="1489831833">
                          <w:marLeft w:val="0"/>
                          <w:marRight w:val="0"/>
                          <w:marTop w:val="0"/>
                          <w:marBottom w:val="0"/>
                          <w:divBdr>
                            <w:top w:val="none" w:sz="0" w:space="0" w:color="auto"/>
                            <w:left w:val="none" w:sz="0" w:space="0" w:color="auto"/>
                            <w:bottom w:val="none" w:sz="0" w:space="0" w:color="auto"/>
                            <w:right w:val="none" w:sz="0" w:space="0" w:color="auto"/>
                          </w:divBdr>
                        </w:div>
                      </w:divsChild>
                    </w:div>
                    <w:div w:id="1579241958">
                      <w:marLeft w:val="0"/>
                      <w:marRight w:val="0"/>
                      <w:marTop w:val="0"/>
                      <w:marBottom w:val="0"/>
                      <w:divBdr>
                        <w:top w:val="none" w:sz="0" w:space="0" w:color="auto"/>
                        <w:left w:val="none" w:sz="0" w:space="0" w:color="auto"/>
                        <w:bottom w:val="none" w:sz="0" w:space="0" w:color="auto"/>
                        <w:right w:val="none" w:sz="0" w:space="0" w:color="auto"/>
                      </w:divBdr>
                    </w:div>
                  </w:divsChild>
                </w:div>
                <w:div w:id="833883659">
                  <w:marLeft w:val="0"/>
                  <w:marRight w:val="0"/>
                  <w:marTop w:val="0"/>
                  <w:marBottom w:val="0"/>
                  <w:divBdr>
                    <w:top w:val="none" w:sz="0" w:space="0" w:color="auto"/>
                    <w:left w:val="none" w:sz="0" w:space="0" w:color="auto"/>
                    <w:bottom w:val="none" w:sz="0" w:space="0" w:color="auto"/>
                    <w:right w:val="none" w:sz="0" w:space="0" w:color="auto"/>
                  </w:divBdr>
                  <w:divsChild>
                    <w:div w:id="1922059915">
                      <w:marLeft w:val="0"/>
                      <w:marRight w:val="0"/>
                      <w:marTop w:val="0"/>
                      <w:marBottom w:val="0"/>
                      <w:divBdr>
                        <w:top w:val="none" w:sz="0" w:space="0" w:color="auto"/>
                        <w:left w:val="none" w:sz="0" w:space="0" w:color="auto"/>
                        <w:bottom w:val="none" w:sz="0" w:space="0" w:color="auto"/>
                        <w:right w:val="none" w:sz="0" w:space="0" w:color="auto"/>
                      </w:divBdr>
                      <w:divsChild>
                        <w:div w:id="320235393">
                          <w:marLeft w:val="0"/>
                          <w:marRight w:val="0"/>
                          <w:marTop w:val="0"/>
                          <w:marBottom w:val="0"/>
                          <w:divBdr>
                            <w:top w:val="none" w:sz="0" w:space="0" w:color="auto"/>
                            <w:left w:val="none" w:sz="0" w:space="0" w:color="auto"/>
                            <w:bottom w:val="none" w:sz="0" w:space="0" w:color="auto"/>
                            <w:right w:val="none" w:sz="0" w:space="0" w:color="auto"/>
                          </w:divBdr>
                        </w:div>
                      </w:divsChild>
                    </w:div>
                    <w:div w:id="1195465656">
                      <w:marLeft w:val="0"/>
                      <w:marRight w:val="0"/>
                      <w:marTop w:val="0"/>
                      <w:marBottom w:val="0"/>
                      <w:divBdr>
                        <w:top w:val="none" w:sz="0" w:space="0" w:color="auto"/>
                        <w:left w:val="none" w:sz="0" w:space="0" w:color="auto"/>
                        <w:bottom w:val="none" w:sz="0" w:space="0" w:color="auto"/>
                        <w:right w:val="none" w:sz="0" w:space="0" w:color="auto"/>
                      </w:divBdr>
                    </w:div>
                    <w:div w:id="883903933">
                      <w:marLeft w:val="0"/>
                      <w:marRight w:val="0"/>
                      <w:marTop w:val="0"/>
                      <w:marBottom w:val="300"/>
                      <w:divBdr>
                        <w:top w:val="none" w:sz="0" w:space="0" w:color="auto"/>
                        <w:left w:val="none" w:sz="0" w:space="0" w:color="auto"/>
                        <w:bottom w:val="none" w:sz="0" w:space="0" w:color="auto"/>
                        <w:right w:val="none" w:sz="0" w:space="0" w:color="auto"/>
                      </w:divBdr>
                      <w:divsChild>
                        <w:div w:id="1234585099">
                          <w:marLeft w:val="0"/>
                          <w:marRight w:val="0"/>
                          <w:marTop w:val="0"/>
                          <w:marBottom w:val="0"/>
                          <w:divBdr>
                            <w:top w:val="none" w:sz="0" w:space="0" w:color="auto"/>
                            <w:left w:val="none" w:sz="0" w:space="0" w:color="auto"/>
                            <w:bottom w:val="none" w:sz="0" w:space="0" w:color="auto"/>
                            <w:right w:val="none" w:sz="0" w:space="0" w:color="auto"/>
                          </w:divBdr>
                        </w:div>
                      </w:divsChild>
                    </w:div>
                    <w:div w:id="1756435773">
                      <w:marLeft w:val="0"/>
                      <w:marRight w:val="0"/>
                      <w:marTop w:val="0"/>
                      <w:marBottom w:val="0"/>
                      <w:divBdr>
                        <w:top w:val="none" w:sz="0" w:space="0" w:color="auto"/>
                        <w:left w:val="none" w:sz="0" w:space="0" w:color="auto"/>
                        <w:bottom w:val="none" w:sz="0" w:space="0" w:color="auto"/>
                        <w:right w:val="none" w:sz="0" w:space="0" w:color="auto"/>
                      </w:divBdr>
                    </w:div>
                    <w:div w:id="1864124385">
                      <w:marLeft w:val="0"/>
                      <w:marRight w:val="0"/>
                      <w:marTop w:val="0"/>
                      <w:marBottom w:val="300"/>
                      <w:divBdr>
                        <w:top w:val="none" w:sz="0" w:space="0" w:color="auto"/>
                        <w:left w:val="none" w:sz="0" w:space="0" w:color="auto"/>
                        <w:bottom w:val="none" w:sz="0" w:space="0" w:color="auto"/>
                        <w:right w:val="none" w:sz="0" w:space="0" w:color="auto"/>
                      </w:divBdr>
                      <w:divsChild>
                        <w:div w:id="116932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9101">
                  <w:marLeft w:val="0"/>
                  <w:marRight w:val="0"/>
                  <w:marTop w:val="0"/>
                  <w:marBottom w:val="0"/>
                  <w:divBdr>
                    <w:top w:val="none" w:sz="0" w:space="0" w:color="auto"/>
                    <w:left w:val="none" w:sz="0" w:space="0" w:color="auto"/>
                    <w:bottom w:val="none" w:sz="0" w:space="0" w:color="auto"/>
                    <w:right w:val="none" w:sz="0" w:space="0" w:color="auto"/>
                  </w:divBdr>
                  <w:divsChild>
                    <w:div w:id="1287934251">
                      <w:marLeft w:val="0"/>
                      <w:marRight w:val="0"/>
                      <w:marTop w:val="0"/>
                      <w:marBottom w:val="0"/>
                      <w:divBdr>
                        <w:top w:val="none" w:sz="0" w:space="0" w:color="auto"/>
                        <w:left w:val="none" w:sz="0" w:space="0" w:color="auto"/>
                        <w:bottom w:val="none" w:sz="0" w:space="0" w:color="auto"/>
                        <w:right w:val="none" w:sz="0" w:space="0" w:color="auto"/>
                      </w:divBdr>
                    </w:div>
                    <w:div w:id="1900938397">
                      <w:marLeft w:val="0"/>
                      <w:marRight w:val="0"/>
                      <w:marTop w:val="0"/>
                      <w:marBottom w:val="0"/>
                      <w:divBdr>
                        <w:top w:val="none" w:sz="0" w:space="0" w:color="auto"/>
                        <w:left w:val="none" w:sz="0" w:space="0" w:color="auto"/>
                        <w:bottom w:val="none" w:sz="0" w:space="0" w:color="auto"/>
                        <w:right w:val="none" w:sz="0" w:space="0" w:color="auto"/>
                      </w:divBdr>
                    </w:div>
                    <w:div w:id="124398002">
                      <w:marLeft w:val="0"/>
                      <w:marRight w:val="0"/>
                      <w:marTop w:val="0"/>
                      <w:marBottom w:val="300"/>
                      <w:divBdr>
                        <w:top w:val="none" w:sz="0" w:space="0" w:color="auto"/>
                        <w:left w:val="none" w:sz="0" w:space="0" w:color="auto"/>
                        <w:bottom w:val="none" w:sz="0" w:space="0" w:color="auto"/>
                        <w:right w:val="none" w:sz="0" w:space="0" w:color="auto"/>
                      </w:divBdr>
                      <w:divsChild>
                        <w:div w:id="19860264">
                          <w:marLeft w:val="0"/>
                          <w:marRight w:val="0"/>
                          <w:marTop w:val="0"/>
                          <w:marBottom w:val="0"/>
                          <w:divBdr>
                            <w:top w:val="none" w:sz="0" w:space="0" w:color="auto"/>
                            <w:left w:val="none" w:sz="0" w:space="0" w:color="auto"/>
                            <w:bottom w:val="none" w:sz="0" w:space="0" w:color="auto"/>
                            <w:right w:val="none" w:sz="0" w:space="0" w:color="auto"/>
                          </w:divBdr>
                        </w:div>
                      </w:divsChild>
                    </w:div>
                    <w:div w:id="857234714">
                      <w:marLeft w:val="0"/>
                      <w:marRight w:val="0"/>
                      <w:marTop w:val="0"/>
                      <w:marBottom w:val="0"/>
                      <w:divBdr>
                        <w:top w:val="none" w:sz="0" w:space="0" w:color="auto"/>
                        <w:left w:val="none" w:sz="0" w:space="0" w:color="auto"/>
                        <w:bottom w:val="none" w:sz="0" w:space="0" w:color="auto"/>
                        <w:right w:val="none" w:sz="0" w:space="0" w:color="auto"/>
                      </w:divBdr>
                    </w:div>
                  </w:divsChild>
                </w:div>
                <w:div w:id="383138669">
                  <w:marLeft w:val="0"/>
                  <w:marRight w:val="0"/>
                  <w:marTop w:val="0"/>
                  <w:marBottom w:val="0"/>
                  <w:divBdr>
                    <w:top w:val="none" w:sz="0" w:space="0" w:color="auto"/>
                    <w:left w:val="none" w:sz="0" w:space="0" w:color="auto"/>
                    <w:bottom w:val="none" w:sz="0" w:space="0" w:color="auto"/>
                    <w:right w:val="none" w:sz="0" w:space="0" w:color="auto"/>
                  </w:divBdr>
                  <w:divsChild>
                    <w:div w:id="1655182199">
                      <w:marLeft w:val="0"/>
                      <w:marRight w:val="0"/>
                      <w:marTop w:val="0"/>
                      <w:marBottom w:val="0"/>
                      <w:divBdr>
                        <w:top w:val="none" w:sz="0" w:space="0" w:color="auto"/>
                        <w:left w:val="none" w:sz="0" w:space="0" w:color="auto"/>
                        <w:bottom w:val="none" w:sz="0" w:space="0" w:color="auto"/>
                        <w:right w:val="none" w:sz="0" w:space="0" w:color="auto"/>
                      </w:divBdr>
                    </w:div>
                    <w:div w:id="329917346">
                      <w:marLeft w:val="0"/>
                      <w:marRight w:val="0"/>
                      <w:marTop w:val="0"/>
                      <w:marBottom w:val="300"/>
                      <w:divBdr>
                        <w:top w:val="none" w:sz="0" w:space="0" w:color="auto"/>
                        <w:left w:val="none" w:sz="0" w:space="0" w:color="auto"/>
                        <w:bottom w:val="none" w:sz="0" w:space="0" w:color="auto"/>
                        <w:right w:val="none" w:sz="0" w:space="0" w:color="auto"/>
                      </w:divBdr>
                      <w:divsChild>
                        <w:div w:id="11896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392723">
          <w:marLeft w:val="0"/>
          <w:marRight w:val="0"/>
          <w:marTop w:val="0"/>
          <w:marBottom w:val="0"/>
          <w:divBdr>
            <w:top w:val="single" w:sz="6" w:space="0" w:color="EFEFED"/>
            <w:left w:val="none" w:sz="0" w:space="0" w:color="auto"/>
            <w:bottom w:val="none" w:sz="0" w:space="0" w:color="auto"/>
            <w:right w:val="none" w:sz="0" w:space="0" w:color="auto"/>
          </w:divBdr>
          <w:divsChild>
            <w:div w:id="751125356">
              <w:marLeft w:val="0"/>
              <w:marRight w:val="0"/>
              <w:marTop w:val="0"/>
              <w:marBottom w:val="0"/>
              <w:divBdr>
                <w:top w:val="none" w:sz="0" w:space="0" w:color="auto"/>
                <w:left w:val="none" w:sz="0" w:space="0" w:color="auto"/>
                <w:bottom w:val="none" w:sz="0" w:space="0" w:color="auto"/>
                <w:right w:val="none" w:sz="0" w:space="0" w:color="auto"/>
              </w:divBdr>
              <w:divsChild>
                <w:div w:id="1174958768">
                  <w:marLeft w:val="0"/>
                  <w:marRight w:val="0"/>
                  <w:marTop w:val="0"/>
                  <w:marBottom w:val="0"/>
                  <w:divBdr>
                    <w:top w:val="none" w:sz="0" w:space="0" w:color="auto"/>
                    <w:left w:val="none" w:sz="0" w:space="0" w:color="auto"/>
                    <w:bottom w:val="none" w:sz="0" w:space="0" w:color="auto"/>
                    <w:right w:val="none" w:sz="0" w:space="0" w:color="auto"/>
                  </w:divBdr>
                  <w:divsChild>
                    <w:div w:id="325518153">
                      <w:marLeft w:val="0"/>
                      <w:marRight w:val="0"/>
                      <w:marTop w:val="0"/>
                      <w:marBottom w:val="0"/>
                      <w:divBdr>
                        <w:top w:val="none" w:sz="0" w:space="0" w:color="auto"/>
                        <w:left w:val="none" w:sz="0" w:space="0" w:color="auto"/>
                        <w:bottom w:val="none" w:sz="0" w:space="0" w:color="auto"/>
                        <w:right w:val="none" w:sz="0" w:space="0" w:color="auto"/>
                      </w:divBdr>
                    </w:div>
                    <w:div w:id="850531156">
                      <w:marLeft w:val="0"/>
                      <w:marRight w:val="0"/>
                      <w:marTop w:val="0"/>
                      <w:marBottom w:val="300"/>
                      <w:divBdr>
                        <w:top w:val="none" w:sz="0" w:space="0" w:color="auto"/>
                        <w:left w:val="none" w:sz="0" w:space="0" w:color="auto"/>
                        <w:bottom w:val="none" w:sz="0" w:space="0" w:color="auto"/>
                        <w:right w:val="none" w:sz="0" w:space="0" w:color="auto"/>
                      </w:divBdr>
                      <w:divsChild>
                        <w:div w:id="53162619">
                          <w:marLeft w:val="0"/>
                          <w:marRight w:val="0"/>
                          <w:marTop w:val="0"/>
                          <w:marBottom w:val="0"/>
                          <w:divBdr>
                            <w:top w:val="none" w:sz="0" w:space="0" w:color="auto"/>
                            <w:left w:val="none" w:sz="0" w:space="0" w:color="auto"/>
                            <w:bottom w:val="none" w:sz="0" w:space="0" w:color="auto"/>
                            <w:right w:val="none" w:sz="0" w:space="0" w:color="auto"/>
                          </w:divBdr>
                        </w:div>
                      </w:divsChild>
                    </w:div>
                    <w:div w:id="2019388068">
                      <w:marLeft w:val="0"/>
                      <w:marRight w:val="0"/>
                      <w:marTop w:val="0"/>
                      <w:marBottom w:val="0"/>
                      <w:divBdr>
                        <w:top w:val="none" w:sz="0" w:space="0" w:color="auto"/>
                        <w:left w:val="none" w:sz="0" w:space="0" w:color="auto"/>
                        <w:bottom w:val="none" w:sz="0" w:space="0" w:color="auto"/>
                        <w:right w:val="none" w:sz="0" w:space="0" w:color="auto"/>
                      </w:divBdr>
                    </w:div>
                    <w:div w:id="888343739">
                      <w:marLeft w:val="0"/>
                      <w:marRight w:val="0"/>
                      <w:marTop w:val="0"/>
                      <w:marBottom w:val="0"/>
                      <w:divBdr>
                        <w:top w:val="none" w:sz="0" w:space="0" w:color="auto"/>
                        <w:left w:val="none" w:sz="0" w:space="0" w:color="auto"/>
                        <w:bottom w:val="none" w:sz="0" w:space="0" w:color="auto"/>
                        <w:right w:val="none" w:sz="0" w:space="0" w:color="auto"/>
                      </w:divBdr>
                    </w:div>
                    <w:div w:id="1328250223">
                      <w:marLeft w:val="0"/>
                      <w:marRight w:val="0"/>
                      <w:marTop w:val="0"/>
                      <w:marBottom w:val="0"/>
                      <w:divBdr>
                        <w:top w:val="none" w:sz="0" w:space="0" w:color="auto"/>
                        <w:left w:val="none" w:sz="0" w:space="0" w:color="auto"/>
                        <w:bottom w:val="none" w:sz="0" w:space="0" w:color="auto"/>
                        <w:right w:val="none" w:sz="0" w:space="0" w:color="auto"/>
                      </w:divBdr>
                    </w:div>
                    <w:div w:id="712656293">
                      <w:marLeft w:val="0"/>
                      <w:marRight w:val="0"/>
                      <w:marTop w:val="0"/>
                      <w:marBottom w:val="0"/>
                      <w:divBdr>
                        <w:top w:val="none" w:sz="0" w:space="0" w:color="auto"/>
                        <w:left w:val="none" w:sz="0" w:space="0" w:color="auto"/>
                        <w:bottom w:val="none" w:sz="0" w:space="0" w:color="auto"/>
                        <w:right w:val="none" w:sz="0" w:space="0" w:color="auto"/>
                      </w:divBdr>
                    </w:div>
                    <w:div w:id="1785803277">
                      <w:marLeft w:val="0"/>
                      <w:marRight w:val="0"/>
                      <w:marTop w:val="0"/>
                      <w:marBottom w:val="0"/>
                      <w:divBdr>
                        <w:top w:val="none" w:sz="0" w:space="0" w:color="auto"/>
                        <w:left w:val="none" w:sz="0" w:space="0" w:color="auto"/>
                        <w:bottom w:val="none" w:sz="0" w:space="0" w:color="auto"/>
                        <w:right w:val="none" w:sz="0" w:space="0" w:color="auto"/>
                      </w:divBdr>
                    </w:div>
                  </w:divsChild>
                </w:div>
                <w:div w:id="1336687564">
                  <w:marLeft w:val="0"/>
                  <w:marRight w:val="0"/>
                  <w:marTop w:val="0"/>
                  <w:marBottom w:val="0"/>
                  <w:divBdr>
                    <w:top w:val="none" w:sz="0" w:space="0" w:color="auto"/>
                    <w:left w:val="none" w:sz="0" w:space="0" w:color="auto"/>
                    <w:bottom w:val="none" w:sz="0" w:space="0" w:color="auto"/>
                    <w:right w:val="none" w:sz="0" w:space="0" w:color="auto"/>
                  </w:divBdr>
                  <w:divsChild>
                    <w:div w:id="194688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3062">
          <w:marLeft w:val="0"/>
          <w:marRight w:val="0"/>
          <w:marTop w:val="0"/>
          <w:marBottom w:val="0"/>
          <w:divBdr>
            <w:top w:val="single" w:sz="6" w:space="0" w:color="EFEFED"/>
            <w:left w:val="none" w:sz="0" w:space="0" w:color="auto"/>
            <w:bottom w:val="none" w:sz="0" w:space="0" w:color="auto"/>
            <w:right w:val="none" w:sz="0" w:space="0" w:color="auto"/>
          </w:divBdr>
          <w:divsChild>
            <w:div w:id="1872524476">
              <w:marLeft w:val="0"/>
              <w:marRight w:val="0"/>
              <w:marTop w:val="0"/>
              <w:marBottom w:val="0"/>
              <w:divBdr>
                <w:top w:val="none" w:sz="0" w:space="0" w:color="auto"/>
                <w:left w:val="none" w:sz="0" w:space="0" w:color="auto"/>
                <w:bottom w:val="none" w:sz="0" w:space="0" w:color="auto"/>
                <w:right w:val="none" w:sz="0" w:space="0" w:color="auto"/>
              </w:divBdr>
              <w:divsChild>
                <w:div w:id="896627766">
                  <w:marLeft w:val="0"/>
                  <w:marRight w:val="0"/>
                  <w:marTop w:val="0"/>
                  <w:marBottom w:val="0"/>
                  <w:divBdr>
                    <w:top w:val="none" w:sz="0" w:space="0" w:color="auto"/>
                    <w:left w:val="none" w:sz="0" w:space="0" w:color="auto"/>
                    <w:bottom w:val="none" w:sz="0" w:space="0" w:color="auto"/>
                    <w:right w:val="none" w:sz="0" w:space="0" w:color="auto"/>
                  </w:divBdr>
                  <w:divsChild>
                    <w:div w:id="1466123334">
                      <w:marLeft w:val="0"/>
                      <w:marRight w:val="0"/>
                      <w:marTop w:val="0"/>
                      <w:marBottom w:val="0"/>
                      <w:divBdr>
                        <w:top w:val="none" w:sz="0" w:space="0" w:color="auto"/>
                        <w:left w:val="none" w:sz="0" w:space="0" w:color="auto"/>
                        <w:bottom w:val="none" w:sz="0" w:space="0" w:color="auto"/>
                        <w:right w:val="none" w:sz="0" w:space="0" w:color="auto"/>
                      </w:divBdr>
                    </w:div>
                    <w:div w:id="100304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328232">
          <w:marLeft w:val="0"/>
          <w:marRight w:val="0"/>
          <w:marTop w:val="0"/>
          <w:marBottom w:val="0"/>
          <w:divBdr>
            <w:top w:val="single" w:sz="6" w:space="0" w:color="EFEFED"/>
            <w:left w:val="none" w:sz="0" w:space="0" w:color="auto"/>
            <w:bottom w:val="none" w:sz="0" w:space="0" w:color="auto"/>
            <w:right w:val="none" w:sz="0" w:space="0" w:color="auto"/>
          </w:divBdr>
          <w:divsChild>
            <w:div w:id="869301981">
              <w:marLeft w:val="0"/>
              <w:marRight w:val="0"/>
              <w:marTop w:val="0"/>
              <w:marBottom w:val="0"/>
              <w:divBdr>
                <w:top w:val="none" w:sz="0" w:space="0" w:color="auto"/>
                <w:left w:val="none" w:sz="0" w:space="0" w:color="auto"/>
                <w:bottom w:val="none" w:sz="0" w:space="0" w:color="auto"/>
                <w:right w:val="none" w:sz="0" w:space="0" w:color="auto"/>
              </w:divBdr>
              <w:divsChild>
                <w:div w:id="1798064944">
                  <w:marLeft w:val="0"/>
                  <w:marRight w:val="0"/>
                  <w:marTop w:val="0"/>
                  <w:marBottom w:val="0"/>
                  <w:divBdr>
                    <w:top w:val="none" w:sz="0" w:space="0" w:color="auto"/>
                    <w:left w:val="none" w:sz="0" w:space="0" w:color="auto"/>
                    <w:bottom w:val="none" w:sz="0" w:space="0" w:color="auto"/>
                    <w:right w:val="none" w:sz="0" w:space="0" w:color="auto"/>
                  </w:divBdr>
                </w:div>
                <w:div w:id="1932353453">
                  <w:marLeft w:val="0"/>
                  <w:marRight w:val="0"/>
                  <w:marTop w:val="0"/>
                  <w:marBottom w:val="300"/>
                  <w:divBdr>
                    <w:top w:val="none" w:sz="0" w:space="0" w:color="auto"/>
                    <w:left w:val="none" w:sz="0" w:space="0" w:color="auto"/>
                    <w:bottom w:val="none" w:sz="0" w:space="0" w:color="auto"/>
                    <w:right w:val="none" w:sz="0" w:space="0" w:color="auto"/>
                  </w:divBdr>
                  <w:divsChild>
                    <w:div w:id="190842069">
                      <w:marLeft w:val="0"/>
                      <w:marRight w:val="0"/>
                      <w:marTop w:val="0"/>
                      <w:marBottom w:val="0"/>
                      <w:divBdr>
                        <w:top w:val="none" w:sz="0" w:space="0" w:color="auto"/>
                        <w:left w:val="none" w:sz="0" w:space="0" w:color="auto"/>
                        <w:bottom w:val="none" w:sz="0" w:space="0" w:color="auto"/>
                        <w:right w:val="none" w:sz="0" w:space="0" w:color="auto"/>
                      </w:divBdr>
                    </w:div>
                  </w:divsChild>
                </w:div>
                <w:div w:id="1003552824">
                  <w:marLeft w:val="0"/>
                  <w:marRight w:val="0"/>
                  <w:marTop w:val="0"/>
                  <w:marBottom w:val="0"/>
                  <w:divBdr>
                    <w:top w:val="none" w:sz="0" w:space="0" w:color="auto"/>
                    <w:left w:val="none" w:sz="0" w:space="0" w:color="auto"/>
                    <w:bottom w:val="none" w:sz="0" w:space="0" w:color="auto"/>
                    <w:right w:val="none" w:sz="0" w:space="0" w:color="auto"/>
                  </w:divBdr>
                  <w:divsChild>
                    <w:div w:id="304627931">
                      <w:marLeft w:val="0"/>
                      <w:marRight w:val="0"/>
                      <w:marTop w:val="0"/>
                      <w:marBottom w:val="0"/>
                      <w:divBdr>
                        <w:top w:val="none" w:sz="0" w:space="0" w:color="auto"/>
                        <w:left w:val="none" w:sz="0" w:space="0" w:color="auto"/>
                        <w:bottom w:val="none" w:sz="0" w:space="0" w:color="auto"/>
                        <w:right w:val="none" w:sz="0" w:space="0" w:color="auto"/>
                      </w:divBdr>
                    </w:div>
                  </w:divsChild>
                </w:div>
                <w:div w:id="1772119947">
                  <w:marLeft w:val="0"/>
                  <w:marRight w:val="0"/>
                  <w:marTop w:val="0"/>
                  <w:marBottom w:val="0"/>
                  <w:divBdr>
                    <w:top w:val="none" w:sz="0" w:space="0" w:color="auto"/>
                    <w:left w:val="none" w:sz="0" w:space="0" w:color="auto"/>
                    <w:bottom w:val="none" w:sz="0" w:space="0" w:color="auto"/>
                    <w:right w:val="none" w:sz="0" w:space="0" w:color="auto"/>
                  </w:divBdr>
                </w:div>
                <w:div w:id="2015647218">
                  <w:marLeft w:val="0"/>
                  <w:marRight w:val="0"/>
                  <w:marTop w:val="0"/>
                  <w:marBottom w:val="0"/>
                  <w:divBdr>
                    <w:top w:val="none" w:sz="0" w:space="0" w:color="auto"/>
                    <w:left w:val="none" w:sz="0" w:space="0" w:color="auto"/>
                    <w:bottom w:val="none" w:sz="0" w:space="0" w:color="auto"/>
                    <w:right w:val="none" w:sz="0" w:space="0" w:color="auto"/>
                  </w:divBdr>
                  <w:divsChild>
                    <w:div w:id="1074012734">
                      <w:marLeft w:val="0"/>
                      <w:marRight w:val="0"/>
                      <w:marTop w:val="0"/>
                      <w:marBottom w:val="0"/>
                      <w:divBdr>
                        <w:top w:val="none" w:sz="0" w:space="0" w:color="auto"/>
                        <w:left w:val="none" w:sz="0" w:space="0" w:color="auto"/>
                        <w:bottom w:val="none" w:sz="0" w:space="0" w:color="auto"/>
                        <w:right w:val="none" w:sz="0" w:space="0" w:color="auto"/>
                      </w:divBdr>
                    </w:div>
                    <w:div w:id="869149345">
                      <w:marLeft w:val="0"/>
                      <w:marRight w:val="0"/>
                      <w:marTop w:val="0"/>
                      <w:marBottom w:val="0"/>
                      <w:divBdr>
                        <w:top w:val="none" w:sz="0" w:space="0" w:color="auto"/>
                        <w:left w:val="none" w:sz="0" w:space="0" w:color="auto"/>
                        <w:bottom w:val="none" w:sz="0" w:space="0" w:color="auto"/>
                        <w:right w:val="none" w:sz="0" w:space="0" w:color="auto"/>
                      </w:divBdr>
                    </w:div>
                    <w:div w:id="600649827">
                      <w:marLeft w:val="0"/>
                      <w:marRight w:val="0"/>
                      <w:marTop w:val="0"/>
                      <w:marBottom w:val="300"/>
                      <w:divBdr>
                        <w:top w:val="none" w:sz="0" w:space="0" w:color="auto"/>
                        <w:left w:val="none" w:sz="0" w:space="0" w:color="auto"/>
                        <w:bottom w:val="none" w:sz="0" w:space="0" w:color="auto"/>
                        <w:right w:val="none" w:sz="0" w:space="0" w:color="auto"/>
                      </w:divBdr>
                      <w:divsChild>
                        <w:div w:id="2047439564">
                          <w:marLeft w:val="0"/>
                          <w:marRight w:val="0"/>
                          <w:marTop w:val="0"/>
                          <w:marBottom w:val="0"/>
                          <w:divBdr>
                            <w:top w:val="none" w:sz="0" w:space="0" w:color="auto"/>
                            <w:left w:val="none" w:sz="0" w:space="0" w:color="auto"/>
                            <w:bottom w:val="none" w:sz="0" w:space="0" w:color="auto"/>
                            <w:right w:val="none" w:sz="0" w:space="0" w:color="auto"/>
                          </w:divBdr>
                        </w:div>
                      </w:divsChild>
                    </w:div>
                    <w:div w:id="136304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958105">
          <w:marLeft w:val="0"/>
          <w:marRight w:val="0"/>
          <w:marTop w:val="0"/>
          <w:marBottom w:val="0"/>
          <w:divBdr>
            <w:top w:val="single" w:sz="6" w:space="0" w:color="EFEFED"/>
            <w:left w:val="none" w:sz="0" w:space="0" w:color="auto"/>
            <w:bottom w:val="none" w:sz="0" w:space="0" w:color="auto"/>
            <w:right w:val="none" w:sz="0" w:space="0" w:color="auto"/>
          </w:divBdr>
          <w:divsChild>
            <w:div w:id="728185617">
              <w:marLeft w:val="0"/>
              <w:marRight w:val="0"/>
              <w:marTop w:val="0"/>
              <w:marBottom w:val="0"/>
              <w:divBdr>
                <w:top w:val="none" w:sz="0" w:space="0" w:color="auto"/>
                <w:left w:val="none" w:sz="0" w:space="0" w:color="auto"/>
                <w:bottom w:val="none" w:sz="0" w:space="0" w:color="auto"/>
                <w:right w:val="none" w:sz="0" w:space="0" w:color="auto"/>
              </w:divBdr>
              <w:divsChild>
                <w:div w:id="985747088">
                  <w:marLeft w:val="0"/>
                  <w:marRight w:val="0"/>
                  <w:marTop w:val="0"/>
                  <w:marBottom w:val="0"/>
                  <w:divBdr>
                    <w:top w:val="none" w:sz="0" w:space="0" w:color="auto"/>
                    <w:left w:val="none" w:sz="0" w:space="0" w:color="auto"/>
                    <w:bottom w:val="none" w:sz="0" w:space="0" w:color="auto"/>
                    <w:right w:val="none" w:sz="0" w:space="0" w:color="auto"/>
                  </w:divBdr>
                  <w:divsChild>
                    <w:div w:id="1116868862">
                      <w:marLeft w:val="0"/>
                      <w:marRight w:val="0"/>
                      <w:marTop w:val="0"/>
                      <w:marBottom w:val="0"/>
                      <w:divBdr>
                        <w:top w:val="none" w:sz="0" w:space="0" w:color="auto"/>
                        <w:left w:val="none" w:sz="0" w:space="0" w:color="auto"/>
                        <w:bottom w:val="none" w:sz="0" w:space="0" w:color="auto"/>
                        <w:right w:val="none" w:sz="0" w:space="0" w:color="auto"/>
                      </w:divBdr>
                    </w:div>
                    <w:div w:id="2044861958">
                      <w:marLeft w:val="0"/>
                      <w:marRight w:val="0"/>
                      <w:marTop w:val="0"/>
                      <w:marBottom w:val="0"/>
                      <w:divBdr>
                        <w:top w:val="none" w:sz="0" w:space="0" w:color="auto"/>
                        <w:left w:val="none" w:sz="0" w:space="0" w:color="auto"/>
                        <w:bottom w:val="none" w:sz="0" w:space="0" w:color="auto"/>
                        <w:right w:val="none" w:sz="0" w:space="0" w:color="auto"/>
                      </w:divBdr>
                    </w:div>
                    <w:div w:id="1394960415">
                      <w:marLeft w:val="0"/>
                      <w:marRight w:val="0"/>
                      <w:marTop w:val="0"/>
                      <w:marBottom w:val="0"/>
                      <w:divBdr>
                        <w:top w:val="none" w:sz="0" w:space="0" w:color="auto"/>
                        <w:left w:val="none" w:sz="0" w:space="0" w:color="auto"/>
                        <w:bottom w:val="none" w:sz="0" w:space="0" w:color="auto"/>
                        <w:right w:val="none" w:sz="0" w:space="0" w:color="auto"/>
                      </w:divBdr>
                    </w:div>
                    <w:div w:id="946161640">
                      <w:marLeft w:val="0"/>
                      <w:marRight w:val="0"/>
                      <w:marTop w:val="0"/>
                      <w:marBottom w:val="300"/>
                      <w:divBdr>
                        <w:top w:val="none" w:sz="0" w:space="0" w:color="auto"/>
                        <w:left w:val="none" w:sz="0" w:space="0" w:color="auto"/>
                        <w:bottom w:val="none" w:sz="0" w:space="0" w:color="auto"/>
                        <w:right w:val="none" w:sz="0" w:space="0" w:color="auto"/>
                      </w:divBdr>
                      <w:divsChild>
                        <w:div w:id="28924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42817">
                  <w:marLeft w:val="0"/>
                  <w:marRight w:val="0"/>
                  <w:marTop w:val="0"/>
                  <w:marBottom w:val="0"/>
                  <w:divBdr>
                    <w:top w:val="none" w:sz="0" w:space="0" w:color="auto"/>
                    <w:left w:val="none" w:sz="0" w:space="0" w:color="auto"/>
                    <w:bottom w:val="none" w:sz="0" w:space="0" w:color="auto"/>
                    <w:right w:val="none" w:sz="0" w:space="0" w:color="auto"/>
                  </w:divBdr>
                  <w:divsChild>
                    <w:div w:id="412436839">
                      <w:marLeft w:val="0"/>
                      <w:marRight w:val="0"/>
                      <w:marTop w:val="0"/>
                      <w:marBottom w:val="0"/>
                      <w:divBdr>
                        <w:top w:val="none" w:sz="0" w:space="0" w:color="auto"/>
                        <w:left w:val="none" w:sz="0" w:space="0" w:color="auto"/>
                        <w:bottom w:val="none" w:sz="0" w:space="0" w:color="auto"/>
                        <w:right w:val="none" w:sz="0" w:space="0" w:color="auto"/>
                      </w:divBdr>
                    </w:div>
                    <w:div w:id="123239928">
                      <w:marLeft w:val="0"/>
                      <w:marRight w:val="0"/>
                      <w:marTop w:val="0"/>
                      <w:marBottom w:val="300"/>
                      <w:divBdr>
                        <w:top w:val="none" w:sz="0" w:space="0" w:color="auto"/>
                        <w:left w:val="none" w:sz="0" w:space="0" w:color="auto"/>
                        <w:bottom w:val="none" w:sz="0" w:space="0" w:color="auto"/>
                        <w:right w:val="none" w:sz="0" w:space="0" w:color="auto"/>
                      </w:divBdr>
                      <w:divsChild>
                        <w:div w:id="45333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09508">
          <w:marLeft w:val="0"/>
          <w:marRight w:val="0"/>
          <w:marTop w:val="0"/>
          <w:marBottom w:val="0"/>
          <w:divBdr>
            <w:top w:val="single" w:sz="6" w:space="0" w:color="EFEFED"/>
            <w:left w:val="none" w:sz="0" w:space="0" w:color="auto"/>
            <w:bottom w:val="none" w:sz="0" w:space="0" w:color="auto"/>
            <w:right w:val="none" w:sz="0" w:space="0" w:color="auto"/>
          </w:divBdr>
          <w:divsChild>
            <w:div w:id="1574047644">
              <w:marLeft w:val="0"/>
              <w:marRight w:val="0"/>
              <w:marTop w:val="0"/>
              <w:marBottom w:val="0"/>
              <w:divBdr>
                <w:top w:val="none" w:sz="0" w:space="0" w:color="auto"/>
                <w:left w:val="none" w:sz="0" w:space="0" w:color="auto"/>
                <w:bottom w:val="none" w:sz="0" w:space="0" w:color="auto"/>
                <w:right w:val="none" w:sz="0" w:space="0" w:color="auto"/>
              </w:divBdr>
              <w:divsChild>
                <w:div w:id="996613200">
                  <w:marLeft w:val="0"/>
                  <w:marRight w:val="0"/>
                  <w:marTop w:val="0"/>
                  <w:marBottom w:val="0"/>
                  <w:divBdr>
                    <w:top w:val="none" w:sz="0" w:space="0" w:color="auto"/>
                    <w:left w:val="none" w:sz="0" w:space="0" w:color="auto"/>
                    <w:bottom w:val="none" w:sz="0" w:space="0" w:color="auto"/>
                    <w:right w:val="none" w:sz="0" w:space="0" w:color="auto"/>
                  </w:divBdr>
                </w:div>
                <w:div w:id="1779325217">
                  <w:marLeft w:val="0"/>
                  <w:marRight w:val="0"/>
                  <w:marTop w:val="0"/>
                  <w:marBottom w:val="300"/>
                  <w:divBdr>
                    <w:top w:val="none" w:sz="0" w:space="0" w:color="auto"/>
                    <w:left w:val="none" w:sz="0" w:space="0" w:color="auto"/>
                    <w:bottom w:val="none" w:sz="0" w:space="0" w:color="auto"/>
                    <w:right w:val="none" w:sz="0" w:space="0" w:color="auto"/>
                  </w:divBdr>
                  <w:divsChild>
                    <w:div w:id="115090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91330">
          <w:marLeft w:val="0"/>
          <w:marRight w:val="0"/>
          <w:marTop w:val="0"/>
          <w:marBottom w:val="0"/>
          <w:divBdr>
            <w:top w:val="single" w:sz="6" w:space="0" w:color="EFEFED"/>
            <w:left w:val="none" w:sz="0" w:space="0" w:color="auto"/>
            <w:bottom w:val="none" w:sz="0" w:space="0" w:color="auto"/>
            <w:right w:val="none" w:sz="0" w:space="0" w:color="auto"/>
          </w:divBdr>
          <w:divsChild>
            <w:div w:id="404837048">
              <w:marLeft w:val="0"/>
              <w:marRight w:val="0"/>
              <w:marTop w:val="0"/>
              <w:marBottom w:val="0"/>
              <w:divBdr>
                <w:top w:val="none" w:sz="0" w:space="0" w:color="auto"/>
                <w:left w:val="none" w:sz="0" w:space="0" w:color="auto"/>
                <w:bottom w:val="none" w:sz="0" w:space="0" w:color="auto"/>
                <w:right w:val="none" w:sz="0" w:space="0" w:color="auto"/>
              </w:divBdr>
              <w:divsChild>
                <w:div w:id="1823035047">
                  <w:marLeft w:val="0"/>
                  <w:marRight w:val="0"/>
                  <w:marTop w:val="0"/>
                  <w:marBottom w:val="0"/>
                  <w:divBdr>
                    <w:top w:val="none" w:sz="0" w:space="0" w:color="auto"/>
                    <w:left w:val="none" w:sz="0" w:space="0" w:color="auto"/>
                    <w:bottom w:val="none" w:sz="0" w:space="0" w:color="auto"/>
                    <w:right w:val="none" w:sz="0" w:space="0" w:color="auto"/>
                  </w:divBdr>
                  <w:divsChild>
                    <w:div w:id="718819859">
                      <w:marLeft w:val="0"/>
                      <w:marRight w:val="0"/>
                      <w:marTop w:val="0"/>
                      <w:marBottom w:val="0"/>
                      <w:divBdr>
                        <w:top w:val="none" w:sz="0" w:space="0" w:color="auto"/>
                        <w:left w:val="none" w:sz="0" w:space="0" w:color="auto"/>
                        <w:bottom w:val="none" w:sz="0" w:space="0" w:color="auto"/>
                        <w:right w:val="none" w:sz="0" w:space="0" w:color="auto"/>
                      </w:divBdr>
                    </w:div>
                    <w:div w:id="1014310290">
                      <w:marLeft w:val="0"/>
                      <w:marRight w:val="0"/>
                      <w:marTop w:val="0"/>
                      <w:marBottom w:val="0"/>
                      <w:divBdr>
                        <w:top w:val="none" w:sz="0" w:space="0" w:color="auto"/>
                        <w:left w:val="none" w:sz="0" w:space="0" w:color="auto"/>
                        <w:bottom w:val="none" w:sz="0" w:space="0" w:color="auto"/>
                        <w:right w:val="none" w:sz="0" w:space="0" w:color="auto"/>
                      </w:divBdr>
                    </w:div>
                  </w:divsChild>
                </w:div>
                <w:div w:id="2060931125">
                  <w:marLeft w:val="0"/>
                  <w:marRight w:val="0"/>
                  <w:marTop w:val="0"/>
                  <w:marBottom w:val="0"/>
                  <w:divBdr>
                    <w:top w:val="none" w:sz="0" w:space="0" w:color="auto"/>
                    <w:left w:val="none" w:sz="0" w:space="0" w:color="auto"/>
                    <w:bottom w:val="none" w:sz="0" w:space="0" w:color="auto"/>
                    <w:right w:val="none" w:sz="0" w:space="0" w:color="auto"/>
                  </w:divBdr>
                  <w:divsChild>
                    <w:div w:id="81999325">
                      <w:marLeft w:val="0"/>
                      <w:marRight w:val="0"/>
                      <w:marTop w:val="0"/>
                      <w:marBottom w:val="0"/>
                      <w:divBdr>
                        <w:top w:val="none" w:sz="0" w:space="0" w:color="auto"/>
                        <w:left w:val="none" w:sz="0" w:space="0" w:color="auto"/>
                        <w:bottom w:val="none" w:sz="0" w:space="0" w:color="auto"/>
                        <w:right w:val="none" w:sz="0" w:space="0" w:color="auto"/>
                      </w:divBdr>
                    </w:div>
                    <w:div w:id="223637829">
                      <w:marLeft w:val="0"/>
                      <w:marRight w:val="0"/>
                      <w:marTop w:val="0"/>
                      <w:marBottom w:val="300"/>
                      <w:divBdr>
                        <w:top w:val="none" w:sz="0" w:space="0" w:color="auto"/>
                        <w:left w:val="none" w:sz="0" w:space="0" w:color="auto"/>
                        <w:bottom w:val="none" w:sz="0" w:space="0" w:color="auto"/>
                        <w:right w:val="none" w:sz="0" w:space="0" w:color="auto"/>
                      </w:divBdr>
                      <w:divsChild>
                        <w:div w:id="188339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5406">
          <w:marLeft w:val="0"/>
          <w:marRight w:val="0"/>
          <w:marTop w:val="0"/>
          <w:marBottom w:val="0"/>
          <w:divBdr>
            <w:top w:val="single" w:sz="6" w:space="0" w:color="EFEFED"/>
            <w:left w:val="none" w:sz="0" w:space="0" w:color="auto"/>
            <w:bottom w:val="none" w:sz="0" w:space="0" w:color="auto"/>
            <w:right w:val="none" w:sz="0" w:space="0" w:color="auto"/>
          </w:divBdr>
          <w:divsChild>
            <w:div w:id="831139551">
              <w:marLeft w:val="0"/>
              <w:marRight w:val="0"/>
              <w:marTop w:val="0"/>
              <w:marBottom w:val="0"/>
              <w:divBdr>
                <w:top w:val="none" w:sz="0" w:space="0" w:color="auto"/>
                <w:left w:val="none" w:sz="0" w:space="0" w:color="auto"/>
                <w:bottom w:val="none" w:sz="0" w:space="0" w:color="auto"/>
                <w:right w:val="none" w:sz="0" w:space="0" w:color="auto"/>
              </w:divBdr>
              <w:divsChild>
                <w:div w:id="651520924">
                  <w:marLeft w:val="0"/>
                  <w:marRight w:val="0"/>
                  <w:marTop w:val="0"/>
                  <w:marBottom w:val="0"/>
                  <w:divBdr>
                    <w:top w:val="none" w:sz="0" w:space="0" w:color="auto"/>
                    <w:left w:val="none" w:sz="0" w:space="0" w:color="auto"/>
                    <w:bottom w:val="none" w:sz="0" w:space="0" w:color="auto"/>
                    <w:right w:val="none" w:sz="0" w:space="0" w:color="auto"/>
                  </w:divBdr>
                  <w:divsChild>
                    <w:div w:id="2143041146">
                      <w:marLeft w:val="0"/>
                      <w:marRight w:val="0"/>
                      <w:marTop w:val="0"/>
                      <w:marBottom w:val="0"/>
                      <w:divBdr>
                        <w:top w:val="none" w:sz="0" w:space="0" w:color="auto"/>
                        <w:left w:val="none" w:sz="0" w:space="0" w:color="auto"/>
                        <w:bottom w:val="none" w:sz="0" w:space="0" w:color="auto"/>
                        <w:right w:val="none" w:sz="0" w:space="0" w:color="auto"/>
                      </w:divBdr>
                    </w:div>
                    <w:div w:id="1859149604">
                      <w:marLeft w:val="0"/>
                      <w:marRight w:val="0"/>
                      <w:marTop w:val="0"/>
                      <w:marBottom w:val="0"/>
                      <w:divBdr>
                        <w:top w:val="none" w:sz="0" w:space="0" w:color="auto"/>
                        <w:left w:val="none" w:sz="0" w:space="0" w:color="auto"/>
                        <w:bottom w:val="none" w:sz="0" w:space="0" w:color="auto"/>
                        <w:right w:val="none" w:sz="0" w:space="0" w:color="auto"/>
                      </w:divBdr>
                    </w:div>
                    <w:div w:id="2047556676">
                      <w:marLeft w:val="0"/>
                      <w:marRight w:val="0"/>
                      <w:marTop w:val="0"/>
                      <w:marBottom w:val="0"/>
                      <w:divBdr>
                        <w:top w:val="none" w:sz="0" w:space="0" w:color="auto"/>
                        <w:left w:val="none" w:sz="0" w:space="0" w:color="auto"/>
                        <w:bottom w:val="none" w:sz="0" w:space="0" w:color="auto"/>
                        <w:right w:val="none" w:sz="0" w:space="0" w:color="auto"/>
                      </w:divBdr>
                    </w:div>
                    <w:div w:id="671030162">
                      <w:marLeft w:val="0"/>
                      <w:marRight w:val="0"/>
                      <w:marTop w:val="0"/>
                      <w:marBottom w:val="0"/>
                      <w:divBdr>
                        <w:top w:val="none" w:sz="0" w:space="0" w:color="auto"/>
                        <w:left w:val="none" w:sz="0" w:space="0" w:color="auto"/>
                        <w:bottom w:val="none" w:sz="0" w:space="0" w:color="auto"/>
                        <w:right w:val="none" w:sz="0" w:space="0" w:color="auto"/>
                      </w:divBdr>
                    </w:div>
                    <w:div w:id="981353449">
                      <w:marLeft w:val="0"/>
                      <w:marRight w:val="0"/>
                      <w:marTop w:val="0"/>
                      <w:marBottom w:val="300"/>
                      <w:divBdr>
                        <w:top w:val="none" w:sz="0" w:space="0" w:color="auto"/>
                        <w:left w:val="none" w:sz="0" w:space="0" w:color="auto"/>
                        <w:bottom w:val="none" w:sz="0" w:space="0" w:color="auto"/>
                        <w:right w:val="none" w:sz="0" w:space="0" w:color="auto"/>
                      </w:divBdr>
                      <w:divsChild>
                        <w:div w:id="1282224493">
                          <w:marLeft w:val="0"/>
                          <w:marRight w:val="0"/>
                          <w:marTop w:val="0"/>
                          <w:marBottom w:val="0"/>
                          <w:divBdr>
                            <w:top w:val="none" w:sz="0" w:space="0" w:color="auto"/>
                            <w:left w:val="none" w:sz="0" w:space="0" w:color="auto"/>
                            <w:bottom w:val="none" w:sz="0" w:space="0" w:color="auto"/>
                            <w:right w:val="none" w:sz="0" w:space="0" w:color="auto"/>
                          </w:divBdr>
                        </w:div>
                      </w:divsChild>
                    </w:div>
                    <w:div w:id="1444884106">
                      <w:marLeft w:val="0"/>
                      <w:marRight w:val="0"/>
                      <w:marTop w:val="0"/>
                      <w:marBottom w:val="0"/>
                      <w:divBdr>
                        <w:top w:val="none" w:sz="0" w:space="0" w:color="auto"/>
                        <w:left w:val="none" w:sz="0" w:space="0" w:color="auto"/>
                        <w:bottom w:val="none" w:sz="0" w:space="0" w:color="auto"/>
                        <w:right w:val="none" w:sz="0" w:space="0" w:color="auto"/>
                      </w:divBdr>
                    </w:div>
                    <w:div w:id="1947423521">
                      <w:marLeft w:val="0"/>
                      <w:marRight w:val="0"/>
                      <w:marTop w:val="0"/>
                      <w:marBottom w:val="300"/>
                      <w:divBdr>
                        <w:top w:val="none" w:sz="0" w:space="0" w:color="auto"/>
                        <w:left w:val="none" w:sz="0" w:space="0" w:color="auto"/>
                        <w:bottom w:val="none" w:sz="0" w:space="0" w:color="auto"/>
                        <w:right w:val="none" w:sz="0" w:space="0" w:color="auto"/>
                      </w:divBdr>
                      <w:divsChild>
                        <w:div w:id="1411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20520">
                  <w:marLeft w:val="0"/>
                  <w:marRight w:val="0"/>
                  <w:marTop w:val="0"/>
                  <w:marBottom w:val="0"/>
                  <w:divBdr>
                    <w:top w:val="none" w:sz="0" w:space="0" w:color="auto"/>
                    <w:left w:val="none" w:sz="0" w:space="0" w:color="auto"/>
                    <w:bottom w:val="none" w:sz="0" w:space="0" w:color="auto"/>
                    <w:right w:val="none" w:sz="0" w:space="0" w:color="auto"/>
                  </w:divBdr>
                  <w:divsChild>
                    <w:div w:id="1625111569">
                      <w:marLeft w:val="0"/>
                      <w:marRight w:val="0"/>
                      <w:marTop w:val="0"/>
                      <w:marBottom w:val="0"/>
                      <w:divBdr>
                        <w:top w:val="none" w:sz="0" w:space="0" w:color="auto"/>
                        <w:left w:val="none" w:sz="0" w:space="0" w:color="auto"/>
                        <w:bottom w:val="none" w:sz="0" w:space="0" w:color="auto"/>
                        <w:right w:val="none" w:sz="0" w:space="0" w:color="auto"/>
                      </w:divBdr>
                    </w:div>
                    <w:div w:id="31269033">
                      <w:marLeft w:val="0"/>
                      <w:marRight w:val="0"/>
                      <w:marTop w:val="0"/>
                      <w:marBottom w:val="300"/>
                      <w:divBdr>
                        <w:top w:val="none" w:sz="0" w:space="0" w:color="auto"/>
                        <w:left w:val="none" w:sz="0" w:space="0" w:color="auto"/>
                        <w:bottom w:val="none" w:sz="0" w:space="0" w:color="auto"/>
                        <w:right w:val="none" w:sz="0" w:space="0" w:color="auto"/>
                      </w:divBdr>
                      <w:divsChild>
                        <w:div w:id="1634553304">
                          <w:marLeft w:val="0"/>
                          <w:marRight w:val="0"/>
                          <w:marTop w:val="0"/>
                          <w:marBottom w:val="0"/>
                          <w:divBdr>
                            <w:top w:val="none" w:sz="0" w:space="0" w:color="auto"/>
                            <w:left w:val="none" w:sz="0" w:space="0" w:color="auto"/>
                            <w:bottom w:val="none" w:sz="0" w:space="0" w:color="auto"/>
                            <w:right w:val="none" w:sz="0" w:space="0" w:color="auto"/>
                          </w:divBdr>
                        </w:div>
                      </w:divsChild>
                    </w:div>
                    <w:div w:id="417867977">
                      <w:marLeft w:val="0"/>
                      <w:marRight w:val="0"/>
                      <w:marTop w:val="0"/>
                      <w:marBottom w:val="0"/>
                      <w:divBdr>
                        <w:top w:val="none" w:sz="0" w:space="0" w:color="auto"/>
                        <w:left w:val="none" w:sz="0" w:space="0" w:color="auto"/>
                        <w:bottom w:val="none" w:sz="0" w:space="0" w:color="auto"/>
                        <w:right w:val="none" w:sz="0" w:space="0" w:color="auto"/>
                      </w:divBdr>
                      <w:divsChild>
                        <w:div w:id="28338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097462">
          <w:marLeft w:val="0"/>
          <w:marRight w:val="0"/>
          <w:marTop w:val="0"/>
          <w:marBottom w:val="0"/>
          <w:divBdr>
            <w:top w:val="single" w:sz="6" w:space="0" w:color="EFEFED"/>
            <w:left w:val="none" w:sz="0" w:space="0" w:color="auto"/>
            <w:bottom w:val="none" w:sz="0" w:space="0" w:color="auto"/>
            <w:right w:val="none" w:sz="0" w:space="0" w:color="auto"/>
          </w:divBdr>
          <w:divsChild>
            <w:div w:id="2113277286">
              <w:marLeft w:val="0"/>
              <w:marRight w:val="0"/>
              <w:marTop w:val="0"/>
              <w:marBottom w:val="0"/>
              <w:divBdr>
                <w:top w:val="none" w:sz="0" w:space="0" w:color="auto"/>
                <w:left w:val="none" w:sz="0" w:space="0" w:color="auto"/>
                <w:bottom w:val="none" w:sz="0" w:space="0" w:color="auto"/>
                <w:right w:val="none" w:sz="0" w:space="0" w:color="auto"/>
              </w:divBdr>
              <w:divsChild>
                <w:div w:id="1869173253">
                  <w:marLeft w:val="0"/>
                  <w:marRight w:val="0"/>
                  <w:marTop w:val="0"/>
                  <w:marBottom w:val="0"/>
                  <w:divBdr>
                    <w:top w:val="none" w:sz="0" w:space="0" w:color="auto"/>
                    <w:left w:val="none" w:sz="0" w:space="0" w:color="auto"/>
                    <w:bottom w:val="none" w:sz="0" w:space="0" w:color="auto"/>
                    <w:right w:val="none" w:sz="0" w:space="0" w:color="auto"/>
                  </w:divBdr>
                  <w:divsChild>
                    <w:div w:id="673533976">
                      <w:marLeft w:val="0"/>
                      <w:marRight w:val="0"/>
                      <w:marTop w:val="0"/>
                      <w:marBottom w:val="0"/>
                      <w:divBdr>
                        <w:top w:val="none" w:sz="0" w:space="0" w:color="auto"/>
                        <w:left w:val="none" w:sz="0" w:space="0" w:color="auto"/>
                        <w:bottom w:val="none" w:sz="0" w:space="0" w:color="auto"/>
                        <w:right w:val="none" w:sz="0" w:space="0" w:color="auto"/>
                      </w:divBdr>
                    </w:div>
                    <w:div w:id="934901327">
                      <w:marLeft w:val="0"/>
                      <w:marRight w:val="0"/>
                      <w:marTop w:val="0"/>
                      <w:marBottom w:val="0"/>
                      <w:divBdr>
                        <w:top w:val="none" w:sz="0" w:space="0" w:color="auto"/>
                        <w:left w:val="none" w:sz="0" w:space="0" w:color="auto"/>
                        <w:bottom w:val="none" w:sz="0" w:space="0" w:color="auto"/>
                        <w:right w:val="none" w:sz="0" w:space="0" w:color="auto"/>
                      </w:divBdr>
                    </w:div>
                  </w:divsChild>
                </w:div>
                <w:div w:id="2007856388">
                  <w:marLeft w:val="0"/>
                  <w:marRight w:val="0"/>
                  <w:marTop w:val="0"/>
                  <w:marBottom w:val="0"/>
                  <w:divBdr>
                    <w:top w:val="none" w:sz="0" w:space="0" w:color="auto"/>
                    <w:left w:val="none" w:sz="0" w:space="0" w:color="auto"/>
                    <w:bottom w:val="none" w:sz="0" w:space="0" w:color="auto"/>
                    <w:right w:val="none" w:sz="0" w:space="0" w:color="auto"/>
                  </w:divBdr>
                  <w:divsChild>
                    <w:div w:id="862668095">
                      <w:marLeft w:val="0"/>
                      <w:marRight w:val="0"/>
                      <w:marTop w:val="0"/>
                      <w:marBottom w:val="0"/>
                      <w:divBdr>
                        <w:top w:val="none" w:sz="0" w:space="0" w:color="auto"/>
                        <w:left w:val="none" w:sz="0" w:space="0" w:color="auto"/>
                        <w:bottom w:val="none" w:sz="0" w:space="0" w:color="auto"/>
                        <w:right w:val="none" w:sz="0" w:space="0" w:color="auto"/>
                      </w:divBdr>
                    </w:div>
                    <w:div w:id="386342958">
                      <w:marLeft w:val="0"/>
                      <w:marRight w:val="0"/>
                      <w:marTop w:val="0"/>
                      <w:marBottom w:val="0"/>
                      <w:divBdr>
                        <w:top w:val="none" w:sz="0" w:space="0" w:color="auto"/>
                        <w:left w:val="none" w:sz="0" w:space="0" w:color="auto"/>
                        <w:bottom w:val="none" w:sz="0" w:space="0" w:color="auto"/>
                        <w:right w:val="none" w:sz="0" w:space="0" w:color="auto"/>
                      </w:divBdr>
                    </w:div>
                    <w:div w:id="1547328424">
                      <w:marLeft w:val="0"/>
                      <w:marRight w:val="0"/>
                      <w:marTop w:val="0"/>
                      <w:marBottom w:val="300"/>
                      <w:divBdr>
                        <w:top w:val="none" w:sz="0" w:space="0" w:color="auto"/>
                        <w:left w:val="none" w:sz="0" w:space="0" w:color="auto"/>
                        <w:bottom w:val="none" w:sz="0" w:space="0" w:color="auto"/>
                        <w:right w:val="none" w:sz="0" w:space="0" w:color="auto"/>
                      </w:divBdr>
                      <w:divsChild>
                        <w:div w:id="669718425">
                          <w:marLeft w:val="0"/>
                          <w:marRight w:val="0"/>
                          <w:marTop w:val="0"/>
                          <w:marBottom w:val="0"/>
                          <w:divBdr>
                            <w:top w:val="none" w:sz="0" w:space="0" w:color="auto"/>
                            <w:left w:val="none" w:sz="0" w:space="0" w:color="auto"/>
                            <w:bottom w:val="none" w:sz="0" w:space="0" w:color="auto"/>
                            <w:right w:val="none" w:sz="0" w:space="0" w:color="auto"/>
                          </w:divBdr>
                        </w:div>
                      </w:divsChild>
                    </w:div>
                    <w:div w:id="1783526272">
                      <w:marLeft w:val="0"/>
                      <w:marRight w:val="0"/>
                      <w:marTop w:val="0"/>
                      <w:marBottom w:val="0"/>
                      <w:divBdr>
                        <w:top w:val="none" w:sz="0" w:space="0" w:color="auto"/>
                        <w:left w:val="none" w:sz="0" w:space="0" w:color="auto"/>
                        <w:bottom w:val="none" w:sz="0" w:space="0" w:color="auto"/>
                        <w:right w:val="none" w:sz="0" w:space="0" w:color="auto"/>
                      </w:divBdr>
                    </w:div>
                    <w:div w:id="886139584">
                      <w:marLeft w:val="0"/>
                      <w:marRight w:val="0"/>
                      <w:marTop w:val="0"/>
                      <w:marBottom w:val="0"/>
                      <w:divBdr>
                        <w:top w:val="none" w:sz="0" w:space="0" w:color="auto"/>
                        <w:left w:val="none" w:sz="0" w:space="0" w:color="auto"/>
                        <w:bottom w:val="none" w:sz="0" w:space="0" w:color="auto"/>
                        <w:right w:val="none" w:sz="0" w:space="0" w:color="auto"/>
                      </w:divBdr>
                      <w:divsChild>
                        <w:div w:id="2938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50982">
                  <w:marLeft w:val="0"/>
                  <w:marRight w:val="0"/>
                  <w:marTop w:val="0"/>
                  <w:marBottom w:val="0"/>
                  <w:divBdr>
                    <w:top w:val="none" w:sz="0" w:space="0" w:color="auto"/>
                    <w:left w:val="none" w:sz="0" w:space="0" w:color="auto"/>
                    <w:bottom w:val="none" w:sz="0" w:space="0" w:color="auto"/>
                    <w:right w:val="none" w:sz="0" w:space="0" w:color="auto"/>
                  </w:divBdr>
                  <w:divsChild>
                    <w:div w:id="906720479">
                      <w:marLeft w:val="0"/>
                      <w:marRight w:val="0"/>
                      <w:marTop w:val="0"/>
                      <w:marBottom w:val="0"/>
                      <w:divBdr>
                        <w:top w:val="none" w:sz="0" w:space="0" w:color="auto"/>
                        <w:left w:val="none" w:sz="0" w:space="0" w:color="auto"/>
                        <w:bottom w:val="none" w:sz="0" w:space="0" w:color="auto"/>
                        <w:right w:val="none" w:sz="0" w:space="0" w:color="auto"/>
                      </w:divBdr>
                    </w:div>
                    <w:div w:id="878663898">
                      <w:marLeft w:val="0"/>
                      <w:marRight w:val="0"/>
                      <w:marTop w:val="0"/>
                      <w:marBottom w:val="300"/>
                      <w:divBdr>
                        <w:top w:val="none" w:sz="0" w:space="0" w:color="auto"/>
                        <w:left w:val="none" w:sz="0" w:space="0" w:color="auto"/>
                        <w:bottom w:val="none" w:sz="0" w:space="0" w:color="auto"/>
                        <w:right w:val="none" w:sz="0" w:space="0" w:color="auto"/>
                      </w:divBdr>
                      <w:divsChild>
                        <w:div w:id="99129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629360">
          <w:marLeft w:val="0"/>
          <w:marRight w:val="0"/>
          <w:marTop w:val="0"/>
          <w:marBottom w:val="0"/>
          <w:divBdr>
            <w:top w:val="single" w:sz="6" w:space="0" w:color="EFEFED"/>
            <w:left w:val="none" w:sz="0" w:space="0" w:color="auto"/>
            <w:bottom w:val="none" w:sz="0" w:space="0" w:color="auto"/>
            <w:right w:val="none" w:sz="0" w:space="0" w:color="auto"/>
          </w:divBdr>
          <w:divsChild>
            <w:div w:id="1782457337">
              <w:marLeft w:val="0"/>
              <w:marRight w:val="0"/>
              <w:marTop w:val="0"/>
              <w:marBottom w:val="0"/>
              <w:divBdr>
                <w:top w:val="none" w:sz="0" w:space="0" w:color="auto"/>
                <w:left w:val="none" w:sz="0" w:space="0" w:color="auto"/>
                <w:bottom w:val="none" w:sz="0" w:space="0" w:color="auto"/>
                <w:right w:val="none" w:sz="0" w:space="0" w:color="auto"/>
              </w:divBdr>
              <w:divsChild>
                <w:div w:id="545339207">
                  <w:marLeft w:val="0"/>
                  <w:marRight w:val="0"/>
                  <w:marTop w:val="0"/>
                  <w:marBottom w:val="0"/>
                  <w:divBdr>
                    <w:top w:val="none" w:sz="0" w:space="0" w:color="auto"/>
                    <w:left w:val="none" w:sz="0" w:space="0" w:color="auto"/>
                    <w:bottom w:val="none" w:sz="0" w:space="0" w:color="auto"/>
                    <w:right w:val="none" w:sz="0" w:space="0" w:color="auto"/>
                  </w:divBdr>
                  <w:divsChild>
                    <w:div w:id="1994141749">
                      <w:marLeft w:val="0"/>
                      <w:marRight w:val="0"/>
                      <w:marTop w:val="0"/>
                      <w:marBottom w:val="0"/>
                      <w:divBdr>
                        <w:top w:val="none" w:sz="0" w:space="0" w:color="auto"/>
                        <w:left w:val="none" w:sz="0" w:space="0" w:color="auto"/>
                        <w:bottom w:val="none" w:sz="0" w:space="0" w:color="auto"/>
                        <w:right w:val="none" w:sz="0" w:space="0" w:color="auto"/>
                      </w:divBdr>
                    </w:div>
                    <w:div w:id="1777093126">
                      <w:marLeft w:val="0"/>
                      <w:marRight w:val="0"/>
                      <w:marTop w:val="0"/>
                      <w:marBottom w:val="0"/>
                      <w:divBdr>
                        <w:top w:val="none" w:sz="0" w:space="0" w:color="auto"/>
                        <w:left w:val="none" w:sz="0" w:space="0" w:color="auto"/>
                        <w:bottom w:val="none" w:sz="0" w:space="0" w:color="auto"/>
                        <w:right w:val="none" w:sz="0" w:space="0" w:color="auto"/>
                      </w:divBdr>
                    </w:div>
                    <w:div w:id="2116634951">
                      <w:marLeft w:val="0"/>
                      <w:marRight w:val="0"/>
                      <w:marTop w:val="0"/>
                      <w:marBottom w:val="300"/>
                      <w:divBdr>
                        <w:top w:val="none" w:sz="0" w:space="0" w:color="auto"/>
                        <w:left w:val="none" w:sz="0" w:space="0" w:color="auto"/>
                        <w:bottom w:val="none" w:sz="0" w:space="0" w:color="auto"/>
                        <w:right w:val="none" w:sz="0" w:space="0" w:color="auto"/>
                      </w:divBdr>
                      <w:divsChild>
                        <w:div w:id="1765490832">
                          <w:marLeft w:val="0"/>
                          <w:marRight w:val="0"/>
                          <w:marTop w:val="0"/>
                          <w:marBottom w:val="0"/>
                          <w:divBdr>
                            <w:top w:val="none" w:sz="0" w:space="0" w:color="auto"/>
                            <w:left w:val="none" w:sz="0" w:space="0" w:color="auto"/>
                            <w:bottom w:val="none" w:sz="0" w:space="0" w:color="auto"/>
                            <w:right w:val="none" w:sz="0" w:space="0" w:color="auto"/>
                          </w:divBdr>
                        </w:div>
                      </w:divsChild>
                    </w:div>
                    <w:div w:id="1146775530">
                      <w:marLeft w:val="0"/>
                      <w:marRight w:val="0"/>
                      <w:marTop w:val="0"/>
                      <w:marBottom w:val="0"/>
                      <w:divBdr>
                        <w:top w:val="none" w:sz="0" w:space="0" w:color="auto"/>
                        <w:left w:val="none" w:sz="0" w:space="0" w:color="auto"/>
                        <w:bottom w:val="none" w:sz="0" w:space="0" w:color="auto"/>
                        <w:right w:val="none" w:sz="0" w:space="0" w:color="auto"/>
                      </w:divBdr>
                    </w:div>
                    <w:div w:id="365066858">
                      <w:marLeft w:val="0"/>
                      <w:marRight w:val="0"/>
                      <w:marTop w:val="0"/>
                      <w:marBottom w:val="0"/>
                      <w:divBdr>
                        <w:top w:val="none" w:sz="0" w:space="0" w:color="auto"/>
                        <w:left w:val="none" w:sz="0" w:space="0" w:color="auto"/>
                        <w:bottom w:val="none" w:sz="0" w:space="0" w:color="auto"/>
                        <w:right w:val="none" w:sz="0" w:space="0" w:color="auto"/>
                      </w:divBdr>
                    </w:div>
                    <w:div w:id="1549688135">
                      <w:marLeft w:val="0"/>
                      <w:marRight w:val="0"/>
                      <w:marTop w:val="0"/>
                      <w:marBottom w:val="300"/>
                      <w:divBdr>
                        <w:top w:val="none" w:sz="0" w:space="0" w:color="auto"/>
                        <w:left w:val="none" w:sz="0" w:space="0" w:color="auto"/>
                        <w:bottom w:val="none" w:sz="0" w:space="0" w:color="auto"/>
                        <w:right w:val="none" w:sz="0" w:space="0" w:color="auto"/>
                      </w:divBdr>
                      <w:divsChild>
                        <w:div w:id="142792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4865">
                  <w:marLeft w:val="0"/>
                  <w:marRight w:val="0"/>
                  <w:marTop w:val="0"/>
                  <w:marBottom w:val="0"/>
                  <w:divBdr>
                    <w:top w:val="none" w:sz="0" w:space="0" w:color="auto"/>
                    <w:left w:val="none" w:sz="0" w:space="0" w:color="auto"/>
                    <w:bottom w:val="none" w:sz="0" w:space="0" w:color="auto"/>
                    <w:right w:val="none" w:sz="0" w:space="0" w:color="auto"/>
                  </w:divBdr>
                  <w:divsChild>
                    <w:div w:id="975841283">
                      <w:marLeft w:val="0"/>
                      <w:marRight w:val="0"/>
                      <w:marTop w:val="0"/>
                      <w:marBottom w:val="0"/>
                      <w:divBdr>
                        <w:top w:val="none" w:sz="0" w:space="0" w:color="auto"/>
                        <w:left w:val="none" w:sz="0" w:space="0" w:color="auto"/>
                        <w:bottom w:val="none" w:sz="0" w:space="0" w:color="auto"/>
                        <w:right w:val="none" w:sz="0" w:space="0" w:color="auto"/>
                      </w:divBdr>
                    </w:div>
                    <w:div w:id="222569111">
                      <w:marLeft w:val="0"/>
                      <w:marRight w:val="0"/>
                      <w:marTop w:val="0"/>
                      <w:marBottom w:val="300"/>
                      <w:divBdr>
                        <w:top w:val="none" w:sz="0" w:space="0" w:color="auto"/>
                        <w:left w:val="none" w:sz="0" w:space="0" w:color="auto"/>
                        <w:bottom w:val="none" w:sz="0" w:space="0" w:color="auto"/>
                        <w:right w:val="none" w:sz="0" w:space="0" w:color="auto"/>
                      </w:divBdr>
                      <w:divsChild>
                        <w:div w:id="4100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292">
                  <w:marLeft w:val="0"/>
                  <w:marRight w:val="0"/>
                  <w:marTop w:val="0"/>
                  <w:marBottom w:val="0"/>
                  <w:divBdr>
                    <w:top w:val="none" w:sz="0" w:space="0" w:color="auto"/>
                    <w:left w:val="none" w:sz="0" w:space="0" w:color="auto"/>
                    <w:bottom w:val="none" w:sz="0" w:space="0" w:color="auto"/>
                    <w:right w:val="none" w:sz="0" w:space="0" w:color="auto"/>
                  </w:divBdr>
                  <w:divsChild>
                    <w:div w:id="992414620">
                      <w:marLeft w:val="0"/>
                      <w:marRight w:val="0"/>
                      <w:marTop w:val="0"/>
                      <w:marBottom w:val="0"/>
                      <w:divBdr>
                        <w:top w:val="none" w:sz="0" w:space="0" w:color="auto"/>
                        <w:left w:val="none" w:sz="0" w:space="0" w:color="auto"/>
                        <w:bottom w:val="none" w:sz="0" w:space="0" w:color="auto"/>
                        <w:right w:val="none" w:sz="0" w:space="0" w:color="auto"/>
                      </w:divBdr>
                    </w:div>
                    <w:div w:id="1606618553">
                      <w:marLeft w:val="0"/>
                      <w:marRight w:val="0"/>
                      <w:marTop w:val="0"/>
                      <w:marBottom w:val="0"/>
                      <w:divBdr>
                        <w:top w:val="none" w:sz="0" w:space="0" w:color="auto"/>
                        <w:left w:val="none" w:sz="0" w:space="0" w:color="auto"/>
                        <w:bottom w:val="none" w:sz="0" w:space="0" w:color="auto"/>
                        <w:right w:val="none" w:sz="0" w:space="0" w:color="auto"/>
                      </w:divBdr>
                    </w:div>
                    <w:div w:id="119878914">
                      <w:marLeft w:val="0"/>
                      <w:marRight w:val="0"/>
                      <w:marTop w:val="0"/>
                      <w:marBottom w:val="0"/>
                      <w:divBdr>
                        <w:top w:val="none" w:sz="0" w:space="0" w:color="auto"/>
                        <w:left w:val="none" w:sz="0" w:space="0" w:color="auto"/>
                        <w:bottom w:val="none" w:sz="0" w:space="0" w:color="auto"/>
                        <w:right w:val="none" w:sz="0" w:space="0" w:color="auto"/>
                      </w:divBdr>
                    </w:div>
                    <w:div w:id="852955363">
                      <w:marLeft w:val="0"/>
                      <w:marRight w:val="0"/>
                      <w:marTop w:val="0"/>
                      <w:marBottom w:val="0"/>
                      <w:divBdr>
                        <w:top w:val="none" w:sz="0" w:space="0" w:color="auto"/>
                        <w:left w:val="none" w:sz="0" w:space="0" w:color="auto"/>
                        <w:bottom w:val="none" w:sz="0" w:space="0" w:color="auto"/>
                        <w:right w:val="none" w:sz="0" w:space="0" w:color="auto"/>
                      </w:divBdr>
                    </w:div>
                    <w:div w:id="1514303573">
                      <w:marLeft w:val="0"/>
                      <w:marRight w:val="0"/>
                      <w:marTop w:val="0"/>
                      <w:marBottom w:val="300"/>
                      <w:divBdr>
                        <w:top w:val="none" w:sz="0" w:space="0" w:color="auto"/>
                        <w:left w:val="none" w:sz="0" w:space="0" w:color="auto"/>
                        <w:bottom w:val="none" w:sz="0" w:space="0" w:color="auto"/>
                        <w:right w:val="none" w:sz="0" w:space="0" w:color="auto"/>
                      </w:divBdr>
                      <w:divsChild>
                        <w:div w:id="1829859084">
                          <w:marLeft w:val="0"/>
                          <w:marRight w:val="0"/>
                          <w:marTop w:val="0"/>
                          <w:marBottom w:val="0"/>
                          <w:divBdr>
                            <w:top w:val="none" w:sz="0" w:space="0" w:color="auto"/>
                            <w:left w:val="none" w:sz="0" w:space="0" w:color="auto"/>
                            <w:bottom w:val="none" w:sz="0" w:space="0" w:color="auto"/>
                            <w:right w:val="none" w:sz="0" w:space="0" w:color="auto"/>
                          </w:divBdr>
                        </w:div>
                      </w:divsChild>
                    </w:div>
                    <w:div w:id="438837547">
                      <w:marLeft w:val="0"/>
                      <w:marRight w:val="0"/>
                      <w:marTop w:val="0"/>
                      <w:marBottom w:val="0"/>
                      <w:divBdr>
                        <w:top w:val="none" w:sz="0" w:space="0" w:color="auto"/>
                        <w:left w:val="none" w:sz="0" w:space="0" w:color="auto"/>
                        <w:bottom w:val="none" w:sz="0" w:space="0" w:color="auto"/>
                        <w:right w:val="none" w:sz="0" w:space="0" w:color="auto"/>
                      </w:divBdr>
                    </w:div>
                    <w:div w:id="174393349">
                      <w:marLeft w:val="0"/>
                      <w:marRight w:val="0"/>
                      <w:marTop w:val="0"/>
                      <w:marBottom w:val="300"/>
                      <w:divBdr>
                        <w:top w:val="none" w:sz="0" w:space="0" w:color="auto"/>
                        <w:left w:val="none" w:sz="0" w:space="0" w:color="auto"/>
                        <w:bottom w:val="none" w:sz="0" w:space="0" w:color="auto"/>
                        <w:right w:val="none" w:sz="0" w:space="0" w:color="auto"/>
                      </w:divBdr>
                      <w:divsChild>
                        <w:div w:id="176775318">
                          <w:marLeft w:val="0"/>
                          <w:marRight w:val="0"/>
                          <w:marTop w:val="0"/>
                          <w:marBottom w:val="0"/>
                          <w:divBdr>
                            <w:top w:val="none" w:sz="0" w:space="0" w:color="auto"/>
                            <w:left w:val="none" w:sz="0" w:space="0" w:color="auto"/>
                            <w:bottom w:val="none" w:sz="0" w:space="0" w:color="auto"/>
                            <w:right w:val="none" w:sz="0" w:space="0" w:color="auto"/>
                          </w:divBdr>
                        </w:div>
                      </w:divsChild>
                    </w:div>
                    <w:div w:id="1001348713">
                      <w:marLeft w:val="0"/>
                      <w:marRight w:val="0"/>
                      <w:marTop w:val="0"/>
                      <w:marBottom w:val="0"/>
                      <w:divBdr>
                        <w:top w:val="none" w:sz="0" w:space="0" w:color="auto"/>
                        <w:left w:val="none" w:sz="0" w:space="0" w:color="auto"/>
                        <w:bottom w:val="none" w:sz="0" w:space="0" w:color="auto"/>
                        <w:right w:val="none" w:sz="0" w:space="0" w:color="auto"/>
                      </w:divBdr>
                    </w:div>
                    <w:div w:id="441269237">
                      <w:marLeft w:val="0"/>
                      <w:marRight w:val="0"/>
                      <w:marTop w:val="0"/>
                      <w:marBottom w:val="300"/>
                      <w:divBdr>
                        <w:top w:val="none" w:sz="0" w:space="0" w:color="auto"/>
                        <w:left w:val="none" w:sz="0" w:space="0" w:color="auto"/>
                        <w:bottom w:val="none" w:sz="0" w:space="0" w:color="auto"/>
                        <w:right w:val="none" w:sz="0" w:space="0" w:color="auto"/>
                      </w:divBdr>
                      <w:divsChild>
                        <w:div w:id="363600385">
                          <w:marLeft w:val="0"/>
                          <w:marRight w:val="0"/>
                          <w:marTop w:val="0"/>
                          <w:marBottom w:val="0"/>
                          <w:divBdr>
                            <w:top w:val="none" w:sz="0" w:space="0" w:color="auto"/>
                            <w:left w:val="none" w:sz="0" w:space="0" w:color="auto"/>
                            <w:bottom w:val="none" w:sz="0" w:space="0" w:color="auto"/>
                            <w:right w:val="none" w:sz="0" w:space="0" w:color="auto"/>
                          </w:divBdr>
                        </w:div>
                      </w:divsChild>
                    </w:div>
                    <w:div w:id="1091467892">
                      <w:marLeft w:val="0"/>
                      <w:marRight w:val="0"/>
                      <w:marTop w:val="0"/>
                      <w:marBottom w:val="0"/>
                      <w:divBdr>
                        <w:top w:val="none" w:sz="0" w:space="0" w:color="auto"/>
                        <w:left w:val="none" w:sz="0" w:space="0" w:color="auto"/>
                        <w:bottom w:val="none" w:sz="0" w:space="0" w:color="auto"/>
                        <w:right w:val="none" w:sz="0" w:space="0" w:color="auto"/>
                      </w:divBdr>
                    </w:div>
                    <w:div w:id="328366124">
                      <w:marLeft w:val="0"/>
                      <w:marRight w:val="0"/>
                      <w:marTop w:val="0"/>
                      <w:marBottom w:val="300"/>
                      <w:divBdr>
                        <w:top w:val="none" w:sz="0" w:space="0" w:color="auto"/>
                        <w:left w:val="none" w:sz="0" w:space="0" w:color="auto"/>
                        <w:bottom w:val="none" w:sz="0" w:space="0" w:color="auto"/>
                        <w:right w:val="none" w:sz="0" w:space="0" w:color="auto"/>
                      </w:divBdr>
                      <w:divsChild>
                        <w:div w:id="1411581332">
                          <w:marLeft w:val="0"/>
                          <w:marRight w:val="0"/>
                          <w:marTop w:val="0"/>
                          <w:marBottom w:val="0"/>
                          <w:divBdr>
                            <w:top w:val="none" w:sz="0" w:space="0" w:color="auto"/>
                            <w:left w:val="none" w:sz="0" w:space="0" w:color="auto"/>
                            <w:bottom w:val="none" w:sz="0" w:space="0" w:color="auto"/>
                            <w:right w:val="none" w:sz="0" w:space="0" w:color="auto"/>
                          </w:divBdr>
                        </w:div>
                      </w:divsChild>
                    </w:div>
                    <w:div w:id="1359158671">
                      <w:marLeft w:val="0"/>
                      <w:marRight w:val="0"/>
                      <w:marTop w:val="0"/>
                      <w:marBottom w:val="0"/>
                      <w:divBdr>
                        <w:top w:val="none" w:sz="0" w:space="0" w:color="auto"/>
                        <w:left w:val="none" w:sz="0" w:space="0" w:color="auto"/>
                        <w:bottom w:val="none" w:sz="0" w:space="0" w:color="auto"/>
                        <w:right w:val="none" w:sz="0" w:space="0" w:color="auto"/>
                      </w:divBdr>
                    </w:div>
                    <w:div w:id="1125545939">
                      <w:marLeft w:val="0"/>
                      <w:marRight w:val="0"/>
                      <w:marTop w:val="0"/>
                      <w:marBottom w:val="300"/>
                      <w:divBdr>
                        <w:top w:val="none" w:sz="0" w:space="0" w:color="auto"/>
                        <w:left w:val="none" w:sz="0" w:space="0" w:color="auto"/>
                        <w:bottom w:val="none" w:sz="0" w:space="0" w:color="auto"/>
                        <w:right w:val="none" w:sz="0" w:space="0" w:color="auto"/>
                      </w:divBdr>
                      <w:divsChild>
                        <w:div w:id="873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3124">
          <w:marLeft w:val="0"/>
          <w:marRight w:val="0"/>
          <w:marTop w:val="0"/>
          <w:marBottom w:val="0"/>
          <w:divBdr>
            <w:top w:val="single" w:sz="6" w:space="0" w:color="EFEFED"/>
            <w:left w:val="none" w:sz="0" w:space="0" w:color="auto"/>
            <w:bottom w:val="none" w:sz="0" w:space="0" w:color="auto"/>
            <w:right w:val="none" w:sz="0" w:space="0" w:color="auto"/>
          </w:divBdr>
          <w:divsChild>
            <w:div w:id="662972344">
              <w:marLeft w:val="0"/>
              <w:marRight w:val="0"/>
              <w:marTop w:val="0"/>
              <w:marBottom w:val="0"/>
              <w:divBdr>
                <w:top w:val="none" w:sz="0" w:space="0" w:color="auto"/>
                <w:left w:val="none" w:sz="0" w:space="0" w:color="auto"/>
                <w:bottom w:val="none" w:sz="0" w:space="0" w:color="auto"/>
                <w:right w:val="none" w:sz="0" w:space="0" w:color="auto"/>
              </w:divBdr>
              <w:divsChild>
                <w:div w:id="1261917108">
                  <w:marLeft w:val="0"/>
                  <w:marRight w:val="0"/>
                  <w:marTop w:val="0"/>
                  <w:marBottom w:val="0"/>
                  <w:divBdr>
                    <w:top w:val="none" w:sz="0" w:space="0" w:color="auto"/>
                    <w:left w:val="none" w:sz="0" w:space="0" w:color="auto"/>
                    <w:bottom w:val="none" w:sz="0" w:space="0" w:color="auto"/>
                    <w:right w:val="none" w:sz="0" w:space="0" w:color="auto"/>
                  </w:divBdr>
                  <w:divsChild>
                    <w:div w:id="947664916">
                      <w:marLeft w:val="0"/>
                      <w:marRight w:val="0"/>
                      <w:marTop w:val="0"/>
                      <w:marBottom w:val="0"/>
                      <w:divBdr>
                        <w:top w:val="none" w:sz="0" w:space="0" w:color="auto"/>
                        <w:left w:val="none" w:sz="0" w:space="0" w:color="auto"/>
                        <w:bottom w:val="none" w:sz="0" w:space="0" w:color="auto"/>
                        <w:right w:val="none" w:sz="0" w:space="0" w:color="auto"/>
                      </w:divBdr>
                    </w:div>
                    <w:div w:id="68700170">
                      <w:marLeft w:val="0"/>
                      <w:marRight w:val="0"/>
                      <w:marTop w:val="0"/>
                      <w:marBottom w:val="300"/>
                      <w:divBdr>
                        <w:top w:val="none" w:sz="0" w:space="0" w:color="auto"/>
                        <w:left w:val="none" w:sz="0" w:space="0" w:color="auto"/>
                        <w:bottom w:val="none" w:sz="0" w:space="0" w:color="auto"/>
                        <w:right w:val="none" w:sz="0" w:space="0" w:color="auto"/>
                      </w:divBdr>
                      <w:divsChild>
                        <w:div w:id="1790588985">
                          <w:marLeft w:val="0"/>
                          <w:marRight w:val="0"/>
                          <w:marTop w:val="0"/>
                          <w:marBottom w:val="0"/>
                          <w:divBdr>
                            <w:top w:val="none" w:sz="0" w:space="0" w:color="auto"/>
                            <w:left w:val="none" w:sz="0" w:space="0" w:color="auto"/>
                            <w:bottom w:val="none" w:sz="0" w:space="0" w:color="auto"/>
                            <w:right w:val="none" w:sz="0" w:space="0" w:color="auto"/>
                          </w:divBdr>
                        </w:div>
                      </w:divsChild>
                    </w:div>
                    <w:div w:id="1100487342">
                      <w:marLeft w:val="0"/>
                      <w:marRight w:val="0"/>
                      <w:marTop w:val="0"/>
                      <w:marBottom w:val="0"/>
                      <w:divBdr>
                        <w:top w:val="none" w:sz="0" w:space="0" w:color="auto"/>
                        <w:left w:val="none" w:sz="0" w:space="0" w:color="auto"/>
                        <w:bottom w:val="none" w:sz="0" w:space="0" w:color="auto"/>
                        <w:right w:val="none" w:sz="0" w:space="0" w:color="auto"/>
                      </w:divBdr>
                    </w:div>
                    <w:div w:id="578172253">
                      <w:marLeft w:val="0"/>
                      <w:marRight w:val="0"/>
                      <w:marTop w:val="0"/>
                      <w:marBottom w:val="0"/>
                      <w:divBdr>
                        <w:top w:val="none" w:sz="0" w:space="0" w:color="auto"/>
                        <w:left w:val="none" w:sz="0" w:space="0" w:color="auto"/>
                        <w:bottom w:val="none" w:sz="0" w:space="0" w:color="auto"/>
                        <w:right w:val="none" w:sz="0" w:space="0" w:color="auto"/>
                      </w:divBdr>
                    </w:div>
                    <w:div w:id="1251431066">
                      <w:marLeft w:val="0"/>
                      <w:marRight w:val="0"/>
                      <w:marTop w:val="0"/>
                      <w:marBottom w:val="0"/>
                      <w:divBdr>
                        <w:top w:val="none" w:sz="0" w:space="0" w:color="auto"/>
                        <w:left w:val="none" w:sz="0" w:space="0" w:color="auto"/>
                        <w:bottom w:val="none" w:sz="0" w:space="0" w:color="auto"/>
                        <w:right w:val="none" w:sz="0" w:space="0" w:color="auto"/>
                      </w:divBdr>
                    </w:div>
                    <w:div w:id="178205458">
                      <w:marLeft w:val="0"/>
                      <w:marRight w:val="0"/>
                      <w:marTop w:val="0"/>
                      <w:marBottom w:val="0"/>
                      <w:divBdr>
                        <w:top w:val="none" w:sz="0" w:space="0" w:color="auto"/>
                        <w:left w:val="none" w:sz="0" w:space="0" w:color="auto"/>
                        <w:bottom w:val="none" w:sz="0" w:space="0" w:color="auto"/>
                        <w:right w:val="none" w:sz="0" w:space="0" w:color="auto"/>
                      </w:divBdr>
                    </w:div>
                  </w:divsChild>
                </w:div>
                <w:div w:id="80563931">
                  <w:marLeft w:val="0"/>
                  <w:marRight w:val="0"/>
                  <w:marTop w:val="0"/>
                  <w:marBottom w:val="0"/>
                  <w:divBdr>
                    <w:top w:val="none" w:sz="0" w:space="0" w:color="auto"/>
                    <w:left w:val="none" w:sz="0" w:space="0" w:color="auto"/>
                    <w:bottom w:val="none" w:sz="0" w:space="0" w:color="auto"/>
                    <w:right w:val="none" w:sz="0" w:space="0" w:color="auto"/>
                  </w:divBdr>
                  <w:divsChild>
                    <w:div w:id="1281642984">
                      <w:marLeft w:val="0"/>
                      <w:marRight w:val="0"/>
                      <w:marTop w:val="0"/>
                      <w:marBottom w:val="0"/>
                      <w:divBdr>
                        <w:top w:val="none" w:sz="0" w:space="0" w:color="auto"/>
                        <w:left w:val="none" w:sz="0" w:space="0" w:color="auto"/>
                        <w:bottom w:val="none" w:sz="0" w:space="0" w:color="auto"/>
                        <w:right w:val="none" w:sz="0" w:space="0" w:color="auto"/>
                      </w:divBdr>
                    </w:div>
                    <w:div w:id="1852988452">
                      <w:marLeft w:val="0"/>
                      <w:marRight w:val="0"/>
                      <w:marTop w:val="0"/>
                      <w:marBottom w:val="300"/>
                      <w:divBdr>
                        <w:top w:val="none" w:sz="0" w:space="0" w:color="auto"/>
                        <w:left w:val="none" w:sz="0" w:space="0" w:color="auto"/>
                        <w:bottom w:val="none" w:sz="0" w:space="0" w:color="auto"/>
                        <w:right w:val="none" w:sz="0" w:space="0" w:color="auto"/>
                      </w:divBdr>
                      <w:divsChild>
                        <w:div w:id="129394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92533">
                  <w:marLeft w:val="0"/>
                  <w:marRight w:val="0"/>
                  <w:marTop w:val="0"/>
                  <w:marBottom w:val="0"/>
                  <w:divBdr>
                    <w:top w:val="none" w:sz="0" w:space="0" w:color="auto"/>
                    <w:left w:val="none" w:sz="0" w:space="0" w:color="auto"/>
                    <w:bottom w:val="none" w:sz="0" w:space="0" w:color="auto"/>
                    <w:right w:val="none" w:sz="0" w:space="0" w:color="auto"/>
                  </w:divBdr>
                  <w:divsChild>
                    <w:div w:id="890073465">
                      <w:marLeft w:val="0"/>
                      <w:marRight w:val="0"/>
                      <w:marTop w:val="0"/>
                      <w:marBottom w:val="0"/>
                      <w:divBdr>
                        <w:top w:val="none" w:sz="0" w:space="0" w:color="auto"/>
                        <w:left w:val="none" w:sz="0" w:space="0" w:color="auto"/>
                        <w:bottom w:val="none" w:sz="0" w:space="0" w:color="auto"/>
                        <w:right w:val="none" w:sz="0" w:space="0" w:color="auto"/>
                      </w:divBdr>
                    </w:div>
                    <w:div w:id="117190090">
                      <w:marLeft w:val="0"/>
                      <w:marRight w:val="0"/>
                      <w:marTop w:val="0"/>
                      <w:marBottom w:val="300"/>
                      <w:divBdr>
                        <w:top w:val="none" w:sz="0" w:space="0" w:color="auto"/>
                        <w:left w:val="none" w:sz="0" w:space="0" w:color="auto"/>
                        <w:bottom w:val="none" w:sz="0" w:space="0" w:color="auto"/>
                        <w:right w:val="none" w:sz="0" w:space="0" w:color="auto"/>
                      </w:divBdr>
                      <w:divsChild>
                        <w:div w:id="1551452972">
                          <w:marLeft w:val="0"/>
                          <w:marRight w:val="0"/>
                          <w:marTop w:val="0"/>
                          <w:marBottom w:val="0"/>
                          <w:divBdr>
                            <w:top w:val="none" w:sz="0" w:space="0" w:color="auto"/>
                            <w:left w:val="none" w:sz="0" w:space="0" w:color="auto"/>
                            <w:bottom w:val="none" w:sz="0" w:space="0" w:color="auto"/>
                            <w:right w:val="none" w:sz="0" w:space="0" w:color="auto"/>
                          </w:divBdr>
                        </w:div>
                      </w:divsChild>
                    </w:div>
                    <w:div w:id="951715554">
                      <w:marLeft w:val="0"/>
                      <w:marRight w:val="0"/>
                      <w:marTop w:val="0"/>
                      <w:marBottom w:val="0"/>
                      <w:divBdr>
                        <w:top w:val="none" w:sz="0" w:space="0" w:color="auto"/>
                        <w:left w:val="none" w:sz="0" w:space="0" w:color="auto"/>
                        <w:bottom w:val="none" w:sz="0" w:space="0" w:color="auto"/>
                        <w:right w:val="none" w:sz="0" w:space="0" w:color="auto"/>
                      </w:divBdr>
                    </w:div>
                  </w:divsChild>
                </w:div>
                <w:div w:id="1756707811">
                  <w:marLeft w:val="0"/>
                  <w:marRight w:val="0"/>
                  <w:marTop w:val="0"/>
                  <w:marBottom w:val="0"/>
                  <w:divBdr>
                    <w:top w:val="none" w:sz="0" w:space="0" w:color="auto"/>
                    <w:left w:val="none" w:sz="0" w:space="0" w:color="auto"/>
                    <w:bottom w:val="none" w:sz="0" w:space="0" w:color="auto"/>
                    <w:right w:val="none" w:sz="0" w:space="0" w:color="auto"/>
                  </w:divBdr>
                  <w:divsChild>
                    <w:div w:id="183708625">
                      <w:marLeft w:val="0"/>
                      <w:marRight w:val="0"/>
                      <w:marTop w:val="0"/>
                      <w:marBottom w:val="0"/>
                      <w:divBdr>
                        <w:top w:val="none" w:sz="0" w:space="0" w:color="auto"/>
                        <w:left w:val="none" w:sz="0" w:space="0" w:color="auto"/>
                        <w:bottom w:val="none" w:sz="0" w:space="0" w:color="auto"/>
                        <w:right w:val="none" w:sz="0" w:space="0" w:color="auto"/>
                      </w:divBdr>
                    </w:div>
                    <w:div w:id="998728249">
                      <w:marLeft w:val="0"/>
                      <w:marRight w:val="0"/>
                      <w:marTop w:val="0"/>
                      <w:marBottom w:val="300"/>
                      <w:divBdr>
                        <w:top w:val="none" w:sz="0" w:space="0" w:color="auto"/>
                        <w:left w:val="none" w:sz="0" w:space="0" w:color="auto"/>
                        <w:bottom w:val="none" w:sz="0" w:space="0" w:color="auto"/>
                        <w:right w:val="none" w:sz="0" w:space="0" w:color="auto"/>
                      </w:divBdr>
                      <w:divsChild>
                        <w:div w:id="181894801">
                          <w:marLeft w:val="0"/>
                          <w:marRight w:val="0"/>
                          <w:marTop w:val="0"/>
                          <w:marBottom w:val="0"/>
                          <w:divBdr>
                            <w:top w:val="none" w:sz="0" w:space="0" w:color="auto"/>
                            <w:left w:val="none" w:sz="0" w:space="0" w:color="auto"/>
                            <w:bottom w:val="none" w:sz="0" w:space="0" w:color="auto"/>
                            <w:right w:val="none" w:sz="0" w:space="0" w:color="auto"/>
                          </w:divBdr>
                        </w:div>
                      </w:divsChild>
                    </w:div>
                    <w:div w:id="1046030812">
                      <w:marLeft w:val="0"/>
                      <w:marRight w:val="0"/>
                      <w:marTop w:val="0"/>
                      <w:marBottom w:val="0"/>
                      <w:divBdr>
                        <w:top w:val="none" w:sz="0" w:space="0" w:color="auto"/>
                        <w:left w:val="none" w:sz="0" w:space="0" w:color="auto"/>
                        <w:bottom w:val="none" w:sz="0" w:space="0" w:color="auto"/>
                        <w:right w:val="none" w:sz="0" w:space="0" w:color="auto"/>
                      </w:divBdr>
                      <w:divsChild>
                        <w:div w:id="11340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6705">
                  <w:marLeft w:val="0"/>
                  <w:marRight w:val="0"/>
                  <w:marTop w:val="0"/>
                  <w:marBottom w:val="0"/>
                  <w:divBdr>
                    <w:top w:val="none" w:sz="0" w:space="0" w:color="auto"/>
                    <w:left w:val="none" w:sz="0" w:space="0" w:color="auto"/>
                    <w:bottom w:val="none" w:sz="0" w:space="0" w:color="auto"/>
                    <w:right w:val="none" w:sz="0" w:space="0" w:color="auto"/>
                  </w:divBdr>
                  <w:divsChild>
                    <w:div w:id="47483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034512">
          <w:marLeft w:val="0"/>
          <w:marRight w:val="0"/>
          <w:marTop w:val="0"/>
          <w:marBottom w:val="0"/>
          <w:divBdr>
            <w:top w:val="single" w:sz="6" w:space="0" w:color="EFEFED"/>
            <w:left w:val="none" w:sz="0" w:space="0" w:color="auto"/>
            <w:bottom w:val="none" w:sz="0" w:space="0" w:color="auto"/>
            <w:right w:val="none" w:sz="0" w:space="0" w:color="auto"/>
          </w:divBdr>
          <w:divsChild>
            <w:div w:id="656569500">
              <w:marLeft w:val="0"/>
              <w:marRight w:val="0"/>
              <w:marTop w:val="0"/>
              <w:marBottom w:val="0"/>
              <w:divBdr>
                <w:top w:val="none" w:sz="0" w:space="0" w:color="auto"/>
                <w:left w:val="none" w:sz="0" w:space="0" w:color="auto"/>
                <w:bottom w:val="none" w:sz="0" w:space="0" w:color="auto"/>
                <w:right w:val="none" w:sz="0" w:space="0" w:color="auto"/>
              </w:divBdr>
              <w:divsChild>
                <w:div w:id="1454130602">
                  <w:marLeft w:val="0"/>
                  <w:marRight w:val="0"/>
                  <w:marTop w:val="0"/>
                  <w:marBottom w:val="0"/>
                  <w:divBdr>
                    <w:top w:val="none" w:sz="0" w:space="0" w:color="auto"/>
                    <w:left w:val="none" w:sz="0" w:space="0" w:color="auto"/>
                    <w:bottom w:val="none" w:sz="0" w:space="0" w:color="auto"/>
                    <w:right w:val="none" w:sz="0" w:space="0" w:color="auto"/>
                  </w:divBdr>
                </w:div>
                <w:div w:id="561714387">
                  <w:marLeft w:val="0"/>
                  <w:marRight w:val="0"/>
                  <w:marTop w:val="0"/>
                  <w:marBottom w:val="0"/>
                  <w:divBdr>
                    <w:top w:val="none" w:sz="0" w:space="0" w:color="auto"/>
                    <w:left w:val="none" w:sz="0" w:space="0" w:color="auto"/>
                    <w:bottom w:val="none" w:sz="0" w:space="0" w:color="auto"/>
                    <w:right w:val="none" w:sz="0" w:space="0" w:color="auto"/>
                  </w:divBdr>
                </w:div>
                <w:div w:id="82341243">
                  <w:marLeft w:val="0"/>
                  <w:marRight w:val="0"/>
                  <w:marTop w:val="0"/>
                  <w:marBottom w:val="0"/>
                  <w:divBdr>
                    <w:top w:val="none" w:sz="0" w:space="0" w:color="auto"/>
                    <w:left w:val="none" w:sz="0" w:space="0" w:color="auto"/>
                    <w:bottom w:val="none" w:sz="0" w:space="0" w:color="auto"/>
                    <w:right w:val="none" w:sz="0" w:space="0" w:color="auto"/>
                  </w:divBdr>
                  <w:divsChild>
                    <w:div w:id="2113239996">
                      <w:marLeft w:val="0"/>
                      <w:marRight w:val="0"/>
                      <w:marTop w:val="0"/>
                      <w:marBottom w:val="0"/>
                      <w:divBdr>
                        <w:top w:val="none" w:sz="0" w:space="0" w:color="auto"/>
                        <w:left w:val="none" w:sz="0" w:space="0" w:color="auto"/>
                        <w:bottom w:val="none" w:sz="0" w:space="0" w:color="auto"/>
                        <w:right w:val="none" w:sz="0" w:space="0" w:color="auto"/>
                      </w:divBdr>
                    </w:div>
                    <w:div w:id="409619112">
                      <w:marLeft w:val="0"/>
                      <w:marRight w:val="0"/>
                      <w:marTop w:val="0"/>
                      <w:marBottom w:val="0"/>
                      <w:divBdr>
                        <w:top w:val="none" w:sz="0" w:space="0" w:color="auto"/>
                        <w:left w:val="none" w:sz="0" w:space="0" w:color="auto"/>
                        <w:bottom w:val="none" w:sz="0" w:space="0" w:color="auto"/>
                        <w:right w:val="none" w:sz="0" w:space="0" w:color="auto"/>
                      </w:divBdr>
                    </w:div>
                    <w:div w:id="2051805386">
                      <w:marLeft w:val="0"/>
                      <w:marRight w:val="0"/>
                      <w:marTop w:val="0"/>
                      <w:marBottom w:val="300"/>
                      <w:divBdr>
                        <w:top w:val="none" w:sz="0" w:space="0" w:color="auto"/>
                        <w:left w:val="none" w:sz="0" w:space="0" w:color="auto"/>
                        <w:bottom w:val="none" w:sz="0" w:space="0" w:color="auto"/>
                        <w:right w:val="none" w:sz="0" w:space="0" w:color="auto"/>
                      </w:divBdr>
                      <w:divsChild>
                        <w:div w:id="872571257">
                          <w:marLeft w:val="0"/>
                          <w:marRight w:val="0"/>
                          <w:marTop w:val="0"/>
                          <w:marBottom w:val="0"/>
                          <w:divBdr>
                            <w:top w:val="none" w:sz="0" w:space="0" w:color="auto"/>
                            <w:left w:val="none" w:sz="0" w:space="0" w:color="auto"/>
                            <w:bottom w:val="none" w:sz="0" w:space="0" w:color="auto"/>
                            <w:right w:val="none" w:sz="0" w:space="0" w:color="auto"/>
                          </w:divBdr>
                        </w:div>
                      </w:divsChild>
                    </w:div>
                    <w:div w:id="734669776">
                      <w:marLeft w:val="0"/>
                      <w:marRight w:val="0"/>
                      <w:marTop w:val="0"/>
                      <w:marBottom w:val="0"/>
                      <w:divBdr>
                        <w:top w:val="none" w:sz="0" w:space="0" w:color="auto"/>
                        <w:left w:val="none" w:sz="0" w:space="0" w:color="auto"/>
                        <w:bottom w:val="none" w:sz="0" w:space="0" w:color="auto"/>
                        <w:right w:val="none" w:sz="0" w:space="0" w:color="auto"/>
                      </w:divBdr>
                    </w:div>
                    <w:div w:id="387074660">
                      <w:marLeft w:val="0"/>
                      <w:marRight w:val="0"/>
                      <w:marTop w:val="0"/>
                      <w:marBottom w:val="300"/>
                      <w:divBdr>
                        <w:top w:val="none" w:sz="0" w:space="0" w:color="auto"/>
                        <w:left w:val="none" w:sz="0" w:space="0" w:color="auto"/>
                        <w:bottom w:val="none" w:sz="0" w:space="0" w:color="auto"/>
                        <w:right w:val="none" w:sz="0" w:space="0" w:color="auto"/>
                      </w:divBdr>
                      <w:divsChild>
                        <w:div w:id="191365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14623">
                  <w:marLeft w:val="0"/>
                  <w:marRight w:val="0"/>
                  <w:marTop w:val="0"/>
                  <w:marBottom w:val="0"/>
                  <w:divBdr>
                    <w:top w:val="none" w:sz="0" w:space="0" w:color="auto"/>
                    <w:left w:val="none" w:sz="0" w:space="0" w:color="auto"/>
                    <w:bottom w:val="none" w:sz="0" w:space="0" w:color="auto"/>
                    <w:right w:val="none" w:sz="0" w:space="0" w:color="auto"/>
                  </w:divBdr>
                  <w:divsChild>
                    <w:div w:id="1080981299">
                      <w:marLeft w:val="0"/>
                      <w:marRight w:val="0"/>
                      <w:marTop w:val="0"/>
                      <w:marBottom w:val="0"/>
                      <w:divBdr>
                        <w:top w:val="none" w:sz="0" w:space="0" w:color="auto"/>
                        <w:left w:val="none" w:sz="0" w:space="0" w:color="auto"/>
                        <w:bottom w:val="none" w:sz="0" w:space="0" w:color="auto"/>
                        <w:right w:val="none" w:sz="0" w:space="0" w:color="auto"/>
                      </w:divBdr>
                    </w:div>
                    <w:div w:id="1877427160">
                      <w:marLeft w:val="0"/>
                      <w:marRight w:val="0"/>
                      <w:marTop w:val="0"/>
                      <w:marBottom w:val="300"/>
                      <w:divBdr>
                        <w:top w:val="none" w:sz="0" w:space="0" w:color="auto"/>
                        <w:left w:val="none" w:sz="0" w:space="0" w:color="auto"/>
                        <w:bottom w:val="none" w:sz="0" w:space="0" w:color="auto"/>
                        <w:right w:val="none" w:sz="0" w:space="0" w:color="auto"/>
                      </w:divBdr>
                      <w:divsChild>
                        <w:div w:id="326440387">
                          <w:marLeft w:val="0"/>
                          <w:marRight w:val="0"/>
                          <w:marTop w:val="0"/>
                          <w:marBottom w:val="0"/>
                          <w:divBdr>
                            <w:top w:val="none" w:sz="0" w:space="0" w:color="auto"/>
                            <w:left w:val="none" w:sz="0" w:space="0" w:color="auto"/>
                            <w:bottom w:val="none" w:sz="0" w:space="0" w:color="auto"/>
                            <w:right w:val="none" w:sz="0" w:space="0" w:color="auto"/>
                          </w:divBdr>
                        </w:div>
                      </w:divsChild>
                    </w:div>
                    <w:div w:id="1556745383">
                      <w:marLeft w:val="0"/>
                      <w:marRight w:val="0"/>
                      <w:marTop w:val="0"/>
                      <w:marBottom w:val="0"/>
                      <w:divBdr>
                        <w:top w:val="none" w:sz="0" w:space="0" w:color="auto"/>
                        <w:left w:val="none" w:sz="0" w:space="0" w:color="auto"/>
                        <w:bottom w:val="none" w:sz="0" w:space="0" w:color="auto"/>
                        <w:right w:val="none" w:sz="0" w:space="0" w:color="auto"/>
                      </w:divBdr>
                    </w:div>
                    <w:div w:id="876968961">
                      <w:marLeft w:val="0"/>
                      <w:marRight w:val="0"/>
                      <w:marTop w:val="0"/>
                      <w:marBottom w:val="300"/>
                      <w:divBdr>
                        <w:top w:val="none" w:sz="0" w:space="0" w:color="auto"/>
                        <w:left w:val="none" w:sz="0" w:space="0" w:color="auto"/>
                        <w:bottom w:val="none" w:sz="0" w:space="0" w:color="auto"/>
                        <w:right w:val="none" w:sz="0" w:space="0" w:color="auto"/>
                      </w:divBdr>
                      <w:divsChild>
                        <w:div w:id="1544365437">
                          <w:marLeft w:val="0"/>
                          <w:marRight w:val="0"/>
                          <w:marTop w:val="0"/>
                          <w:marBottom w:val="0"/>
                          <w:divBdr>
                            <w:top w:val="none" w:sz="0" w:space="0" w:color="auto"/>
                            <w:left w:val="none" w:sz="0" w:space="0" w:color="auto"/>
                            <w:bottom w:val="none" w:sz="0" w:space="0" w:color="auto"/>
                            <w:right w:val="none" w:sz="0" w:space="0" w:color="auto"/>
                          </w:divBdr>
                        </w:div>
                      </w:divsChild>
                    </w:div>
                    <w:div w:id="1281570668">
                      <w:marLeft w:val="0"/>
                      <w:marRight w:val="0"/>
                      <w:marTop w:val="0"/>
                      <w:marBottom w:val="0"/>
                      <w:divBdr>
                        <w:top w:val="none" w:sz="0" w:space="0" w:color="auto"/>
                        <w:left w:val="none" w:sz="0" w:space="0" w:color="auto"/>
                        <w:bottom w:val="none" w:sz="0" w:space="0" w:color="auto"/>
                        <w:right w:val="none" w:sz="0" w:space="0" w:color="auto"/>
                      </w:divBdr>
                    </w:div>
                  </w:divsChild>
                </w:div>
                <w:div w:id="451632213">
                  <w:marLeft w:val="0"/>
                  <w:marRight w:val="0"/>
                  <w:marTop w:val="0"/>
                  <w:marBottom w:val="0"/>
                  <w:divBdr>
                    <w:top w:val="none" w:sz="0" w:space="0" w:color="auto"/>
                    <w:left w:val="none" w:sz="0" w:space="0" w:color="auto"/>
                    <w:bottom w:val="none" w:sz="0" w:space="0" w:color="auto"/>
                    <w:right w:val="none" w:sz="0" w:space="0" w:color="auto"/>
                  </w:divBdr>
                  <w:divsChild>
                    <w:div w:id="1144473196">
                      <w:marLeft w:val="0"/>
                      <w:marRight w:val="0"/>
                      <w:marTop w:val="0"/>
                      <w:marBottom w:val="0"/>
                      <w:divBdr>
                        <w:top w:val="none" w:sz="0" w:space="0" w:color="auto"/>
                        <w:left w:val="none" w:sz="0" w:space="0" w:color="auto"/>
                        <w:bottom w:val="none" w:sz="0" w:space="0" w:color="auto"/>
                        <w:right w:val="none" w:sz="0" w:space="0" w:color="auto"/>
                      </w:divBdr>
                    </w:div>
                    <w:div w:id="1167013008">
                      <w:marLeft w:val="0"/>
                      <w:marRight w:val="0"/>
                      <w:marTop w:val="0"/>
                      <w:marBottom w:val="0"/>
                      <w:divBdr>
                        <w:top w:val="none" w:sz="0" w:space="0" w:color="auto"/>
                        <w:left w:val="none" w:sz="0" w:space="0" w:color="auto"/>
                        <w:bottom w:val="none" w:sz="0" w:space="0" w:color="auto"/>
                        <w:right w:val="none" w:sz="0" w:space="0" w:color="auto"/>
                      </w:divBdr>
                    </w:div>
                    <w:div w:id="396125749">
                      <w:marLeft w:val="0"/>
                      <w:marRight w:val="0"/>
                      <w:marTop w:val="0"/>
                      <w:marBottom w:val="0"/>
                      <w:divBdr>
                        <w:top w:val="none" w:sz="0" w:space="0" w:color="auto"/>
                        <w:left w:val="none" w:sz="0" w:space="0" w:color="auto"/>
                        <w:bottom w:val="none" w:sz="0" w:space="0" w:color="auto"/>
                        <w:right w:val="none" w:sz="0" w:space="0" w:color="auto"/>
                      </w:divBdr>
                    </w:div>
                    <w:div w:id="527722476">
                      <w:marLeft w:val="0"/>
                      <w:marRight w:val="0"/>
                      <w:marTop w:val="0"/>
                      <w:marBottom w:val="0"/>
                      <w:divBdr>
                        <w:top w:val="none" w:sz="0" w:space="0" w:color="auto"/>
                        <w:left w:val="none" w:sz="0" w:space="0" w:color="auto"/>
                        <w:bottom w:val="none" w:sz="0" w:space="0" w:color="auto"/>
                        <w:right w:val="none" w:sz="0" w:space="0" w:color="auto"/>
                      </w:divBdr>
                    </w:div>
                    <w:div w:id="1731002939">
                      <w:marLeft w:val="0"/>
                      <w:marRight w:val="0"/>
                      <w:marTop w:val="0"/>
                      <w:marBottom w:val="0"/>
                      <w:divBdr>
                        <w:top w:val="none" w:sz="0" w:space="0" w:color="auto"/>
                        <w:left w:val="none" w:sz="0" w:space="0" w:color="auto"/>
                        <w:bottom w:val="none" w:sz="0" w:space="0" w:color="auto"/>
                        <w:right w:val="none" w:sz="0" w:space="0" w:color="auto"/>
                      </w:divBdr>
                    </w:div>
                  </w:divsChild>
                </w:div>
                <w:div w:id="1503086765">
                  <w:marLeft w:val="0"/>
                  <w:marRight w:val="0"/>
                  <w:marTop w:val="0"/>
                  <w:marBottom w:val="0"/>
                  <w:divBdr>
                    <w:top w:val="none" w:sz="0" w:space="0" w:color="auto"/>
                    <w:left w:val="none" w:sz="0" w:space="0" w:color="auto"/>
                    <w:bottom w:val="none" w:sz="0" w:space="0" w:color="auto"/>
                    <w:right w:val="none" w:sz="0" w:space="0" w:color="auto"/>
                  </w:divBdr>
                  <w:divsChild>
                    <w:div w:id="1115902326">
                      <w:marLeft w:val="0"/>
                      <w:marRight w:val="0"/>
                      <w:marTop w:val="0"/>
                      <w:marBottom w:val="0"/>
                      <w:divBdr>
                        <w:top w:val="none" w:sz="0" w:space="0" w:color="auto"/>
                        <w:left w:val="none" w:sz="0" w:space="0" w:color="auto"/>
                        <w:bottom w:val="none" w:sz="0" w:space="0" w:color="auto"/>
                        <w:right w:val="none" w:sz="0" w:space="0" w:color="auto"/>
                      </w:divBdr>
                    </w:div>
                    <w:div w:id="39214743">
                      <w:marLeft w:val="0"/>
                      <w:marRight w:val="0"/>
                      <w:marTop w:val="0"/>
                      <w:marBottom w:val="300"/>
                      <w:divBdr>
                        <w:top w:val="none" w:sz="0" w:space="0" w:color="auto"/>
                        <w:left w:val="none" w:sz="0" w:space="0" w:color="auto"/>
                        <w:bottom w:val="none" w:sz="0" w:space="0" w:color="auto"/>
                        <w:right w:val="none" w:sz="0" w:space="0" w:color="auto"/>
                      </w:divBdr>
                      <w:divsChild>
                        <w:div w:id="8843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17712">
                  <w:marLeft w:val="0"/>
                  <w:marRight w:val="0"/>
                  <w:marTop w:val="0"/>
                  <w:marBottom w:val="0"/>
                  <w:divBdr>
                    <w:top w:val="none" w:sz="0" w:space="0" w:color="auto"/>
                    <w:left w:val="none" w:sz="0" w:space="0" w:color="auto"/>
                    <w:bottom w:val="none" w:sz="0" w:space="0" w:color="auto"/>
                    <w:right w:val="none" w:sz="0" w:space="0" w:color="auto"/>
                  </w:divBdr>
                  <w:divsChild>
                    <w:div w:id="859974034">
                      <w:marLeft w:val="0"/>
                      <w:marRight w:val="0"/>
                      <w:marTop w:val="0"/>
                      <w:marBottom w:val="0"/>
                      <w:divBdr>
                        <w:top w:val="none" w:sz="0" w:space="0" w:color="auto"/>
                        <w:left w:val="none" w:sz="0" w:space="0" w:color="auto"/>
                        <w:bottom w:val="none" w:sz="0" w:space="0" w:color="auto"/>
                        <w:right w:val="none" w:sz="0" w:space="0" w:color="auto"/>
                      </w:divBdr>
                    </w:div>
                    <w:div w:id="1489057053">
                      <w:marLeft w:val="0"/>
                      <w:marRight w:val="0"/>
                      <w:marTop w:val="0"/>
                      <w:marBottom w:val="0"/>
                      <w:divBdr>
                        <w:top w:val="none" w:sz="0" w:space="0" w:color="auto"/>
                        <w:left w:val="none" w:sz="0" w:space="0" w:color="auto"/>
                        <w:bottom w:val="none" w:sz="0" w:space="0" w:color="auto"/>
                        <w:right w:val="none" w:sz="0" w:space="0" w:color="auto"/>
                      </w:divBdr>
                    </w:div>
                    <w:div w:id="567309333">
                      <w:marLeft w:val="0"/>
                      <w:marRight w:val="0"/>
                      <w:marTop w:val="0"/>
                      <w:marBottom w:val="300"/>
                      <w:divBdr>
                        <w:top w:val="none" w:sz="0" w:space="0" w:color="auto"/>
                        <w:left w:val="none" w:sz="0" w:space="0" w:color="auto"/>
                        <w:bottom w:val="none" w:sz="0" w:space="0" w:color="auto"/>
                        <w:right w:val="none" w:sz="0" w:space="0" w:color="auto"/>
                      </w:divBdr>
                      <w:divsChild>
                        <w:div w:id="1097560917">
                          <w:marLeft w:val="0"/>
                          <w:marRight w:val="0"/>
                          <w:marTop w:val="0"/>
                          <w:marBottom w:val="0"/>
                          <w:divBdr>
                            <w:top w:val="none" w:sz="0" w:space="0" w:color="auto"/>
                            <w:left w:val="none" w:sz="0" w:space="0" w:color="auto"/>
                            <w:bottom w:val="none" w:sz="0" w:space="0" w:color="auto"/>
                            <w:right w:val="none" w:sz="0" w:space="0" w:color="auto"/>
                          </w:divBdr>
                        </w:div>
                      </w:divsChild>
                    </w:div>
                    <w:div w:id="414518737">
                      <w:marLeft w:val="0"/>
                      <w:marRight w:val="0"/>
                      <w:marTop w:val="0"/>
                      <w:marBottom w:val="0"/>
                      <w:divBdr>
                        <w:top w:val="none" w:sz="0" w:space="0" w:color="auto"/>
                        <w:left w:val="none" w:sz="0" w:space="0" w:color="auto"/>
                        <w:bottom w:val="none" w:sz="0" w:space="0" w:color="auto"/>
                        <w:right w:val="none" w:sz="0" w:space="0" w:color="auto"/>
                      </w:divBdr>
                      <w:divsChild>
                        <w:div w:id="1703701082">
                          <w:marLeft w:val="0"/>
                          <w:marRight w:val="0"/>
                          <w:marTop w:val="0"/>
                          <w:marBottom w:val="0"/>
                          <w:divBdr>
                            <w:top w:val="none" w:sz="0" w:space="0" w:color="auto"/>
                            <w:left w:val="none" w:sz="0" w:space="0" w:color="auto"/>
                            <w:bottom w:val="none" w:sz="0" w:space="0" w:color="auto"/>
                            <w:right w:val="none" w:sz="0" w:space="0" w:color="auto"/>
                          </w:divBdr>
                        </w:div>
                      </w:divsChild>
                    </w:div>
                    <w:div w:id="81996365">
                      <w:marLeft w:val="0"/>
                      <w:marRight w:val="0"/>
                      <w:marTop w:val="0"/>
                      <w:marBottom w:val="0"/>
                      <w:divBdr>
                        <w:top w:val="none" w:sz="0" w:space="0" w:color="auto"/>
                        <w:left w:val="none" w:sz="0" w:space="0" w:color="auto"/>
                        <w:bottom w:val="none" w:sz="0" w:space="0" w:color="auto"/>
                        <w:right w:val="none" w:sz="0" w:space="0" w:color="auto"/>
                      </w:divBdr>
                    </w:div>
                    <w:div w:id="1283414239">
                      <w:marLeft w:val="0"/>
                      <w:marRight w:val="0"/>
                      <w:marTop w:val="0"/>
                      <w:marBottom w:val="300"/>
                      <w:divBdr>
                        <w:top w:val="none" w:sz="0" w:space="0" w:color="auto"/>
                        <w:left w:val="none" w:sz="0" w:space="0" w:color="auto"/>
                        <w:bottom w:val="none" w:sz="0" w:space="0" w:color="auto"/>
                        <w:right w:val="none" w:sz="0" w:space="0" w:color="auto"/>
                      </w:divBdr>
                      <w:divsChild>
                        <w:div w:id="16441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1552">
                  <w:marLeft w:val="0"/>
                  <w:marRight w:val="0"/>
                  <w:marTop w:val="0"/>
                  <w:marBottom w:val="0"/>
                  <w:divBdr>
                    <w:top w:val="none" w:sz="0" w:space="0" w:color="auto"/>
                    <w:left w:val="none" w:sz="0" w:space="0" w:color="auto"/>
                    <w:bottom w:val="none" w:sz="0" w:space="0" w:color="auto"/>
                    <w:right w:val="none" w:sz="0" w:space="0" w:color="auto"/>
                  </w:divBdr>
                  <w:divsChild>
                    <w:div w:id="2072850956">
                      <w:marLeft w:val="0"/>
                      <w:marRight w:val="0"/>
                      <w:marTop w:val="0"/>
                      <w:marBottom w:val="0"/>
                      <w:divBdr>
                        <w:top w:val="none" w:sz="0" w:space="0" w:color="auto"/>
                        <w:left w:val="none" w:sz="0" w:space="0" w:color="auto"/>
                        <w:bottom w:val="none" w:sz="0" w:space="0" w:color="auto"/>
                        <w:right w:val="none" w:sz="0" w:space="0" w:color="auto"/>
                      </w:divBdr>
                    </w:div>
                    <w:div w:id="912473575">
                      <w:marLeft w:val="0"/>
                      <w:marRight w:val="0"/>
                      <w:marTop w:val="0"/>
                      <w:marBottom w:val="0"/>
                      <w:divBdr>
                        <w:top w:val="none" w:sz="0" w:space="0" w:color="auto"/>
                        <w:left w:val="none" w:sz="0" w:space="0" w:color="auto"/>
                        <w:bottom w:val="none" w:sz="0" w:space="0" w:color="auto"/>
                        <w:right w:val="none" w:sz="0" w:space="0" w:color="auto"/>
                      </w:divBdr>
                      <w:divsChild>
                        <w:div w:id="376778029">
                          <w:marLeft w:val="0"/>
                          <w:marRight w:val="0"/>
                          <w:marTop w:val="0"/>
                          <w:marBottom w:val="0"/>
                          <w:divBdr>
                            <w:top w:val="none" w:sz="0" w:space="0" w:color="auto"/>
                            <w:left w:val="none" w:sz="0" w:space="0" w:color="auto"/>
                            <w:bottom w:val="none" w:sz="0" w:space="0" w:color="auto"/>
                            <w:right w:val="none" w:sz="0" w:space="0" w:color="auto"/>
                          </w:divBdr>
                        </w:div>
                      </w:divsChild>
                    </w:div>
                    <w:div w:id="1651472331">
                      <w:marLeft w:val="0"/>
                      <w:marRight w:val="0"/>
                      <w:marTop w:val="0"/>
                      <w:marBottom w:val="0"/>
                      <w:divBdr>
                        <w:top w:val="none" w:sz="0" w:space="0" w:color="auto"/>
                        <w:left w:val="none" w:sz="0" w:space="0" w:color="auto"/>
                        <w:bottom w:val="none" w:sz="0" w:space="0" w:color="auto"/>
                        <w:right w:val="none" w:sz="0" w:space="0" w:color="auto"/>
                      </w:divBdr>
                    </w:div>
                    <w:div w:id="1271743122">
                      <w:marLeft w:val="0"/>
                      <w:marRight w:val="0"/>
                      <w:marTop w:val="0"/>
                      <w:marBottom w:val="0"/>
                      <w:divBdr>
                        <w:top w:val="none" w:sz="0" w:space="0" w:color="auto"/>
                        <w:left w:val="none" w:sz="0" w:space="0" w:color="auto"/>
                        <w:bottom w:val="none" w:sz="0" w:space="0" w:color="auto"/>
                        <w:right w:val="none" w:sz="0" w:space="0" w:color="auto"/>
                      </w:divBdr>
                    </w:div>
                    <w:div w:id="757287979">
                      <w:marLeft w:val="0"/>
                      <w:marRight w:val="0"/>
                      <w:marTop w:val="0"/>
                      <w:marBottom w:val="300"/>
                      <w:divBdr>
                        <w:top w:val="none" w:sz="0" w:space="0" w:color="auto"/>
                        <w:left w:val="none" w:sz="0" w:space="0" w:color="auto"/>
                        <w:bottom w:val="none" w:sz="0" w:space="0" w:color="auto"/>
                        <w:right w:val="none" w:sz="0" w:space="0" w:color="auto"/>
                      </w:divBdr>
                      <w:divsChild>
                        <w:div w:id="108822518">
                          <w:marLeft w:val="0"/>
                          <w:marRight w:val="0"/>
                          <w:marTop w:val="0"/>
                          <w:marBottom w:val="0"/>
                          <w:divBdr>
                            <w:top w:val="none" w:sz="0" w:space="0" w:color="auto"/>
                            <w:left w:val="none" w:sz="0" w:space="0" w:color="auto"/>
                            <w:bottom w:val="none" w:sz="0" w:space="0" w:color="auto"/>
                            <w:right w:val="none" w:sz="0" w:space="0" w:color="auto"/>
                          </w:divBdr>
                        </w:div>
                      </w:divsChild>
                    </w:div>
                    <w:div w:id="991787767">
                      <w:marLeft w:val="0"/>
                      <w:marRight w:val="0"/>
                      <w:marTop w:val="0"/>
                      <w:marBottom w:val="0"/>
                      <w:divBdr>
                        <w:top w:val="none" w:sz="0" w:space="0" w:color="auto"/>
                        <w:left w:val="none" w:sz="0" w:space="0" w:color="auto"/>
                        <w:bottom w:val="none" w:sz="0" w:space="0" w:color="auto"/>
                        <w:right w:val="none" w:sz="0" w:space="0" w:color="auto"/>
                      </w:divBdr>
                    </w:div>
                    <w:div w:id="206181675">
                      <w:marLeft w:val="0"/>
                      <w:marRight w:val="0"/>
                      <w:marTop w:val="0"/>
                      <w:marBottom w:val="0"/>
                      <w:divBdr>
                        <w:top w:val="none" w:sz="0" w:space="0" w:color="auto"/>
                        <w:left w:val="none" w:sz="0" w:space="0" w:color="auto"/>
                        <w:bottom w:val="none" w:sz="0" w:space="0" w:color="auto"/>
                        <w:right w:val="none" w:sz="0" w:space="0" w:color="auto"/>
                      </w:divBdr>
                    </w:div>
                  </w:divsChild>
                </w:div>
                <w:div w:id="818154591">
                  <w:marLeft w:val="0"/>
                  <w:marRight w:val="0"/>
                  <w:marTop w:val="0"/>
                  <w:marBottom w:val="0"/>
                  <w:divBdr>
                    <w:top w:val="none" w:sz="0" w:space="0" w:color="auto"/>
                    <w:left w:val="none" w:sz="0" w:space="0" w:color="auto"/>
                    <w:bottom w:val="none" w:sz="0" w:space="0" w:color="auto"/>
                    <w:right w:val="none" w:sz="0" w:space="0" w:color="auto"/>
                  </w:divBdr>
                  <w:divsChild>
                    <w:div w:id="1477986201">
                      <w:marLeft w:val="0"/>
                      <w:marRight w:val="0"/>
                      <w:marTop w:val="0"/>
                      <w:marBottom w:val="0"/>
                      <w:divBdr>
                        <w:top w:val="none" w:sz="0" w:space="0" w:color="auto"/>
                        <w:left w:val="none" w:sz="0" w:space="0" w:color="auto"/>
                        <w:bottom w:val="none" w:sz="0" w:space="0" w:color="auto"/>
                        <w:right w:val="none" w:sz="0" w:space="0" w:color="auto"/>
                      </w:divBdr>
                    </w:div>
                    <w:div w:id="1705590415">
                      <w:marLeft w:val="0"/>
                      <w:marRight w:val="0"/>
                      <w:marTop w:val="0"/>
                      <w:marBottom w:val="0"/>
                      <w:divBdr>
                        <w:top w:val="none" w:sz="0" w:space="0" w:color="auto"/>
                        <w:left w:val="none" w:sz="0" w:space="0" w:color="auto"/>
                        <w:bottom w:val="none" w:sz="0" w:space="0" w:color="auto"/>
                        <w:right w:val="none" w:sz="0" w:space="0" w:color="auto"/>
                      </w:divBdr>
                    </w:div>
                    <w:div w:id="48949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8464">
          <w:marLeft w:val="0"/>
          <w:marRight w:val="0"/>
          <w:marTop w:val="0"/>
          <w:marBottom w:val="0"/>
          <w:divBdr>
            <w:top w:val="single" w:sz="6" w:space="0" w:color="EFEFED"/>
            <w:left w:val="none" w:sz="0" w:space="0" w:color="auto"/>
            <w:bottom w:val="none" w:sz="0" w:space="0" w:color="auto"/>
            <w:right w:val="none" w:sz="0" w:space="0" w:color="auto"/>
          </w:divBdr>
          <w:divsChild>
            <w:div w:id="344212437">
              <w:marLeft w:val="0"/>
              <w:marRight w:val="0"/>
              <w:marTop w:val="0"/>
              <w:marBottom w:val="0"/>
              <w:divBdr>
                <w:top w:val="none" w:sz="0" w:space="0" w:color="auto"/>
                <w:left w:val="none" w:sz="0" w:space="0" w:color="auto"/>
                <w:bottom w:val="none" w:sz="0" w:space="0" w:color="auto"/>
                <w:right w:val="none" w:sz="0" w:space="0" w:color="auto"/>
              </w:divBdr>
              <w:divsChild>
                <w:div w:id="111487276">
                  <w:marLeft w:val="0"/>
                  <w:marRight w:val="0"/>
                  <w:marTop w:val="0"/>
                  <w:marBottom w:val="0"/>
                  <w:divBdr>
                    <w:top w:val="none" w:sz="0" w:space="0" w:color="auto"/>
                    <w:left w:val="none" w:sz="0" w:space="0" w:color="auto"/>
                    <w:bottom w:val="none" w:sz="0" w:space="0" w:color="auto"/>
                    <w:right w:val="none" w:sz="0" w:space="0" w:color="auto"/>
                  </w:divBdr>
                  <w:divsChild>
                    <w:div w:id="226886092">
                      <w:marLeft w:val="0"/>
                      <w:marRight w:val="0"/>
                      <w:marTop w:val="0"/>
                      <w:marBottom w:val="0"/>
                      <w:divBdr>
                        <w:top w:val="none" w:sz="0" w:space="0" w:color="auto"/>
                        <w:left w:val="none" w:sz="0" w:space="0" w:color="auto"/>
                        <w:bottom w:val="none" w:sz="0" w:space="0" w:color="auto"/>
                        <w:right w:val="none" w:sz="0" w:space="0" w:color="auto"/>
                      </w:divBdr>
                    </w:div>
                    <w:div w:id="1815295250">
                      <w:marLeft w:val="0"/>
                      <w:marRight w:val="0"/>
                      <w:marTop w:val="0"/>
                      <w:marBottom w:val="0"/>
                      <w:divBdr>
                        <w:top w:val="none" w:sz="0" w:space="0" w:color="auto"/>
                        <w:left w:val="none" w:sz="0" w:space="0" w:color="auto"/>
                        <w:bottom w:val="none" w:sz="0" w:space="0" w:color="auto"/>
                        <w:right w:val="none" w:sz="0" w:space="0" w:color="auto"/>
                      </w:divBdr>
                    </w:div>
                    <w:div w:id="561909828">
                      <w:marLeft w:val="0"/>
                      <w:marRight w:val="0"/>
                      <w:marTop w:val="0"/>
                      <w:marBottom w:val="300"/>
                      <w:divBdr>
                        <w:top w:val="none" w:sz="0" w:space="0" w:color="auto"/>
                        <w:left w:val="none" w:sz="0" w:space="0" w:color="auto"/>
                        <w:bottom w:val="none" w:sz="0" w:space="0" w:color="auto"/>
                        <w:right w:val="none" w:sz="0" w:space="0" w:color="auto"/>
                      </w:divBdr>
                      <w:divsChild>
                        <w:div w:id="428357697">
                          <w:marLeft w:val="0"/>
                          <w:marRight w:val="0"/>
                          <w:marTop w:val="0"/>
                          <w:marBottom w:val="0"/>
                          <w:divBdr>
                            <w:top w:val="none" w:sz="0" w:space="0" w:color="auto"/>
                            <w:left w:val="none" w:sz="0" w:space="0" w:color="auto"/>
                            <w:bottom w:val="none" w:sz="0" w:space="0" w:color="auto"/>
                            <w:right w:val="none" w:sz="0" w:space="0" w:color="auto"/>
                          </w:divBdr>
                        </w:div>
                      </w:divsChild>
                    </w:div>
                    <w:div w:id="59598291">
                      <w:marLeft w:val="0"/>
                      <w:marRight w:val="0"/>
                      <w:marTop w:val="0"/>
                      <w:marBottom w:val="0"/>
                      <w:divBdr>
                        <w:top w:val="none" w:sz="0" w:space="0" w:color="auto"/>
                        <w:left w:val="none" w:sz="0" w:space="0" w:color="auto"/>
                        <w:bottom w:val="none" w:sz="0" w:space="0" w:color="auto"/>
                        <w:right w:val="none" w:sz="0" w:space="0" w:color="auto"/>
                      </w:divBdr>
                    </w:div>
                    <w:div w:id="943806532">
                      <w:marLeft w:val="0"/>
                      <w:marRight w:val="0"/>
                      <w:marTop w:val="0"/>
                      <w:marBottom w:val="300"/>
                      <w:divBdr>
                        <w:top w:val="none" w:sz="0" w:space="0" w:color="auto"/>
                        <w:left w:val="none" w:sz="0" w:space="0" w:color="auto"/>
                        <w:bottom w:val="none" w:sz="0" w:space="0" w:color="auto"/>
                        <w:right w:val="none" w:sz="0" w:space="0" w:color="auto"/>
                      </w:divBdr>
                      <w:divsChild>
                        <w:div w:id="154422292">
                          <w:marLeft w:val="0"/>
                          <w:marRight w:val="0"/>
                          <w:marTop w:val="0"/>
                          <w:marBottom w:val="0"/>
                          <w:divBdr>
                            <w:top w:val="none" w:sz="0" w:space="0" w:color="auto"/>
                            <w:left w:val="none" w:sz="0" w:space="0" w:color="auto"/>
                            <w:bottom w:val="none" w:sz="0" w:space="0" w:color="auto"/>
                            <w:right w:val="none" w:sz="0" w:space="0" w:color="auto"/>
                          </w:divBdr>
                        </w:div>
                      </w:divsChild>
                    </w:div>
                    <w:div w:id="1128627618">
                      <w:marLeft w:val="0"/>
                      <w:marRight w:val="0"/>
                      <w:marTop w:val="0"/>
                      <w:marBottom w:val="0"/>
                      <w:divBdr>
                        <w:top w:val="none" w:sz="0" w:space="0" w:color="auto"/>
                        <w:left w:val="none" w:sz="0" w:space="0" w:color="auto"/>
                        <w:bottom w:val="none" w:sz="0" w:space="0" w:color="auto"/>
                        <w:right w:val="none" w:sz="0" w:space="0" w:color="auto"/>
                      </w:divBdr>
                    </w:div>
                    <w:div w:id="1432629591">
                      <w:marLeft w:val="0"/>
                      <w:marRight w:val="0"/>
                      <w:marTop w:val="0"/>
                      <w:marBottom w:val="0"/>
                      <w:divBdr>
                        <w:top w:val="none" w:sz="0" w:space="0" w:color="auto"/>
                        <w:left w:val="none" w:sz="0" w:space="0" w:color="auto"/>
                        <w:bottom w:val="none" w:sz="0" w:space="0" w:color="auto"/>
                        <w:right w:val="none" w:sz="0" w:space="0" w:color="auto"/>
                      </w:divBdr>
                    </w:div>
                    <w:div w:id="1586958879">
                      <w:marLeft w:val="0"/>
                      <w:marRight w:val="0"/>
                      <w:marTop w:val="0"/>
                      <w:marBottom w:val="0"/>
                      <w:divBdr>
                        <w:top w:val="none" w:sz="0" w:space="0" w:color="auto"/>
                        <w:left w:val="none" w:sz="0" w:space="0" w:color="auto"/>
                        <w:bottom w:val="none" w:sz="0" w:space="0" w:color="auto"/>
                        <w:right w:val="none" w:sz="0" w:space="0" w:color="auto"/>
                      </w:divBdr>
                    </w:div>
                    <w:div w:id="1183546646">
                      <w:marLeft w:val="0"/>
                      <w:marRight w:val="0"/>
                      <w:marTop w:val="0"/>
                      <w:marBottom w:val="0"/>
                      <w:divBdr>
                        <w:top w:val="none" w:sz="0" w:space="0" w:color="auto"/>
                        <w:left w:val="none" w:sz="0" w:space="0" w:color="auto"/>
                        <w:bottom w:val="none" w:sz="0" w:space="0" w:color="auto"/>
                        <w:right w:val="none" w:sz="0" w:space="0" w:color="auto"/>
                      </w:divBdr>
                    </w:div>
                    <w:div w:id="292297683">
                      <w:marLeft w:val="0"/>
                      <w:marRight w:val="0"/>
                      <w:marTop w:val="0"/>
                      <w:marBottom w:val="0"/>
                      <w:divBdr>
                        <w:top w:val="none" w:sz="0" w:space="0" w:color="auto"/>
                        <w:left w:val="none" w:sz="0" w:space="0" w:color="auto"/>
                        <w:bottom w:val="none" w:sz="0" w:space="0" w:color="auto"/>
                        <w:right w:val="none" w:sz="0" w:space="0" w:color="auto"/>
                      </w:divBdr>
                      <w:divsChild>
                        <w:div w:id="160310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1526">
                  <w:marLeft w:val="0"/>
                  <w:marRight w:val="0"/>
                  <w:marTop w:val="0"/>
                  <w:marBottom w:val="0"/>
                  <w:divBdr>
                    <w:top w:val="none" w:sz="0" w:space="0" w:color="auto"/>
                    <w:left w:val="none" w:sz="0" w:space="0" w:color="auto"/>
                    <w:bottom w:val="none" w:sz="0" w:space="0" w:color="auto"/>
                    <w:right w:val="none" w:sz="0" w:space="0" w:color="auto"/>
                  </w:divBdr>
                  <w:divsChild>
                    <w:div w:id="2145005353">
                      <w:marLeft w:val="0"/>
                      <w:marRight w:val="0"/>
                      <w:marTop w:val="0"/>
                      <w:marBottom w:val="0"/>
                      <w:divBdr>
                        <w:top w:val="none" w:sz="0" w:space="0" w:color="auto"/>
                        <w:left w:val="none" w:sz="0" w:space="0" w:color="auto"/>
                        <w:bottom w:val="none" w:sz="0" w:space="0" w:color="auto"/>
                        <w:right w:val="none" w:sz="0" w:space="0" w:color="auto"/>
                      </w:divBdr>
                    </w:div>
                    <w:div w:id="1217428587">
                      <w:marLeft w:val="0"/>
                      <w:marRight w:val="0"/>
                      <w:marTop w:val="0"/>
                      <w:marBottom w:val="0"/>
                      <w:divBdr>
                        <w:top w:val="none" w:sz="0" w:space="0" w:color="auto"/>
                        <w:left w:val="none" w:sz="0" w:space="0" w:color="auto"/>
                        <w:bottom w:val="none" w:sz="0" w:space="0" w:color="auto"/>
                        <w:right w:val="none" w:sz="0" w:space="0" w:color="auto"/>
                      </w:divBdr>
                    </w:div>
                    <w:div w:id="1264918355">
                      <w:marLeft w:val="0"/>
                      <w:marRight w:val="0"/>
                      <w:marTop w:val="0"/>
                      <w:marBottom w:val="0"/>
                      <w:divBdr>
                        <w:top w:val="none" w:sz="0" w:space="0" w:color="auto"/>
                        <w:left w:val="none" w:sz="0" w:space="0" w:color="auto"/>
                        <w:bottom w:val="none" w:sz="0" w:space="0" w:color="auto"/>
                        <w:right w:val="none" w:sz="0" w:space="0" w:color="auto"/>
                      </w:divBdr>
                      <w:divsChild>
                        <w:div w:id="1377508683">
                          <w:marLeft w:val="0"/>
                          <w:marRight w:val="0"/>
                          <w:marTop w:val="0"/>
                          <w:marBottom w:val="0"/>
                          <w:divBdr>
                            <w:top w:val="none" w:sz="0" w:space="0" w:color="auto"/>
                            <w:left w:val="none" w:sz="0" w:space="0" w:color="auto"/>
                            <w:bottom w:val="none" w:sz="0" w:space="0" w:color="auto"/>
                            <w:right w:val="none" w:sz="0" w:space="0" w:color="auto"/>
                          </w:divBdr>
                        </w:div>
                      </w:divsChild>
                    </w:div>
                    <w:div w:id="1207599012">
                      <w:marLeft w:val="0"/>
                      <w:marRight w:val="0"/>
                      <w:marTop w:val="0"/>
                      <w:marBottom w:val="0"/>
                      <w:divBdr>
                        <w:top w:val="none" w:sz="0" w:space="0" w:color="auto"/>
                        <w:left w:val="none" w:sz="0" w:space="0" w:color="auto"/>
                        <w:bottom w:val="none" w:sz="0" w:space="0" w:color="auto"/>
                        <w:right w:val="none" w:sz="0" w:space="0" w:color="auto"/>
                      </w:divBdr>
                    </w:div>
                    <w:div w:id="2113015960">
                      <w:marLeft w:val="0"/>
                      <w:marRight w:val="0"/>
                      <w:marTop w:val="0"/>
                      <w:marBottom w:val="300"/>
                      <w:divBdr>
                        <w:top w:val="none" w:sz="0" w:space="0" w:color="auto"/>
                        <w:left w:val="none" w:sz="0" w:space="0" w:color="auto"/>
                        <w:bottom w:val="none" w:sz="0" w:space="0" w:color="auto"/>
                        <w:right w:val="none" w:sz="0" w:space="0" w:color="auto"/>
                      </w:divBdr>
                      <w:divsChild>
                        <w:div w:id="147248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4429">
                  <w:marLeft w:val="0"/>
                  <w:marRight w:val="0"/>
                  <w:marTop w:val="0"/>
                  <w:marBottom w:val="0"/>
                  <w:divBdr>
                    <w:top w:val="none" w:sz="0" w:space="0" w:color="auto"/>
                    <w:left w:val="none" w:sz="0" w:space="0" w:color="auto"/>
                    <w:bottom w:val="none" w:sz="0" w:space="0" w:color="auto"/>
                    <w:right w:val="none" w:sz="0" w:space="0" w:color="auto"/>
                  </w:divBdr>
                  <w:divsChild>
                    <w:div w:id="494344673">
                      <w:marLeft w:val="0"/>
                      <w:marRight w:val="0"/>
                      <w:marTop w:val="0"/>
                      <w:marBottom w:val="0"/>
                      <w:divBdr>
                        <w:top w:val="none" w:sz="0" w:space="0" w:color="auto"/>
                        <w:left w:val="none" w:sz="0" w:space="0" w:color="auto"/>
                        <w:bottom w:val="none" w:sz="0" w:space="0" w:color="auto"/>
                        <w:right w:val="none" w:sz="0" w:space="0" w:color="auto"/>
                      </w:divBdr>
                    </w:div>
                    <w:div w:id="913274304">
                      <w:marLeft w:val="0"/>
                      <w:marRight w:val="0"/>
                      <w:marTop w:val="0"/>
                      <w:marBottom w:val="300"/>
                      <w:divBdr>
                        <w:top w:val="none" w:sz="0" w:space="0" w:color="auto"/>
                        <w:left w:val="none" w:sz="0" w:space="0" w:color="auto"/>
                        <w:bottom w:val="none" w:sz="0" w:space="0" w:color="auto"/>
                        <w:right w:val="none" w:sz="0" w:space="0" w:color="auto"/>
                      </w:divBdr>
                      <w:divsChild>
                        <w:div w:id="133164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994463">
          <w:marLeft w:val="0"/>
          <w:marRight w:val="0"/>
          <w:marTop w:val="0"/>
          <w:marBottom w:val="0"/>
          <w:divBdr>
            <w:top w:val="single" w:sz="6" w:space="0" w:color="EFEFED"/>
            <w:left w:val="none" w:sz="0" w:space="0" w:color="auto"/>
            <w:bottom w:val="none" w:sz="0" w:space="0" w:color="auto"/>
            <w:right w:val="none" w:sz="0" w:space="0" w:color="auto"/>
          </w:divBdr>
          <w:divsChild>
            <w:div w:id="1081683946">
              <w:marLeft w:val="0"/>
              <w:marRight w:val="0"/>
              <w:marTop w:val="0"/>
              <w:marBottom w:val="0"/>
              <w:divBdr>
                <w:top w:val="none" w:sz="0" w:space="0" w:color="auto"/>
                <w:left w:val="none" w:sz="0" w:space="0" w:color="auto"/>
                <w:bottom w:val="none" w:sz="0" w:space="0" w:color="auto"/>
                <w:right w:val="none" w:sz="0" w:space="0" w:color="auto"/>
              </w:divBdr>
              <w:divsChild>
                <w:div w:id="1000307585">
                  <w:marLeft w:val="0"/>
                  <w:marRight w:val="0"/>
                  <w:marTop w:val="0"/>
                  <w:marBottom w:val="0"/>
                  <w:divBdr>
                    <w:top w:val="none" w:sz="0" w:space="0" w:color="auto"/>
                    <w:left w:val="none" w:sz="0" w:space="0" w:color="auto"/>
                    <w:bottom w:val="none" w:sz="0" w:space="0" w:color="auto"/>
                    <w:right w:val="none" w:sz="0" w:space="0" w:color="auto"/>
                  </w:divBdr>
                </w:div>
                <w:div w:id="687870717">
                  <w:marLeft w:val="0"/>
                  <w:marRight w:val="0"/>
                  <w:marTop w:val="0"/>
                  <w:marBottom w:val="0"/>
                  <w:divBdr>
                    <w:top w:val="none" w:sz="0" w:space="0" w:color="auto"/>
                    <w:left w:val="none" w:sz="0" w:space="0" w:color="auto"/>
                    <w:bottom w:val="none" w:sz="0" w:space="0" w:color="auto"/>
                    <w:right w:val="none" w:sz="0" w:space="0" w:color="auto"/>
                  </w:divBdr>
                </w:div>
                <w:div w:id="245380319">
                  <w:marLeft w:val="0"/>
                  <w:marRight w:val="0"/>
                  <w:marTop w:val="0"/>
                  <w:marBottom w:val="0"/>
                  <w:divBdr>
                    <w:top w:val="none" w:sz="0" w:space="0" w:color="auto"/>
                    <w:left w:val="none" w:sz="0" w:space="0" w:color="auto"/>
                    <w:bottom w:val="none" w:sz="0" w:space="0" w:color="auto"/>
                    <w:right w:val="none" w:sz="0" w:space="0" w:color="auto"/>
                  </w:divBdr>
                </w:div>
                <w:div w:id="1449398756">
                  <w:marLeft w:val="0"/>
                  <w:marRight w:val="0"/>
                  <w:marTop w:val="0"/>
                  <w:marBottom w:val="0"/>
                  <w:divBdr>
                    <w:top w:val="none" w:sz="0" w:space="0" w:color="auto"/>
                    <w:left w:val="none" w:sz="0" w:space="0" w:color="auto"/>
                    <w:bottom w:val="none" w:sz="0" w:space="0" w:color="auto"/>
                    <w:right w:val="none" w:sz="0" w:space="0" w:color="auto"/>
                  </w:divBdr>
                </w:div>
                <w:div w:id="1291594784">
                  <w:marLeft w:val="0"/>
                  <w:marRight w:val="0"/>
                  <w:marTop w:val="0"/>
                  <w:marBottom w:val="0"/>
                  <w:divBdr>
                    <w:top w:val="none" w:sz="0" w:space="0" w:color="auto"/>
                    <w:left w:val="none" w:sz="0" w:space="0" w:color="auto"/>
                    <w:bottom w:val="none" w:sz="0" w:space="0" w:color="auto"/>
                    <w:right w:val="none" w:sz="0" w:space="0" w:color="auto"/>
                  </w:divBdr>
                  <w:divsChild>
                    <w:div w:id="1687755383">
                      <w:marLeft w:val="0"/>
                      <w:marRight w:val="0"/>
                      <w:marTop w:val="0"/>
                      <w:marBottom w:val="0"/>
                      <w:divBdr>
                        <w:top w:val="none" w:sz="0" w:space="0" w:color="auto"/>
                        <w:left w:val="none" w:sz="0" w:space="0" w:color="auto"/>
                        <w:bottom w:val="none" w:sz="0" w:space="0" w:color="auto"/>
                        <w:right w:val="none" w:sz="0" w:space="0" w:color="auto"/>
                      </w:divBdr>
                    </w:div>
                  </w:divsChild>
                </w:div>
                <w:div w:id="1034692242">
                  <w:marLeft w:val="0"/>
                  <w:marRight w:val="0"/>
                  <w:marTop w:val="0"/>
                  <w:marBottom w:val="0"/>
                  <w:divBdr>
                    <w:top w:val="none" w:sz="0" w:space="0" w:color="auto"/>
                    <w:left w:val="none" w:sz="0" w:space="0" w:color="auto"/>
                    <w:bottom w:val="none" w:sz="0" w:space="0" w:color="auto"/>
                    <w:right w:val="none" w:sz="0" w:space="0" w:color="auto"/>
                  </w:divBdr>
                  <w:divsChild>
                    <w:div w:id="1421222504">
                      <w:marLeft w:val="0"/>
                      <w:marRight w:val="0"/>
                      <w:marTop w:val="0"/>
                      <w:marBottom w:val="0"/>
                      <w:divBdr>
                        <w:top w:val="none" w:sz="0" w:space="0" w:color="auto"/>
                        <w:left w:val="none" w:sz="0" w:space="0" w:color="auto"/>
                        <w:bottom w:val="none" w:sz="0" w:space="0" w:color="auto"/>
                        <w:right w:val="none" w:sz="0" w:space="0" w:color="auto"/>
                      </w:divBdr>
                    </w:div>
                    <w:div w:id="940331318">
                      <w:marLeft w:val="0"/>
                      <w:marRight w:val="0"/>
                      <w:marTop w:val="0"/>
                      <w:marBottom w:val="300"/>
                      <w:divBdr>
                        <w:top w:val="none" w:sz="0" w:space="0" w:color="auto"/>
                        <w:left w:val="none" w:sz="0" w:space="0" w:color="auto"/>
                        <w:bottom w:val="none" w:sz="0" w:space="0" w:color="auto"/>
                        <w:right w:val="none" w:sz="0" w:space="0" w:color="auto"/>
                      </w:divBdr>
                      <w:divsChild>
                        <w:div w:id="288516265">
                          <w:marLeft w:val="0"/>
                          <w:marRight w:val="0"/>
                          <w:marTop w:val="0"/>
                          <w:marBottom w:val="0"/>
                          <w:divBdr>
                            <w:top w:val="none" w:sz="0" w:space="0" w:color="auto"/>
                            <w:left w:val="none" w:sz="0" w:space="0" w:color="auto"/>
                            <w:bottom w:val="none" w:sz="0" w:space="0" w:color="auto"/>
                            <w:right w:val="none" w:sz="0" w:space="0" w:color="auto"/>
                          </w:divBdr>
                        </w:div>
                      </w:divsChild>
                    </w:div>
                    <w:div w:id="871650021">
                      <w:marLeft w:val="0"/>
                      <w:marRight w:val="0"/>
                      <w:marTop w:val="0"/>
                      <w:marBottom w:val="0"/>
                      <w:divBdr>
                        <w:top w:val="none" w:sz="0" w:space="0" w:color="auto"/>
                        <w:left w:val="none" w:sz="0" w:space="0" w:color="auto"/>
                        <w:bottom w:val="none" w:sz="0" w:space="0" w:color="auto"/>
                        <w:right w:val="none" w:sz="0" w:space="0" w:color="auto"/>
                      </w:divBdr>
                    </w:div>
                    <w:div w:id="1218708461">
                      <w:marLeft w:val="0"/>
                      <w:marRight w:val="0"/>
                      <w:marTop w:val="0"/>
                      <w:marBottom w:val="300"/>
                      <w:divBdr>
                        <w:top w:val="none" w:sz="0" w:space="0" w:color="auto"/>
                        <w:left w:val="none" w:sz="0" w:space="0" w:color="auto"/>
                        <w:bottom w:val="none" w:sz="0" w:space="0" w:color="auto"/>
                        <w:right w:val="none" w:sz="0" w:space="0" w:color="auto"/>
                      </w:divBdr>
                      <w:divsChild>
                        <w:div w:id="1035665530">
                          <w:marLeft w:val="0"/>
                          <w:marRight w:val="0"/>
                          <w:marTop w:val="0"/>
                          <w:marBottom w:val="0"/>
                          <w:divBdr>
                            <w:top w:val="none" w:sz="0" w:space="0" w:color="auto"/>
                            <w:left w:val="none" w:sz="0" w:space="0" w:color="auto"/>
                            <w:bottom w:val="none" w:sz="0" w:space="0" w:color="auto"/>
                            <w:right w:val="none" w:sz="0" w:space="0" w:color="auto"/>
                          </w:divBdr>
                        </w:div>
                      </w:divsChild>
                    </w:div>
                    <w:div w:id="384531799">
                      <w:marLeft w:val="0"/>
                      <w:marRight w:val="0"/>
                      <w:marTop w:val="0"/>
                      <w:marBottom w:val="0"/>
                      <w:divBdr>
                        <w:top w:val="none" w:sz="0" w:space="0" w:color="auto"/>
                        <w:left w:val="none" w:sz="0" w:space="0" w:color="auto"/>
                        <w:bottom w:val="none" w:sz="0" w:space="0" w:color="auto"/>
                        <w:right w:val="none" w:sz="0" w:space="0" w:color="auto"/>
                      </w:divBdr>
                    </w:div>
                    <w:div w:id="341400182">
                      <w:marLeft w:val="0"/>
                      <w:marRight w:val="0"/>
                      <w:marTop w:val="0"/>
                      <w:marBottom w:val="0"/>
                      <w:divBdr>
                        <w:top w:val="none" w:sz="0" w:space="0" w:color="auto"/>
                        <w:left w:val="none" w:sz="0" w:space="0" w:color="auto"/>
                        <w:bottom w:val="none" w:sz="0" w:space="0" w:color="auto"/>
                        <w:right w:val="none" w:sz="0" w:space="0" w:color="auto"/>
                      </w:divBdr>
                    </w:div>
                    <w:div w:id="1183662823">
                      <w:marLeft w:val="0"/>
                      <w:marRight w:val="0"/>
                      <w:marTop w:val="0"/>
                      <w:marBottom w:val="300"/>
                      <w:divBdr>
                        <w:top w:val="none" w:sz="0" w:space="0" w:color="auto"/>
                        <w:left w:val="none" w:sz="0" w:space="0" w:color="auto"/>
                        <w:bottom w:val="none" w:sz="0" w:space="0" w:color="auto"/>
                        <w:right w:val="none" w:sz="0" w:space="0" w:color="auto"/>
                      </w:divBdr>
                      <w:divsChild>
                        <w:div w:id="1342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33467">
          <w:marLeft w:val="0"/>
          <w:marRight w:val="0"/>
          <w:marTop w:val="0"/>
          <w:marBottom w:val="0"/>
          <w:divBdr>
            <w:top w:val="single" w:sz="6" w:space="0" w:color="EFEFED"/>
            <w:left w:val="none" w:sz="0" w:space="0" w:color="auto"/>
            <w:bottom w:val="none" w:sz="0" w:space="0" w:color="auto"/>
            <w:right w:val="none" w:sz="0" w:space="0" w:color="auto"/>
          </w:divBdr>
          <w:divsChild>
            <w:div w:id="512652077">
              <w:marLeft w:val="0"/>
              <w:marRight w:val="0"/>
              <w:marTop w:val="0"/>
              <w:marBottom w:val="0"/>
              <w:divBdr>
                <w:top w:val="none" w:sz="0" w:space="0" w:color="auto"/>
                <w:left w:val="none" w:sz="0" w:space="0" w:color="auto"/>
                <w:bottom w:val="none" w:sz="0" w:space="0" w:color="auto"/>
                <w:right w:val="none" w:sz="0" w:space="0" w:color="auto"/>
              </w:divBdr>
              <w:divsChild>
                <w:div w:id="782385452">
                  <w:marLeft w:val="0"/>
                  <w:marRight w:val="0"/>
                  <w:marTop w:val="0"/>
                  <w:marBottom w:val="0"/>
                  <w:divBdr>
                    <w:top w:val="none" w:sz="0" w:space="0" w:color="auto"/>
                    <w:left w:val="none" w:sz="0" w:space="0" w:color="auto"/>
                    <w:bottom w:val="none" w:sz="0" w:space="0" w:color="auto"/>
                    <w:right w:val="none" w:sz="0" w:space="0" w:color="auto"/>
                  </w:divBdr>
                  <w:divsChild>
                    <w:div w:id="1655601601">
                      <w:marLeft w:val="0"/>
                      <w:marRight w:val="0"/>
                      <w:marTop w:val="0"/>
                      <w:marBottom w:val="0"/>
                      <w:divBdr>
                        <w:top w:val="none" w:sz="0" w:space="0" w:color="auto"/>
                        <w:left w:val="none" w:sz="0" w:space="0" w:color="auto"/>
                        <w:bottom w:val="none" w:sz="0" w:space="0" w:color="auto"/>
                        <w:right w:val="none" w:sz="0" w:space="0" w:color="auto"/>
                      </w:divBdr>
                    </w:div>
                    <w:div w:id="543756041">
                      <w:marLeft w:val="0"/>
                      <w:marRight w:val="0"/>
                      <w:marTop w:val="0"/>
                      <w:marBottom w:val="0"/>
                      <w:divBdr>
                        <w:top w:val="none" w:sz="0" w:space="0" w:color="auto"/>
                        <w:left w:val="none" w:sz="0" w:space="0" w:color="auto"/>
                        <w:bottom w:val="none" w:sz="0" w:space="0" w:color="auto"/>
                        <w:right w:val="none" w:sz="0" w:space="0" w:color="auto"/>
                      </w:divBdr>
                    </w:div>
                    <w:div w:id="1275985934">
                      <w:marLeft w:val="0"/>
                      <w:marRight w:val="0"/>
                      <w:marTop w:val="0"/>
                      <w:marBottom w:val="0"/>
                      <w:divBdr>
                        <w:top w:val="none" w:sz="0" w:space="0" w:color="auto"/>
                        <w:left w:val="none" w:sz="0" w:space="0" w:color="auto"/>
                        <w:bottom w:val="none" w:sz="0" w:space="0" w:color="auto"/>
                        <w:right w:val="none" w:sz="0" w:space="0" w:color="auto"/>
                      </w:divBdr>
                      <w:divsChild>
                        <w:div w:id="15116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31650">
                  <w:marLeft w:val="0"/>
                  <w:marRight w:val="0"/>
                  <w:marTop w:val="0"/>
                  <w:marBottom w:val="0"/>
                  <w:divBdr>
                    <w:top w:val="none" w:sz="0" w:space="0" w:color="auto"/>
                    <w:left w:val="none" w:sz="0" w:space="0" w:color="auto"/>
                    <w:bottom w:val="none" w:sz="0" w:space="0" w:color="auto"/>
                    <w:right w:val="none" w:sz="0" w:space="0" w:color="auto"/>
                  </w:divBdr>
                  <w:divsChild>
                    <w:div w:id="1541278518">
                      <w:marLeft w:val="0"/>
                      <w:marRight w:val="0"/>
                      <w:marTop w:val="0"/>
                      <w:marBottom w:val="0"/>
                      <w:divBdr>
                        <w:top w:val="none" w:sz="0" w:space="0" w:color="auto"/>
                        <w:left w:val="none" w:sz="0" w:space="0" w:color="auto"/>
                        <w:bottom w:val="none" w:sz="0" w:space="0" w:color="auto"/>
                        <w:right w:val="none" w:sz="0" w:space="0" w:color="auto"/>
                      </w:divBdr>
                    </w:div>
                    <w:div w:id="1605382803">
                      <w:marLeft w:val="0"/>
                      <w:marRight w:val="0"/>
                      <w:marTop w:val="0"/>
                      <w:marBottom w:val="300"/>
                      <w:divBdr>
                        <w:top w:val="none" w:sz="0" w:space="0" w:color="auto"/>
                        <w:left w:val="none" w:sz="0" w:space="0" w:color="auto"/>
                        <w:bottom w:val="none" w:sz="0" w:space="0" w:color="auto"/>
                        <w:right w:val="none" w:sz="0" w:space="0" w:color="auto"/>
                      </w:divBdr>
                      <w:divsChild>
                        <w:div w:id="778791916">
                          <w:marLeft w:val="0"/>
                          <w:marRight w:val="0"/>
                          <w:marTop w:val="0"/>
                          <w:marBottom w:val="0"/>
                          <w:divBdr>
                            <w:top w:val="none" w:sz="0" w:space="0" w:color="auto"/>
                            <w:left w:val="none" w:sz="0" w:space="0" w:color="auto"/>
                            <w:bottom w:val="none" w:sz="0" w:space="0" w:color="auto"/>
                            <w:right w:val="none" w:sz="0" w:space="0" w:color="auto"/>
                          </w:divBdr>
                        </w:div>
                      </w:divsChild>
                    </w:div>
                    <w:div w:id="1079326457">
                      <w:marLeft w:val="0"/>
                      <w:marRight w:val="0"/>
                      <w:marTop w:val="0"/>
                      <w:marBottom w:val="0"/>
                      <w:divBdr>
                        <w:top w:val="none" w:sz="0" w:space="0" w:color="auto"/>
                        <w:left w:val="none" w:sz="0" w:space="0" w:color="auto"/>
                        <w:bottom w:val="none" w:sz="0" w:space="0" w:color="auto"/>
                        <w:right w:val="none" w:sz="0" w:space="0" w:color="auto"/>
                      </w:divBdr>
                    </w:div>
                    <w:div w:id="1937396973">
                      <w:marLeft w:val="0"/>
                      <w:marRight w:val="0"/>
                      <w:marTop w:val="0"/>
                      <w:marBottom w:val="300"/>
                      <w:divBdr>
                        <w:top w:val="none" w:sz="0" w:space="0" w:color="auto"/>
                        <w:left w:val="none" w:sz="0" w:space="0" w:color="auto"/>
                        <w:bottom w:val="none" w:sz="0" w:space="0" w:color="auto"/>
                        <w:right w:val="none" w:sz="0" w:space="0" w:color="auto"/>
                      </w:divBdr>
                      <w:divsChild>
                        <w:div w:id="2052534915">
                          <w:marLeft w:val="0"/>
                          <w:marRight w:val="0"/>
                          <w:marTop w:val="0"/>
                          <w:marBottom w:val="0"/>
                          <w:divBdr>
                            <w:top w:val="none" w:sz="0" w:space="0" w:color="auto"/>
                            <w:left w:val="none" w:sz="0" w:space="0" w:color="auto"/>
                            <w:bottom w:val="none" w:sz="0" w:space="0" w:color="auto"/>
                            <w:right w:val="none" w:sz="0" w:space="0" w:color="auto"/>
                          </w:divBdr>
                        </w:div>
                      </w:divsChild>
                    </w:div>
                    <w:div w:id="639655760">
                      <w:marLeft w:val="0"/>
                      <w:marRight w:val="0"/>
                      <w:marTop w:val="0"/>
                      <w:marBottom w:val="0"/>
                      <w:divBdr>
                        <w:top w:val="none" w:sz="0" w:space="0" w:color="auto"/>
                        <w:left w:val="none" w:sz="0" w:space="0" w:color="auto"/>
                        <w:bottom w:val="none" w:sz="0" w:space="0" w:color="auto"/>
                        <w:right w:val="none" w:sz="0" w:space="0" w:color="auto"/>
                      </w:divBdr>
                    </w:div>
                    <w:div w:id="881480852">
                      <w:marLeft w:val="0"/>
                      <w:marRight w:val="0"/>
                      <w:marTop w:val="0"/>
                      <w:marBottom w:val="300"/>
                      <w:divBdr>
                        <w:top w:val="none" w:sz="0" w:space="0" w:color="auto"/>
                        <w:left w:val="none" w:sz="0" w:space="0" w:color="auto"/>
                        <w:bottom w:val="none" w:sz="0" w:space="0" w:color="auto"/>
                        <w:right w:val="none" w:sz="0" w:space="0" w:color="auto"/>
                      </w:divBdr>
                      <w:divsChild>
                        <w:div w:id="446002492">
                          <w:marLeft w:val="0"/>
                          <w:marRight w:val="0"/>
                          <w:marTop w:val="0"/>
                          <w:marBottom w:val="0"/>
                          <w:divBdr>
                            <w:top w:val="none" w:sz="0" w:space="0" w:color="auto"/>
                            <w:left w:val="none" w:sz="0" w:space="0" w:color="auto"/>
                            <w:bottom w:val="none" w:sz="0" w:space="0" w:color="auto"/>
                            <w:right w:val="none" w:sz="0" w:space="0" w:color="auto"/>
                          </w:divBdr>
                        </w:div>
                      </w:divsChild>
                    </w:div>
                    <w:div w:id="1362589200">
                      <w:marLeft w:val="0"/>
                      <w:marRight w:val="0"/>
                      <w:marTop w:val="0"/>
                      <w:marBottom w:val="0"/>
                      <w:divBdr>
                        <w:top w:val="none" w:sz="0" w:space="0" w:color="auto"/>
                        <w:left w:val="none" w:sz="0" w:space="0" w:color="auto"/>
                        <w:bottom w:val="none" w:sz="0" w:space="0" w:color="auto"/>
                        <w:right w:val="none" w:sz="0" w:space="0" w:color="auto"/>
                      </w:divBdr>
                    </w:div>
                    <w:div w:id="160195400">
                      <w:marLeft w:val="0"/>
                      <w:marRight w:val="0"/>
                      <w:marTop w:val="0"/>
                      <w:marBottom w:val="300"/>
                      <w:divBdr>
                        <w:top w:val="none" w:sz="0" w:space="0" w:color="auto"/>
                        <w:left w:val="none" w:sz="0" w:space="0" w:color="auto"/>
                        <w:bottom w:val="none" w:sz="0" w:space="0" w:color="auto"/>
                        <w:right w:val="none" w:sz="0" w:space="0" w:color="auto"/>
                      </w:divBdr>
                      <w:divsChild>
                        <w:div w:id="1659840038">
                          <w:marLeft w:val="0"/>
                          <w:marRight w:val="0"/>
                          <w:marTop w:val="0"/>
                          <w:marBottom w:val="0"/>
                          <w:divBdr>
                            <w:top w:val="none" w:sz="0" w:space="0" w:color="auto"/>
                            <w:left w:val="none" w:sz="0" w:space="0" w:color="auto"/>
                            <w:bottom w:val="none" w:sz="0" w:space="0" w:color="auto"/>
                            <w:right w:val="none" w:sz="0" w:space="0" w:color="auto"/>
                          </w:divBdr>
                        </w:div>
                      </w:divsChild>
                    </w:div>
                    <w:div w:id="987711292">
                      <w:marLeft w:val="0"/>
                      <w:marRight w:val="0"/>
                      <w:marTop w:val="0"/>
                      <w:marBottom w:val="0"/>
                      <w:divBdr>
                        <w:top w:val="none" w:sz="0" w:space="0" w:color="auto"/>
                        <w:left w:val="none" w:sz="0" w:space="0" w:color="auto"/>
                        <w:bottom w:val="none" w:sz="0" w:space="0" w:color="auto"/>
                        <w:right w:val="none" w:sz="0" w:space="0" w:color="auto"/>
                      </w:divBdr>
                      <w:divsChild>
                        <w:div w:id="1901137689">
                          <w:marLeft w:val="0"/>
                          <w:marRight w:val="0"/>
                          <w:marTop w:val="0"/>
                          <w:marBottom w:val="300"/>
                          <w:divBdr>
                            <w:top w:val="single" w:sz="6" w:space="15" w:color="E0E0DC"/>
                            <w:left w:val="single" w:sz="6" w:space="15" w:color="E0E0DC"/>
                            <w:bottom w:val="single" w:sz="6" w:space="15" w:color="E0E0DC"/>
                            <w:right w:val="single" w:sz="6" w:space="15" w:color="E0E0DC"/>
                          </w:divBdr>
                          <w:divsChild>
                            <w:div w:id="20273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97444">
                      <w:marLeft w:val="0"/>
                      <w:marRight w:val="0"/>
                      <w:marTop w:val="0"/>
                      <w:marBottom w:val="0"/>
                      <w:divBdr>
                        <w:top w:val="none" w:sz="0" w:space="0" w:color="auto"/>
                        <w:left w:val="none" w:sz="0" w:space="0" w:color="auto"/>
                        <w:bottom w:val="none" w:sz="0" w:space="0" w:color="auto"/>
                        <w:right w:val="none" w:sz="0" w:space="0" w:color="auto"/>
                      </w:divBdr>
                    </w:div>
                    <w:div w:id="1197349552">
                      <w:marLeft w:val="0"/>
                      <w:marRight w:val="0"/>
                      <w:marTop w:val="0"/>
                      <w:marBottom w:val="300"/>
                      <w:divBdr>
                        <w:top w:val="none" w:sz="0" w:space="0" w:color="auto"/>
                        <w:left w:val="none" w:sz="0" w:space="0" w:color="auto"/>
                        <w:bottom w:val="none" w:sz="0" w:space="0" w:color="auto"/>
                        <w:right w:val="none" w:sz="0" w:space="0" w:color="auto"/>
                      </w:divBdr>
                      <w:divsChild>
                        <w:div w:id="15462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792145">
          <w:marLeft w:val="0"/>
          <w:marRight w:val="0"/>
          <w:marTop w:val="0"/>
          <w:marBottom w:val="0"/>
          <w:divBdr>
            <w:top w:val="single" w:sz="6" w:space="0" w:color="EFEFED"/>
            <w:left w:val="none" w:sz="0" w:space="0" w:color="auto"/>
            <w:bottom w:val="none" w:sz="0" w:space="0" w:color="auto"/>
            <w:right w:val="none" w:sz="0" w:space="0" w:color="auto"/>
          </w:divBdr>
          <w:divsChild>
            <w:div w:id="988290267">
              <w:marLeft w:val="0"/>
              <w:marRight w:val="0"/>
              <w:marTop w:val="0"/>
              <w:marBottom w:val="0"/>
              <w:divBdr>
                <w:top w:val="none" w:sz="0" w:space="0" w:color="auto"/>
                <w:left w:val="none" w:sz="0" w:space="0" w:color="auto"/>
                <w:bottom w:val="none" w:sz="0" w:space="0" w:color="auto"/>
                <w:right w:val="none" w:sz="0" w:space="0" w:color="auto"/>
              </w:divBdr>
              <w:divsChild>
                <w:div w:id="1112090051">
                  <w:marLeft w:val="0"/>
                  <w:marRight w:val="0"/>
                  <w:marTop w:val="0"/>
                  <w:marBottom w:val="0"/>
                  <w:divBdr>
                    <w:top w:val="none" w:sz="0" w:space="0" w:color="auto"/>
                    <w:left w:val="none" w:sz="0" w:space="0" w:color="auto"/>
                    <w:bottom w:val="none" w:sz="0" w:space="0" w:color="auto"/>
                    <w:right w:val="none" w:sz="0" w:space="0" w:color="auto"/>
                  </w:divBdr>
                  <w:divsChild>
                    <w:div w:id="2041394244">
                      <w:marLeft w:val="0"/>
                      <w:marRight w:val="0"/>
                      <w:marTop w:val="0"/>
                      <w:marBottom w:val="0"/>
                      <w:divBdr>
                        <w:top w:val="none" w:sz="0" w:space="0" w:color="auto"/>
                        <w:left w:val="none" w:sz="0" w:space="0" w:color="auto"/>
                        <w:bottom w:val="none" w:sz="0" w:space="0" w:color="auto"/>
                        <w:right w:val="none" w:sz="0" w:space="0" w:color="auto"/>
                      </w:divBdr>
                    </w:div>
                    <w:div w:id="871459934">
                      <w:marLeft w:val="0"/>
                      <w:marRight w:val="0"/>
                      <w:marTop w:val="0"/>
                      <w:marBottom w:val="0"/>
                      <w:divBdr>
                        <w:top w:val="none" w:sz="0" w:space="0" w:color="auto"/>
                        <w:left w:val="none" w:sz="0" w:space="0" w:color="auto"/>
                        <w:bottom w:val="none" w:sz="0" w:space="0" w:color="auto"/>
                        <w:right w:val="none" w:sz="0" w:space="0" w:color="auto"/>
                      </w:divBdr>
                    </w:div>
                    <w:div w:id="219901709">
                      <w:marLeft w:val="0"/>
                      <w:marRight w:val="0"/>
                      <w:marTop w:val="0"/>
                      <w:marBottom w:val="0"/>
                      <w:divBdr>
                        <w:top w:val="none" w:sz="0" w:space="0" w:color="auto"/>
                        <w:left w:val="none" w:sz="0" w:space="0" w:color="auto"/>
                        <w:bottom w:val="none" w:sz="0" w:space="0" w:color="auto"/>
                        <w:right w:val="none" w:sz="0" w:space="0" w:color="auto"/>
                      </w:divBdr>
                    </w:div>
                    <w:div w:id="17843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216114">
          <w:marLeft w:val="0"/>
          <w:marRight w:val="0"/>
          <w:marTop w:val="0"/>
          <w:marBottom w:val="0"/>
          <w:divBdr>
            <w:top w:val="single" w:sz="6" w:space="0" w:color="EFEFED"/>
            <w:left w:val="none" w:sz="0" w:space="0" w:color="auto"/>
            <w:bottom w:val="none" w:sz="0" w:space="0" w:color="auto"/>
            <w:right w:val="none" w:sz="0" w:space="0" w:color="auto"/>
          </w:divBdr>
          <w:divsChild>
            <w:div w:id="301272427">
              <w:marLeft w:val="0"/>
              <w:marRight w:val="0"/>
              <w:marTop w:val="0"/>
              <w:marBottom w:val="0"/>
              <w:divBdr>
                <w:top w:val="none" w:sz="0" w:space="0" w:color="auto"/>
                <w:left w:val="none" w:sz="0" w:space="0" w:color="auto"/>
                <w:bottom w:val="none" w:sz="0" w:space="0" w:color="auto"/>
                <w:right w:val="none" w:sz="0" w:space="0" w:color="auto"/>
              </w:divBdr>
              <w:divsChild>
                <w:div w:id="825703587">
                  <w:marLeft w:val="0"/>
                  <w:marRight w:val="0"/>
                  <w:marTop w:val="0"/>
                  <w:marBottom w:val="0"/>
                  <w:divBdr>
                    <w:top w:val="none" w:sz="0" w:space="0" w:color="auto"/>
                    <w:left w:val="none" w:sz="0" w:space="0" w:color="auto"/>
                    <w:bottom w:val="none" w:sz="0" w:space="0" w:color="auto"/>
                    <w:right w:val="none" w:sz="0" w:space="0" w:color="auto"/>
                  </w:divBdr>
                </w:div>
                <w:div w:id="1255165230">
                  <w:marLeft w:val="0"/>
                  <w:marRight w:val="0"/>
                  <w:marTop w:val="0"/>
                  <w:marBottom w:val="0"/>
                  <w:divBdr>
                    <w:top w:val="none" w:sz="0" w:space="0" w:color="auto"/>
                    <w:left w:val="none" w:sz="0" w:space="0" w:color="auto"/>
                    <w:bottom w:val="none" w:sz="0" w:space="0" w:color="auto"/>
                    <w:right w:val="none" w:sz="0" w:space="0" w:color="auto"/>
                  </w:divBdr>
                </w:div>
                <w:div w:id="1866014493">
                  <w:marLeft w:val="0"/>
                  <w:marRight w:val="0"/>
                  <w:marTop w:val="0"/>
                  <w:marBottom w:val="0"/>
                  <w:divBdr>
                    <w:top w:val="none" w:sz="0" w:space="0" w:color="auto"/>
                    <w:left w:val="none" w:sz="0" w:space="0" w:color="auto"/>
                    <w:bottom w:val="none" w:sz="0" w:space="0" w:color="auto"/>
                    <w:right w:val="none" w:sz="0" w:space="0" w:color="auto"/>
                  </w:divBdr>
                </w:div>
                <w:div w:id="1761825661">
                  <w:marLeft w:val="0"/>
                  <w:marRight w:val="0"/>
                  <w:marTop w:val="0"/>
                  <w:marBottom w:val="300"/>
                  <w:divBdr>
                    <w:top w:val="none" w:sz="0" w:space="0" w:color="auto"/>
                    <w:left w:val="none" w:sz="0" w:space="0" w:color="auto"/>
                    <w:bottom w:val="none" w:sz="0" w:space="0" w:color="auto"/>
                    <w:right w:val="none" w:sz="0" w:space="0" w:color="auto"/>
                  </w:divBdr>
                  <w:divsChild>
                    <w:div w:id="525024360">
                      <w:marLeft w:val="0"/>
                      <w:marRight w:val="0"/>
                      <w:marTop w:val="0"/>
                      <w:marBottom w:val="0"/>
                      <w:divBdr>
                        <w:top w:val="none" w:sz="0" w:space="0" w:color="auto"/>
                        <w:left w:val="none" w:sz="0" w:space="0" w:color="auto"/>
                        <w:bottom w:val="none" w:sz="0" w:space="0" w:color="auto"/>
                        <w:right w:val="none" w:sz="0" w:space="0" w:color="auto"/>
                      </w:divBdr>
                    </w:div>
                  </w:divsChild>
                </w:div>
                <w:div w:id="1711956115">
                  <w:marLeft w:val="0"/>
                  <w:marRight w:val="0"/>
                  <w:marTop w:val="0"/>
                  <w:marBottom w:val="300"/>
                  <w:divBdr>
                    <w:top w:val="none" w:sz="0" w:space="0" w:color="auto"/>
                    <w:left w:val="none" w:sz="0" w:space="0" w:color="auto"/>
                    <w:bottom w:val="none" w:sz="0" w:space="0" w:color="auto"/>
                    <w:right w:val="none" w:sz="0" w:space="0" w:color="auto"/>
                  </w:divBdr>
                  <w:divsChild>
                    <w:div w:id="201329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236845">
          <w:marLeft w:val="0"/>
          <w:marRight w:val="0"/>
          <w:marTop w:val="0"/>
          <w:marBottom w:val="0"/>
          <w:divBdr>
            <w:top w:val="single" w:sz="6" w:space="0" w:color="EFEFED"/>
            <w:left w:val="none" w:sz="0" w:space="0" w:color="auto"/>
            <w:bottom w:val="none" w:sz="0" w:space="0" w:color="auto"/>
            <w:right w:val="none" w:sz="0" w:space="0" w:color="auto"/>
          </w:divBdr>
          <w:divsChild>
            <w:div w:id="790438002">
              <w:marLeft w:val="0"/>
              <w:marRight w:val="0"/>
              <w:marTop w:val="0"/>
              <w:marBottom w:val="0"/>
              <w:divBdr>
                <w:top w:val="none" w:sz="0" w:space="0" w:color="auto"/>
                <w:left w:val="none" w:sz="0" w:space="0" w:color="auto"/>
                <w:bottom w:val="none" w:sz="0" w:space="0" w:color="auto"/>
                <w:right w:val="none" w:sz="0" w:space="0" w:color="auto"/>
              </w:divBdr>
              <w:divsChild>
                <w:div w:id="1679235847">
                  <w:marLeft w:val="0"/>
                  <w:marRight w:val="0"/>
                  <w:marTop w:val="0"/>
                  <w:marBottom w:val="0"/>
                  <w:divBdr>
                    <w:top w:val="none" w:sz="0" w:space="0" w:color="auto"/>
                    <w:left w:val="none" w:sz="0" w:space="0" w:color="auto"/>
                    <w:bottom w:val="none" w:sz="0" w:space="0" w:color="auto"/>
                    <w:right w:val="none" w:sz="0" w:space="0" w:color="auto"/>
                  </w:divBdr>
                  <w:divsChild>
                    <w:div w:id="2098860684">
                      <w:marLeft w:val="0"/>
                      <w:marRight w:val="0"/>
                      <w:marTop w:val="0"/>
                      <w:marBottom w:val="0"/>
                      <w:divBdr>
                        <w:top w:val="none" w:sz="0" w:space="0" w:color="auto"/>
                        <w:left w:val="none" w:sz="0" w:space="0" w:color="auto"/>
                        <w:bottom w:val="none" w:sz="0" w:space="0" w:color="auto"/>
                        <w:right w:val="none" w:sz="0" w:space="0" w:color="auto"/>
                      </w:divBdr>
                    </w:div>
                    <w:div w:id="298268585">
                      <w:marLeft w:val="0"/>
                      <w:marRight w:val="0"/>
                      <w:marTop w:val="0"/>
                      <w:marBottom w:val="0"/>
                      <w:divBdr>
                        <w:top w:val="none" w:sz="0" w:space="0" w:color="auto"/>
                        <w:left w:val="none" w:sz="0" w:space="0" w:color="auto"/>
                        <w:bottom w:val="none" w:sz="0" w:space="0" w:color="auto"/>
                        <w:right w:val="none" w:sz="0" w:space="0" w:color="auto"/>
                      </w:divBdr>
                    </w:div>
                    <w:div w:id="1640184849">
                      <w:marLeft w:val="0"/>
                      <w:marRight w:val="0"/>
                      <w:marTop w:val="0"/>
                      <w:marBottom w:val="300"/>
                      <w:divBdr>
                        <w:top w:val="none" w:sz="0" w:space="0" w:color="auto"/>
                        <w:left w:val="none" w:sz="0" w:space="0" w:color="auto"/>
                        <w:bottom w:val="none" w:sz="0" w:space="0" w:color="auto"/>
                        <w:right w:val="none" w:sz="0" w:space="0" w:color="auto"/>
                      </w:divBdr>
                      <w:divsChild>
                        <w:div w:id="1411850612">
                          <w:marLeft w:val="0"/>
                          <w:marRight w:val="0"/>
                          <w:marTop w:val="0"/>
                          <w:marBottom w:val="0"/>
                          <w:divBdr>
                            <w:top w:val="none" w:sz="0" w:space="0" w:color="auto"/>
                            <w:left w:val="none" w:sz="0" w:space="0" w:color="auto"/>
                            <w:bottom w:val="none" w:sz="0" w:space="0" w:color="auto"/>
                            <w:right w:val="none" w:sz="0" w:space="0" w:color="auto"/>
                          </w:divBdr>
                        </w:div>
                      </w:divsChild>
                    </w:div>
                    <w:div w:id="1617832983">
                      <w:marLeft w:val="0"/>
                      <w:marRight w:val="0"/>
                      <w:marTop w:val="0"/>
                      <w:marBottom w:val="300"/>
                      <w:divBdr>
                        <w:top w:val="none" w:sz="0" w:space="0" w:color="auto"/>
                        <w:left w:val="none" w:sz="0" w:space="0" w:color="auto"/>
                        <w:bottom w:val="none" w:sz="0" w:space="0" w:color="auto"/>
                        <w:right w:val="none" w:sz="0" w:space="0" w:color="auto"/>
                      </w:divBdr>
                      <w:divsChild>
                        <w:div w:id="1962109912">
                          <w:marLeft w:val="0"/>
                          <w:marRight w:val="0"/>
                          <w:marTop w:val="0"/>
                          <w:marBottom w:val="0"/>
                          <w:divBdr>
                            <w:top w:val="none" w:sz="0" w:space="0" w:color="auto"/>
                            <w:left w:val="none" w:sz="0" w:space="0" w:color="auto"/>
                            <w:bottom w:val="none" w:sz="0" w:space="0" w:color="auto"/>
                            <w:right w:val="none" w:sz="0" w:space="0" w:color="auto"/>
                          </w:divBdr>
                        </w:div>
                      </w:divsChild>
                    </w:div>
                    <w:div w:id="1128353029">
                      <w:marLeft w:val="0"/>
                      <w:marRight w:val="0"/>
                      <w:marTop w:val="0"/>
                      <w:marBottom w:val="300"/>
                      <w:divBdr>
                        <w:top w:val="none" w:sz="0" w:space="0" w:color="auto"/>
                        <w:left w:val="none" w:sz="0" w:space="0" w:color="auto"/>
                        <w:bottom w:val="none" w:sz="0" w:space="0" w:color="auto"/>
                        <w:right w:val="none" w:sz="0" w:space="0" w:color="auto"/>
                      </w:divBdr>
                      <w:divsChild>
                        <w:div w:id="2037925221">
                          <w:marLeft w:val="0"/>
                          <w:marRight w:val="0"/>
                          <w:marTop w:val="0"/>
                          <w:marBottom w:val="0"/>
                          <w:divBdr>
                            <w:top w:val="none" w:sz="0" w:space="0" w:color="auto"/>
                            <w:left w:val="none" w:sz="0" w:space="0" w:color="auto"/>
                            <w:bottom w:val="none" w:sz="0" w:space="0" w:color="auto"/>
                            <w:right w:val="none" w:sz="0" w:space="0" w:color="auto"/>
                          </w:divBdr>
                        </w:div>
                      </w:divsChild>
                    </w:div>
                    <w:div w:id="1210340518">
                      <w:marLeft w:val="0"/>
                      <w:marRight w:val="0"/>
                      <w:marTop w:val="0"/>
                      <w:marBottom w:val="0"/>
                      <w:divBdr>
                        <w:top w:val="none" w:sz="0" w:space="0" w:color="auto"/>
                        <w:left w:val="none" w:sz="0" w:space="0" w:color="auto"/>
                        <w:bottom w:val="none" w:sz="0" w:space="0" w:color="auto"/>
                        <w:right w:val="none" w:sz="0" w:space="0" w:color="auto"/>
                      </w:divBdr>
                    </w:div>
                    <w:div w:id="1578779983">
                      <w:marLeft w:val="0"/>
                      <w:marRight w:val="0"/>
                      <w:marTop w:val="0"/>
                      <w:marBottom w:val="300"/>
                      <w:divBdr>
                        <w:top w:val="none" w:sz="0" w:space="0" w:color="auto"/>
                        <w:left w:val="none" w:sz="0" w:space="0" w:color="auto"/>
                        <w:bottom w:val="none" w:sz="0" w:space="0" w:color="auto"/>
                        <w:right w:val="none" w:sz="0" w:space="0" w:color="auto"/>
                      </w:divBdr>
                      <w:divsChild>
                        <w:div w:id="19943255">
                          <w:marLeft w:val="0"/>
                          <w:marRight w:val="0"/>
                          <w:marTop w:val="0"/>
                          <w:marBottom w:val="0"/>
                          <w:divBdr>
                            <w:top w:val="none" w:sz="0" w:space="0" w:color="auto"/>
                            <w:left w:val="none" w:sz="0" w:space="0" w:color="auto"/>
                            <w:bottom w:val="none" w:sz="0" w:space="0" w:color="auto"/>
                            <w:right w:val="none" w:sz="0" w:space="0" w:color="auto"/>
                          </w:divBdr>
                        </w:div>
                      </w:divsChild>
                    </w:div>
                    <w:div w:id="2115780640">
                      <w:marLeft w:val="0"/>
                      <w:marRight w:val="0"/>
                      <w:marTop w:val="0"/>
                      <w:marBottom w:val="0"/>
                      <w:divBdr>
                        <w:top w:val="none" w:sz="0" w:space="0" w:color="auto"/>
                        <w:left w:val="none" w:sz="0" w:space="0" w:color="auto"/>
                        <w:bottom w:val="none" w:sz="0" w:space="0" w:color="auto"/>
                        <w:right w:val="none" w:sz="0" w:space="0" w:color="auto"/>
                      </w:divBdr>
                    </w:div>
                    <w:div w:id="2050645504">
                      <w:marLeft w:val="0"/>
                      <w:marRight w:val="0"/>
                      <w:marTop w:val="0"/>
                      <w:marBottom w:val="300"/>
                      <w:divBdr>
                        <w:top w:val="none" w:sz="0" w:space="0" w:color="auto"/>
                        <w:left w:val="none" w:sz="0" w:space="0" w:color="auto"/>
                        <w:bottom w:val="none" w:sz="0" w:space="0" w:color="auto"/>
                        <w:right w:val="none" w:sz="0" w:space="0" w:color="auto"/>
                      </w:divBdr>
                      <w:divsChild>
                        <w:div w:id="455874481">
                          <w:marLeft w:val="0"/>
                          <w:marRight w:val="0"/>
                          <w:marTop w:val="0"/>
                          <w:marBottom w:val="0"/>
                          <w:divBdr>
                            <w:top w:val="none" w:sz="0" w:space="0" w:color="auto"/>
                            <w:left w:val="none" w:sz="0" w:space="0" w:color="auto"/>
                            <w:bottom w:val="none" w:sz="0" w:space="0" w:color="auto"/>
                            <w:right w:val="none" w:sz="0" w:space="0" w:color="auto"/>
                          </w:divBdr>
                        </w:div>
                      </w:divsChild>
                    </w:div>
                    <w:div w:id="1529173657">
                      <w:marLeft w:val="0"/>
                      <w:marRight w:val="0"/>
                      <w:marTop w:val="0"/>
                      <w:marBottom w:val="0"/>
                      <w:divBdr>
                        <w:top w:val="none" w:sz="0" w:space="0" w:color="auto"/>
                        <w:left w:val="none" w:sz="0" w:space="0" w:color="auto"/>
                        <w:bottom w:val="none" w:sz="0" w:space="0" w:color="auto"/>
                        <w:right w:val="none" w:sz="0" w:space="0" w:color="auto"/>
                      </w:divBdr>
                    </w:div>
                    <w:div w:id="652373522">
                      <w:marLeft w:val="0"/>
                      <w:marRight w:val="0"/>
                      <w:marTop w:val="0"/>
                      <w:marBottom w:val="300"/>
                      <w:divBdr>
                        <w:top w:val="none" w:sz="0" w:space="0" w:color="auto"/>
                        <w:left w:val="none" w:sz="0" w:space="0" w:color="auto"/>
                        <w:bottom w:val="none" w:sz="0" w:space="0" w:color="auto"/>
                        <w:right w:val="none" w:sz="0" w:space="0" w:color="auto"/>
                      </w:divBdr>
                      <w:divsChild>
                        <w:div w:id="1168712884">
                          <w:marLeft w:val="0"/>
                          <w:marRight w:val="0"/>
                          <w:marTop w:val="0"/>
                          <w:marBottom w:val="0"/>
                          <w:divBdr>
                            <w:top w:val="none" w:sz="0" w:space="0" w:color="auto"/>
                            <w:left w:val="none" w:sz="0" w:space="0" w:color="auto"/>
                            <w:bottom w:val="none" w:sz="0" w:space="0" w:color="auto"/>
                            <w:right w:val="none" w:sz="0" w:space="0" w:color="auto"/>
                          </w:divBdr>
                        </w:div>
                      </w:divsChild>
                    </w:div>
                    <w:div w:id="1477604500">
                      <w:marLeft w:val="0"/>
                      <w:marRight w:val="0"/>
                      <w:marTop w:val="0"/>
                      <w:marBottom w:val="0"/>
                      <w:divBdr>
                        <w:top w:val="none" w:sz="0" w:space="0" w:color="auto"/>
                        <w:left w:val="none" w:sz="0" w:space="0" w:color="auto"/>
                        <w:bottom w:val="none" w:sz="0" w:space="0" w:color="auto"/>
                        <w:right w:val="none" w:sz="0" w:space="0" w:color="auto"/>
                      </w:divBdr>
                    </w:div>
                    <w:div w:id="1127551387">
                      <w:marLeft w:val="0"/>
                      <w:marRight w:val="0"/>
                      <w:marTop w:val="0"/>
                      <w:marBottom w:val="0"/>
                      <w:divBdr>
                        <w:top w:val="none" w:sz="0" w:space="0" w:color="auto"/>
                        <w:left w:val="none" w:sz="0" w:space="0" w:color="auto"/>
                        <w:bottom w:val="none" w:sz="0" w:space="0" w:color="auto"/>
                        <w:right w:val="none" w:sz="0" w:space="0" w:color="auto"/>
                      </w:divBdr>
                      <w:divsChild>
                        <w:div w:id="2288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09833">
                  <w:marLeft w:val="0"/>
                  <w:marRight w:val="0"/>
                  <w:marTop w:val="0"/>
                  <w:marBottom w:val="0"/>
                  <w:divBdr>
                    <w:top w:val="none" w:sz="0" w:space="0" w:color="auto"/>
                    <w:left w:val="none" w:sz="0" w:space="0" w:color="auto"/>
                    <w:bottom w:val="none" w:sz="0" w:space="0" w:color="auto"/>
                    <w:right w:val="none" w:sz="0" w:space="0" w:color="auto"/>
                  </w:divBdr>
                  <w:divsChild>
                    <w:div w:id="2075277552">
                      <w:marLeft w:val="0"/>
                      <w:marRight w:val="0"/>
                      <w:marTop w:val="0"/>
                      <w:marBottom w:val="0"/>
                      <w:divBdr>
                        <w:top w:val="none" w:sz="0" w:space="0" w:color="auto"/>
                        <w:left w:val="none" w:sz="0" w:space="0" w:color="auto"/>
                        <w:bottom w:val="none" w:sz="0" w:space="0" w:color="auto"/>
                        <w:right w:val="none" w:sz="0" w:space="0" w:color="auto"/>
                      </w:divBdr>
                    </w:div>
                    <w:div w:id="849370384">
                      <w:marLeft w:val="0"/>
                      <w:marRight w:val="0"/>
                      <w:marTop w:val="0"/>
                      <w:marBottom w:val="300"/>
                      <w:divBdr>
                        <w:top w:val="none" w:sz="0" w:space="0" w:color="auto"/>
                        <w:left w:val="none" w:sz="0" w:space="0" w:color="auto"/>
                        <w:bottom w:val="none" w:sz="0" w:space="0" w:color="auto"/>
                        <w:right w:val="none" w:sz="0" w:space="0" w:color="auto"/>
                      </w:divBdr>
                      <w:divsChild>
                        <w:div w:id="1530482982">
                          <w:marLeft w:val="0"/>
                          <w:marRight w:val="0"/>
                          <w:marTop w:val="0"/>
                          <w:marBottom w:val="0"/>
                          <w:divBdr>
                            <w:top w:val="none" w:sz="0" w:space="0" w:color="auto"/>
                            <w:left w:val="none" w:sz="0" w:space="0" w:color="auto"/>
                            <w:bottom w:val="none" w:sz="0" w:space="0" w:color="auto"/>
                            <w:right w:val="none" w:sz="0" w:space="0" w:color="auto"/>
                          </w:divBdr>
                        </w:div>
                      </w:divsChild>
                    </w:div>
                    <w:div w:id="1616015479">
                      <w:marLeft w:val="0"/>
                      <w:marRight w:val="0"/>
                      <w:marTop w:val="0"/>
                      <w:marBottom w:val="0"/>
                      <w:divBdr>
                        <w:top w:val="none" w:sz="0" w:space="0" w:color="auto"/>
                        <w:left w:val="none" w:sz="0" w:space="0" w:color="auto"/>
                        <w:bottom w:val="none" w:sz="0" w:space="0" w:color="auto"/>
                        <w:right w:val="none" w:sz="0" w:space="0" w:color="auto"/>
                      </w:divBdr>
                    </w:div>
                  </w:divsChild>
                </w:div>
                <w:div w:id="1953123037">
                  <w:marLeft w:val="0"/>
                  <w:marRight w:val="0"/>
                  <w:marTop w:val="0"/>
                  <w:marBottom w:val="0"/>
                  <w:divBdr>
                    <w:top w:val="none" w:sz="0" w:space="0" w:color="auto"/>
                    <w:left w:val="none" w:sz="0" w:space="0" w:color="auto"/>
                    <w:bottom w:val="none" w:sz="0" w:space="0" w:color="auto"/>
                    <w:right w:val="none" w:sz="0" w:space="0" w:color="auto"/>
                  </w:divBdr>
                  <w:divsChild>
                    <w:div w:id="1776513003">
                      <w:marLeft w:val="0"/>
                      <w:marRight w:val="0"/>
                      <w:marTop w:val="0"/>
                      <w:marBottom w:val="0"/>
                      <w:divBdr>
                        <w:top w:val="none" w:sz="0" w:space="0" w:color="auto"/>
                        <w:left w:val="none" w:sz="0" w:space="0" w:color="auto"/>
                        <w:bottom w:val="none" w:sz="0" w:space="0" w:color="auto"/>
                        <w:right w:val="none" w:sz="0" w:space="0" w:color="auto"/>
                      </w:divBdr>
                    </w:div>
                    <w:div w:id="586035310">
                      <w:marLeft w:val="0"/>
                      <w:marRight w:val="0"/>
                      <w:marTop w:val="0"/>
                      <w:marBottom w:val="0"/>
                      <w:divBdr>
                        <w:top w:val="none" w:sz="0" w:space="0" w:color="auto"/>
                        <w:left w:val="none" w:sz="0" w:space="0" w:color="auto"/>
                        <w:bottom w:val="none" w:sz="0" w:space="0" w:color="auto"/>
                        <w:right w:val="none" w:sz="0" w:space="0" w:color="auto"/>
                      </w:divBdr>
                    </w:div>
                    <w:div w:id="2084797125">
                      <w:marLeft w:val="0"/>
                      <w:marRight w:val="0"/>
                      <w:marTop w:val="0"/>
                      <w:marBottom w:val="300"/>
                      <w:divBdr>
                        <w:top w:val="none" w:sz="0" w:space="0" w:color="auto"/>
                        <w:left w:val="none" w:sz="0" w:space="0" w:color="auto"/>
                        <w:bottom w:val="none" w:sz="0" w:space="0" w:color="auto"/>
                        <w:right w:val="none" w:sz="0" w:space="0" w:color="auto"/>
                      </w:divBdr>
                      <w:divsChild>
                        <w:div w:id="60833426">
                          <w:marLeft w:val="0"/>
                          <w:marRight w:val="0"/>
                          <w:marTop w:val="0"/>
                          <w:marBottom w:val="0"/>
                          <w:divBdr>
                            <w:top w:val="none" w:sz="0" w:space="0" w:color="auto"/>
                            <w:left w:val="none" w:sz="0" w:space="0" w:color="auto"/>
                            <w:bottom w:val="none" w:sz="0" w:space="0" w:color="auto"/>
                            <w:right w:val="none" w:sz="0" w:space="0" w:color="auto"/>
                          </w:divBdr>
                        </w:div>
                      </w:divsChild>
                    </w:div>
                    <w:div w:id="336274239">
                      <w:marLeft w:val="0"/>
                      <w:marRight w:val="0"/>
                      <w:marTop w:val="0"/>
                      <w:marBottom w:val="0"/>
                      <w:divBdr>
                        <w:top w:val="none" w:sz="0" w:space="0" w:color="auto"/>
                        <w:left w:val="none" w:sz="0" w:space="0" w:color="auto"/>
                        <w:bottom w:val="none" w:sz="0" w:space="0" w:color="auto"/>
                        <w:right w:val="none" w:sz="0" w:space="0" w:color="auto"/>
                      </w:divBdr>
                    </w:div>
                    <w:div w:id="1944877796">
                      <w:marLeft w:val="0"/>
                      <w:marRight w:val="0"/>
                      <w:marTop w:val="0"/>
                      <w:marBottom w:val="300"/>
                      <w:divBdr>
                        <w:top w:val="none" w:sz="0" w:space="0" w:color="auto"/>
                        <w:left w:val="none" w:sz="0" w:space="0" w:color="auto"/>
                        <w:bottom w:val="none" w:sz="0" w:space="0" w:color="auto"/>
                        <w:right w:val="none" w:sz="0" w:space="0" w:color="auto"/>
                      </w:divBdr>
                      <w:divsChild>
                        <w:div w:id="1066756343">
                          <w:marLeft w:val="0"/>
                          <w:marRight w:val="0"/>
                          <w:marTop w:val="0"/>
                          <w:marBottom w:val="0"/>
                          <w:divBdr>
                            <w:top w:val="none" w:sz="0" w:space="0" w:color="auto"/>
                            <w:left w:val="none" w:sz="0" w:space="0" w:color="auto"/>
                            <w:bottom w:val="none" w:sz="0" w:space="0" w:color="auto"/>
                            <w:right w:val="none" w:sz="0" w:space="0" w:color="auto"/>
                          </w:divBdr>
                        </w:div>
                      </w:divsChild>
                    </w:div>
                    <w:div w:id="774130750">
                      <w:marLeft w:val="0"/>
                      <w:marRight w:val="0"/>
                      <w:marTop w:val="0"/>
                      <w:marBottom w:val="0"/>
                      <w:divBdr>
                        <w:top w:val="none" w:sz="0" w:space="0" w:color="auto"/>
                        <w:left w:val="none" w:sz="0" w:space="0" w:color="auto"/>
                        <w:bottom w:val="none" w:sz="0" w:space="0" w:color="auto"/>
                        <w:right w:val="none" w:sz="0" w:space="0" w:color="auto"/>
                      </w:divBdr>
                    </w:div>
                    <w:div w:id="142628132">
                      <w:marLeft w:val="0"/>
                      <w:marRight w:val="0"/>
                      <w:marTop w:val="0"/>
                      <w:marBottom w:val="0"/>
                      <w:divBdr>
                        <w:top w:val="none" w:sz="0" w:space="0" w:color="auto"/>
                        <w:left w:val="none" w:sz="0" w:space="0" w:color="auto"/>
                        <w:bottom w:val="none" w:sz="0" w:space="0" w:color="auto"/>
                        <w:right w:val="none" w:sz="0" w:space="0" w:color="auto"/>
                      </w:divBdr>
                      <w:divsChild>
                        <w:div w:id="196210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899127">
          <w:marLeft w:val="0"/>
          <w:marRight w:val="0"/>
          <w:marTop w:val="0"/>
          <w:marBottom w:val="0"/>
          <w:divBdr>
            <w:top w:val="single" w:sz="6" w:space="0" w:color="EFEFED"/>
            <w:left w:val="none" w:sz="0" w:space="0" w:color="auto"/>
            <w:bottom w:val="none" w:sz="0" w:space="0" w:color="auto"/>
            <w:right w:val="none" w:sz="0" w:space="0" w:color="auto"/>
          </w:divBdr>
          <w:divsChild>
            <w:div w:id="1708679529">
              <w:marLeft w:val="0"/>
              <w:marRight w:val="0"/>
              <w:marTop w:val="0"/>
              <w:marBottom w:val="0"/>
              <w:divBdr>
                <w:top w:val="none" w:sz="0" w:space="0" w:color="auto"/>
                <w:left w:val="none" w:sz="0" w:space="0" w:color="auto"/>
                <w:bottom w:val="none" w:sz="0" w:space="0" w:color="auto"/>
                <w:right w:val="none" w:sz="0" w:space="0" w:color="auto"/>
              </w:divBdr>
              <w:divsChild>
                <w:div w:id="219564330">
                  <w:marLeft w:val="0"/>
                  <w:marRight w:val="0"/>
                  <w:marTop w:val="0"/>
                  <w:marBottom w:val="0"/>
                  <w:divBdr>
                    <w:top w:val="none" w:sz="0" w:space="0" w:color="auto"/>
                    <w:left w:val="none" w:sz="0" w:space="0" w:color="auto"/>
                    <w:bottom w:val="none" w:sz="0" w:space="0" w:color="auto"/>
                    <w:right w:val="none" w:sz="0" w:space="0" w:color="auto"/>
                  </w:divBdr>
                  <w:divsChild>
                    <w:div w:id="1692683491">
                      <w:marLeft w:val="0"/>
                      <w:marRight w:val="0"/>
                      <w:marTop w:val="0"/>
                      <w:marBottom w:val="0"/>
                      <w:divBdr>
                        <w:top w:val="none" w:sz="0" w:space="0" w:color="auto"/>
                        <w:left w:val="none" w:sz="0" w:space="0" w:color="auto"/>
                        <w:bottom w:val="none" w:sz="0" w:space="0" w:color="auto"/>
                        <w:right w:val="none" w:sz="0" w:space="0" w:color="auto"/>
                      </w:divBdr>
                    </w:div>
                    <w:div w:id="12362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662509">
          <w:marLeft w:val="0"/>
          <w:marRight w:val="0"/>
          <w:marTop w:val="0"/>
          <w:marBottom w:val="0"/>
          <w:divBdr>
            <w:top w:val="single" w:sz="6" w:space="0" w:color="EFEFED"/>
            <w:left w:val="none" w:sz="0" w:space="0" w:color="auto"/>
            <w:bottom w:val="none" w:sz="0" w:space="0" w:color="auto"/>
            <w:right w:val="none" w:sz="0" w:space="0" w:color="auto"/>
          </w:divBdr>
          <w:divsChild>
            <w:div w:id="386615018">
              <w:marLeft w:val="0"/>
              <w:marRight w:val="0"/>
              <w:marTop w:val="0"/>
              <w:marBottom w:val="0"/>
              <w:divBdr>
                <w:top w:val="none" w:sz="0" w:space="0" w:color="auto"/>
                <w:left w:val="none" w:sz="0" w:space="0" w:color="auto"/>
                <w:bottom w:val="none" w:sz="0" w:space="0" w:color="auto"/>
                <w:right w:val="none" w:sz="0" w:space="0" w:color="auto"/>
              </w:divBdr>
              <w:divsChild>
                <w:div w:id="225117144">
                  <w:marLeft w:val="0"/>
                  <w:marRight w:val="0"/>
                  <w:marTop w:val="0"/>
                  <w:marBottom w:val="0"/>
                  <w:divBdr>
                    <w:top w:val="none" w:sz="0" w:space="0" w:color="auto"/>
                    <w:left w:val="none" w:sz="0" w:space="0" w:color="auto"/>
                    <w:bottom w:val="none" w:sz="0" w:space="0" w:color="auto"/>
                    <w:right w:val="none" w:sz="0" w:space="0" w:color="auto"/>
                  </w:divBdr>
                </w:div>
                <w:div w:id="22756306">
                  <w:marLeft w:val="0"/>
                  <w:marRight w:val="0"/>
                  <w:marTop w:val="0"/>
                  <w:marBottom w:val="0"/>
                  <w:divBdr>
                    <w:top w:val="none" w:sz="0" w:space="0" w:color="auto"/>
                    <w:left w:val="none" w:sz="0" w:space="0" w:color="auto"/>
                    <w:bottom w:val="none" w:sz="0" w:space="0" w:color="auto"/>
                    <w:right w:val="none" w:sz="0" w:space="0" w:color="auto"/>
                  </w:divBdr>
                </w:div>
                <w:div w:id="95255785">
                  <w:marLeft w:val="0"/>
                  <w:marRight w:val="0"/>
                  <w:marTop w:val="0"/>
                  <w:marBottom w:val="300"/>
                  <w:divBdr>
                    <w:top w:val="none" w:sz="0" w:space="0" w:color="auto"/>
                    <w:left w:val="none" w:sz="0" w:space="0" w:color="auto"/>
                    <w:bottom w:val="none" w:sz="0" w:space="0" w:color="auto"/>
                    <w:right w:val="none" w:sz="0" w:space="0" w:color="auto"/>
                  </w:divBdr>
                  <w:divsChild>
                    <w:div w:id="10301126">
                      <w:marLeft w:val="0"/>
                      <w:marRight w:val="0"/>
                      <w:marTop w:val="0"/>
                      <w:marBottom w:val="0"/>
                      <w:divBdr>
                        <w:top w:val="none" w:sz="0" w:space="0" w:color="auto"/>
                        <w:left w:val="none" w:sz="0" w:space="0" w:color="auto"/>
                        <w:bottom w:val="none" w:sz="0" w:space="0" w:color="auto"/>
                        <w:right w:val="none" w:sz="0" w:space="0" w:color="auto"/>
                      </w:divBdr>
                    </w:div>
                  </w:divsChild>
                </w:div>
                <w:div w:id="520168962">
                  <w:marLeft w:val="0"/>
                  <w:marRight w:val="0"/>
                  <w:marTop w:val="0"/>
                  <w:marBottom w:val="0"/>
                  <w:divBdr>
                    <w:top w:val="none" w:sz="0" w:space="0" w:color="auto"/>
                    <w:left w:val="none" w:sz="0" w:space="0" w:color="auto"/>
                    <w:bottom w:val="none" w:sz="0" w:space="0" w:color="auto"/>
                    <w:right w:val="none" w:sz="0" w:space="0" w:color="auto"/>
                  </w:divBdr>
                </w:div>
                <w:div w:id="2090737319">
                  <w:marLeft w:val="0"/>
                  <w:marRight w:val="0"/>
                  <w:marTop w:val="0"/>
                  <w:marBottom w:val="300"/>
                  <w:divBdr>
                    <w:top w:val="none" w:sz="0" w:space="0" w:color="auto"/>
                    <w:left w:val="none" w:sz="0" w:space="0" w:color="auto"/>
                    <w:bottom w:val="none" w:sz="0" w:space="0" w:color="auto"/>
                    <w:right w:val="none" w:sz="0" w:space="0" w:color="auto"/>
                  </w:divBdr>
                  <w:divsChild>
                    <w:div w:id="788356069">
                      <w:marLeft w:val="0"/>
                      <w:marRight w:val="0"/>
                      <w:marTop w:val="0"/>
                      <w:marBottom w:val="0"/>
                      <w:divBdr>
                        <w:top w:val="none" w:sz="0" w:space="0" w:color="auto"/>
                        <w:left w:val="none" w:sz="0" w:space="0" w:color="auto"/>
                        <w:bottom w:val="none" w:sz="0" w:space="0" w:color="auto"/>
                        <w:right w:val="none" w:sz="0" w:space="0" w:color="auto"/>
                      </w:divBdr>
                    </w:div>
                  </w:divsChild>
                </w:div>
                <w:div w:id="2018920471">
                  <w:marLeft w:val="0"/>
                  <w:marRight w:val="0"/>
                  <w:marTop w:val="0"/>
                  <w:marBottom w:val="0"/>
                  <w:divBdr>
                    <w:top w:val="none" w:sz="0" w:space="0" w:color="auto"/>
                    <w:left w:val="none" w:sz="0" w:space="0" w:color="auto"/>
                    <w:bottom w:val="none" w:sz="0" w:space="0" w:color="auto"/>
                    <w:right w:val="none" w:sz="0" w:space="0" w:color="auto"/>
                  </w:divBdr>
                </w:div>
                <w:div w:id="794297666">
                  <w:marLeft w:val="0"/>
                  <w:marRight w:val="0"/>
                  <w:marTop w:val="0"/>
                  <w:marBottom w:val="0"/>
                  <w:divBdr>
                    <w:top w:val="none" w:sz="0" w:space="0" w:color="auto"/>
                    <w:left w:val="none" w:sz="0" w:space="0" w:color="auto"/>
                    <w:bottom w:val="none" w:sz="0" w:space="0" w:color="auto"/>
                    <w:right w:val="none" w:sz="0" w:space="0" w:color="auto"/>
                  </w:divBdr>
                </w:div>
                <w:div w:id="1554149184">
                  <w:marLeft w:val="0"/>
                  <w:marRight w:val="0"/>
                  <w:marTop w:val="0"/>
                  <w:marBottom w:val="300"/>
                  <w:divBdr>
                    <w:top w:val="none" w:sz="0" w:space="0" w:color="auto"/>
                    <w:left w:val="none" w:sz="0" w:space="0" w:color="auto"/>
                    <w:bottom w:val="none" w:sz="0" w:space="0" w:color="auto"/>
                    <w:right w:val="none" w:sz="0" w:space="0" w:color="auto"/>
                  </w:divBdr>
                  <w:divsChild>
                    <w:div w:id="10801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469">
          <w:marLeft w:val="0"/>
          <w:marRight w:val="0"/>
          <w:marTop w:val="0"/>
          <w:marBottom w:val="0"/>
          <w:divBdr>
            <w:top w:val="single" w:sz="6" w:space="0" w:color="EFEFED"/>
            <w:left w:val="none" w:sz="0" w:space="0" w:color="auto"/>
            <w:bottom w:val="none" w:sz="0" w:space="0" w:color="auto"/>
            <w:right w:val="none" w:sz="0" w:space="0" w:color="auto"/>
          </w:divBdr>
          <w:divsChild>
            <w:div w:id="1718317547">
              <w:marLeft w:val="0"/>
              <w:marRight w:val="0"/>
              <w:marTop w:val="0"/>
              <w:marBottom w:val="0"/>
              <w:divBdr>
                <w:top w:val="none" w:sz="0" w:space="0" w:color="auto"/>
                <w:left w:val="none" w:sz="0" w:space="0" w:color="auto"/>
                <w:bottom w:val="none" w:sz="0" w:space="0" w:color="auto"/>
                <w:right w:val="none" w:sz="0" w:space="0" w:color="auto"/>
              </w:divBdr>
              <w:divsChild>
                <w:div w:id="1935240913">
                  <w:marLeft w:val="0"/>
                  <w:marRight w:val="0"/>
                  <w:marTop w:val="0"/>
                  <w:marBottom w:val="0"/>
                  <w:divBdr>
                    <w:top w:val="none" w:sz="0" w:space="0" w:color="auto"/>
                    <w:left w:val="none" w:sz="0" w:space="0" w:color="auto"/>
                    <w:bottom w:val="none" w:sz="0" w:space="0" w:color="auto"/>
                    <w:right w:val="none" w:sz="0" w:space="0" w:color="auto"/>
                  </w:divBdr>
                </w:div>
                <w:div w:id="768430425">
                  <w:marLeft w:val="0"/>
                  <w:marRight w:val="0"/>
                  <w:marTop w:val="0"/>
                  <w:marBottom w:val="300"/>
                  <w:divBdr>
                    <w:top w:val="none" w:sz="0" w:space="0" w:color="auto"/>
                    <w:left w:val="none" w:sz="0" w:space="0" w:color="auto"/>
                    <w:bottom w:val="none" w:sz="0" w:space="0" w:color="auto"/>
                    <w:right w:val="none" w:sz="0" w:space="0" w:color="auto"/>
                  </w:divBdr>
                  <w:divsChild>
                    <w:div w:id="19880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010530">
          <w:marLeft w:val="0"/>
          <w:marRight w:val="0"/>
          <w:marTop w:val="0"/>
          <w:marBottom w:val="0"/>
          <w:divBdr>
            <w:top w:val="single" w:sz="6" w:space="0" w:color="EFEFED"/>
            <w:left w:val="none" w:sz="0" w:space="0" w:color="auto"/>
            <w:bottom w:val="none" w:sz="0" w:space="0" w:color="auto"/>
            <w:right w:val="none" w:sz="0" w:space="0" w:color="auto"/>
          </w:divBdr>
          <w:divsChild>
            <w:div w:id="1137071177">
              <w:marLeft w:val="0"/>
              <w:marRight w:val="0"/>
              <w:marTop w:val="0"/>
              <w:marBottom w:val="0"/>
              <w:divBdr>
                <w:top w:val="none" w:sz="0" w:space="0" w:color="auto"/>
                <w:left w:val="none" w:sz="0" w:space="0" w:color="auto"/>
                <w:bottom w:val="none" w:sz="0" w:space="0" w:color="auto"/>
                <w:right w:val="none" w:sz="0" w:space="0" w:color="auto"/>
              </w:divBdr>
              <w:divsChild>
                <w:div w:id="1793133597">
                  <w:marLeft w:val="0"/>
                  <w:marRight w:val="0"/>
                  <w:marTop w:val="0"/>
                  <w:marBottom w:val="0"/>
                  <w:divBdr>
                    <w:top w:val="none" w:sz="0" w:space="0" w:color="auto"/>
                    <w:left w:val="none" w:sz="0" w:space="0" w:color="auto"/>
                    <w:bottom w:val="none" w:sz="0" w:space="0" w:color="auto"/>
                    <w:right w:val="none" w:sz="0" w:space="0" w:color="auto"/>
                  </w:divBdr>
                </w:div>
                <w:div w:id="1174219888">
                  <w:marLeft w:val="0"/>
                  <w:marRight w:val="0"/>
                  <w:marTop w:val="0"/>
                  <w:marBottom w:val="0"/>
                  <w:divBdr>
                    <w:top w:val="none" w:sz="0" w:space="0" w:color="auto"/>
                    <w:left w:val="none" w:sz="0" w:space="0" w:color="auto"/>
                    <w:bottom w:val="none" w:sz="0" w:space="0" w:color="auto"/>
                    <w:right w:val="none" w:sz="0" w:space="0" w:color="auto"/>
                  </w:divBdr>
                </w:div>
                <w:div w:id="948895962">
                  <w:marLeft w:val="0"/>
                  <w:marRight w:val="0"/>
                  <w:marTop w:val="0"/>
                  <w:marBottom w:val="300"/>
                  <w:divBdr>
                    <w:top w:val="none" w:sz="0" w:space="0" w:color="auto"/>
                    <w:left w:val="none" w:sz="0" w:space="0" w:color="auto"/>
                    <w:bottom w:val="none" w:sz="0" w:space="0" w:color="auto"/>
                    <w:right w:val="none" w:sz="0" w:space="0" w:color="auto"/>
                  </w:divBdr>
                  <w:divsChild>
                    <w:div w:id="1523863229">
                      <w:marLeft w:val="0"/>
                      <w:marRight w:val="0"/>
                      <w:marTop w:val="0"/>
                      <w:marBottom w:val="0"/>
                      <w:divBdr>
                        <w:top w:val="none" w:sz="0" w:space="0" w:color="auto"/>
                        <w:left w:val="none" w:sz="0" w:space="0" w:color="auto"/>
                        <w:bottom w:val="none" w:sz="0" w:space="0" w:color="auto"/>
                        <w:right w:val="none" w:sz="0" w:space="0" w:color="auto"/>
                      </w:divBdr>
                    </w:div>
                  </w:divsChild>
                </w:div>
                <w:div w:id="1111894898">
                  <w:marLeft w:val="0"/>
                  <w:marRight w:val="0"/>
                  <w:marTop w:val="0"/>
                  <w:marBottom w:val="0"/>
                  <w:divBdr>
                    <w:top w:val="none" w:sz="0" w:space="0" w:color="auto"/>
                    <w:left w:val="none" w:sz="0" w:space="0" w:color="auto"/>
                    <w:bottom w:val="none" w:sz="0" w:space="0" w:color="auto"/>
                    <w:right w:val="none" w:sz="0" w:space="0" w:color="auto"/>
                  </w:divBdr>
                </w:div>
                <w:div w:id="591014306">
                  <w:marLeft w:val="0"/>
                  <w:marRight w:val="0"/>
                  <w:marTop w:val="0"/>
                  <w:marBottom w:val="300"/>
                  <w:divBdr>
                    <w:top w:val="none" w:sz="0" w:space="0" w:color="auto"/>
                    <w:left w:val="none" w:sz="0" w:space="0" w:color="auto"/>
                    <w:bottom w:val="none" w:sz="0" w:space="0" w:color="auto"/>
                    <w:right w:val="none" w:sz="0" w:space="0" w:color="auto"/>
                  </w:divBdr>
                  <w:divsChild>
                    <w:div w:id="10609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834961">
          <w:marLeft w:val="0"/>
          <w:marRight w:val="0"/>
          <w:marTop w:val="0"/>
          <w:marBottom w:val="0"/>
          <w:divBdr>
            <w:top w:val="single" w:sz="6" w:space="0" w:color="EFEFED"/>
            <w:left w:val="none" w:sz="0" w:space="0" w:color="auto"/>
            <w:bottom w:val="none" w:sz="0" w:space="0" w:color="auto"/>
            <w:right w:val="none" w:sz="0" w:space="0" w:color="auto"/>
          </w:divBdr>
          <w:divsChild>
            <w:div w:id="766314963">
              <w:marLeft w:val="0"/>
              <w:marRight w:val="0"/>
              <w:marTop w:val="0"/>
              <w:marBottom w:val="0"/>
              <w:divBdr>
                <w:top w:val="none" w:sz="0" w:space="0" w:color="auto"/>
                <w:left w:val="none" w:sz="0" w:space="0" w:color="auto"/>
                <w:bottom w:val="none" w:sz="0" w:space="0" w:color="auto"/>
                <w:right w:val="none" w:sz="0" w:space="0" w:color="auto"/>
              </w:divBdr>
              <w:divsChild>
                <w:div w:id="164787857">
                  <w:marLeft w:val="0"/>
                  <w:marRight w:val="0"/>
                  <w:marTop w:val="0"/>
                  <w:marBottom w:val="0"/>
                  <w:divBdr>
                    <w:top w:val="none" w:sz="0" w:space="0" w:color="auto"/>
                    <w:left w:val="none" w:sz="0" w:space="0" w:color="auto"/>
                    <w:bottom w:val="none" w:sz="0" w:space="0" w:color="auto"/>
                    <w:right w:val="none" w:sz="0" w:space="0" w:color="auto"/>
                  </w:divBdr>
                  <w:divsChild>
                    <w:div w:id="1115439886">
                      <w:marLeft w:val="0"/>
                      <w:marRight w:val="0"/>
                      <w:marTop w:val="0"/>
                      <w:marBottom w:val="0"/>
                      <w:divBdr>
                        <w:top w:val="none" w:sz="0" w:space="0" w:color="auto"/>
                        <w:left w:val="none" w:sz="0" w:space="0" w:color="auto"/>
                        <w:bottom w:val="none" w:sz="0" w:space="0" w:color="auto"/>
                        <w:right w:val="none" w:sz="0" w:space="0" w:color="auto"/>
                      </w:divBdr>
                    </w:div>
                  </w:divsChild>
                </w:div>
                <w:div w:id="138809079">
                  <w:marLeft w:val="0"/>
                  <w:marRight w:val="0"/>
                  <w:marTop w:val="0"/>
                  <w:marBottom w:val="0"/>
                  <w:divBdr>
                    <w:top w:val="none" w:sz="0" w:space="0" w:color="auto"/>
                    <w:left w:val="none" w:sz="0" w:space="0" w:color="auto"/>
                    <w:bottom w:val="none" w:sz="0" w:space="0" w:color="auto"/>
                    <w:right w:val="none" w:sz="0" w:space="0" w:color="auto"/>
                  </w:divBdr>
                  <w:divsChild>
                    <w:div w:id="892469837">
                      <w:marLeft w:val="0"/>
                      <w:marRight w:val="0"/>
                      <w:marTop w:val="0"/>
                      <w:marBottom w:val="0"/>
                      <w:divBdr>
                        <w:top w:val="none" w:sz="0" w:space="0" w:color="auto"/>
                        <w:left w:val="none" w:sz="0" w:space="0" w:color="auto"/>
                        <w:bottom w:val="none" w:sz="0" w:space="0" w:color="auto"/>
                        <w:right w:val="none" w:sz="0" w:space="0" w:color="auto"/>
                      </w:divBdr>
                    </w:div>
                    <w:div w:id="734664043">
                      <w:marLeft w:val="0"/>
                      <w:marRight w:val="0"/>
                      <w:marTop w:val="0"/>
                      <w:marBottom w:val="300"/>
                      <w:divBdr>
                        <w:top w:val="none" w:sz="0" w:space="0" w:color="auto"/>
                        <w:left w:val="none" w:sz="0" w:space="0" w:color="auto"/>
                        <w:bottom w:val="none" w:sz="0" w:space="0" w:color="auto"/>
                        <w:right w:val="none" w:sz="0" w:space="0" w:color="auto"/>
                      </w:divBdr>
                      <w:divsChild>
                        <w:div w:id="1407648866">
                          <w:marLeft w:val="0"/>
                          <w:marRight w:val="0"/>
                          <w:marTop w:val="0"/>
                          <w:marBottom w:val="0"/>
                          <w:divBdr>
                            <w:top w:val="none" w:sz="0" w:space="0" w:color="auto"/>
                            <w:left w:val="none" w:sz="0" w:space="0" w:color="auto"/>
                            <w:bottom w:val="none" w:sz="0" w:space="0" w:color="auto"/>
                            <w:right w:val="none" w:sz="0" w:space="0" w:color="auto"/>
                          </w:divBdr>
                        </w:div>
                      </w:divsChild>
                    </w:div>
                    <w:div w:id="805665749">
                      <w:marLeft w:val="0"/>
                      <w:marRight w:val="0"/>
                      <w:marTop w:val="0"/>
                      <w:marBottom w:val="0"/>
                      <w:divBdr>
                        <w:top w:val="none" w:sz="0" w:space="0" w:color="auto"/>
                        <w:left w:val="none" w:sz="0" w:space="0" w:color="auto"/>
                        <w:bottom w:val="none" w:sz="0" w:space="0" w:color="auto"/>
                        <w:right w:val="none" w:sz="0" w:space="0" w:color="auto"/>
                      </w:divBdr>
                    </w:div>
                    <w:div w:id="1859276979">
                      <w:marLeft w:val="0"/>
                      <w:marRight w:val="0"/>
                      <w:marTop w:val="0"/>
                      <w:marBottom w:val="300"/>
                      <w:divBdr>
                        <w:top w:val="none" w:sz="0" w:space="0" w:color="auto"/>
                        <w:left w:val="none" w:sz="0" w:space="0" w:color="auto"/>
                        <w:bottom w:val="none" w:sz="0" w:space="0" w:color="auto"/>
                        <w:right w:val="none" w:sz="0" w:space="0" w:color="auto"/>
                      </w:divBdr>
                      <w:divsChild>
                        <w:div w:id="1514683582">
                          <w:marLeft w:val="0"/>
                          <w:marRight w:val="0"/>
                          <w:marTop w:val="0"/>
                          <w:marBottom w:val="0"/>
                          <w:divBdr>
                            <w:top w:val="none" w:sz="0" w:space="0" w:color="auto"/>
                            <w:left w:val="none" w:sz="0" w:space="0" w:color="auto"/>
                            <w:bottom w:val="none" w:sz="0" w:space="0" w:color="auto"/>
                            <w:right w:val="none" w:sz="0" w:space="0" w:color="auto"/>
                          </w:divBdr>
                        </w:div>
                      </w:divsChild>
                    </w:div>
                    <w:div w:id="221983518">
                      <w:marLeft w:val="0"/>
                      <w:marRight w:val="0"/>
                      <w:marTop w:val="0"/>
                      <w:marBottom w:val="0"/>
                      <w:divBdr>
                        <w:top w:val="none" w:sz="0" w:space="0" w:color="auto"/>
                        <w:left w:val="none" w:sz="0" w:space="0" w:color="auto"/>
                        <w:bottom w:val="none" w:sz="0" w:space="0" w:color="auto"/>
                        <w:right w:val="none" w:sz="0" w:space="0" w:color="auto"/>
                      </w:divBdr>
                    </w:div>
                    <w:div w:id="975183701">
                      <w:marLeft w:val="0"/>
                      <w:marRight w:val="0"/>
                      <w:marTop w:val="0"/>
                      <w:marBottom w:val="300"/>
                      <w:divBdr>
                        <w:top w:val="none" w:sz="0" w:space="0" w:color="auto"/>
                        <w:left w:val="none" w:sz="0" w:space="0" w:color="auto"/>
                        <w:bottom w:val="none" w:sz="0" w:space="0" w:color="auto"/>
                        <w:right w:val="none" w:sz="0" w:space="0" w:color="auto"/>
                      </w:divBdr>
                      <w:divsChild>
                        <w:div w:id="7996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44300">
          <w:marLeft w:val="0"/>
          <w:marRight w:val="0"/>
          <w:marTop w:val="0"/>
          <w:marBottom w:val="0"/>
          <w:divBdr>
            <w:top w:val="single" w:sz="6" w:space="0" w:color="EFEFED"/>
            <w:left w:val="none" w:sz="0" w:space="0" w:color="auto"/>
            <w:bottom w:val="none" w:sz="0" w:space="0" w:color="auto"/>
            <w:right w:val="none" w:sz="0" w:space="0" w:color="auto"/>
          </w:divBdr>
          <w:divsChild>
            <w:div w:id="820149999">
              <w:marLeft w:val="0"/>
              <w:marRight w:val="0"/>
              <w:marTop w:val="0"/>
              <w:marBottom w:val="0"/>
              <w:divBdr>
                <w:top w:val="none" w:sz="0" w:space="0" w:color="auto"/>
                <w:left w:val="none" w:sz="0" w:space="0" w:color="auto"/>
                <w:bottom w:val="none" w:sz="0" w:space="0" w:color="auto"/>
                <w:right w:val="none" w:sz="0" w:space="0" w:color="auto"/>
              </w:divBdr>
              <w:divsChild>
                <w:div w:id="1121415344">
                  <w:marLeft w:val="0"/>
                  <w:marRight w:val="0"/>
                  <w:marTop w:val="0"/>
                  <w:marBottom w:val="0"/>
                  <w:divBdr>
                    <w:top w:val="none" w:sz="0" w:space="0" w:color="auto"/>
                    <w:left w:val="none" w:sz="0" w:space="0" w:color="auto"/>
                    <w:bottom w:val="none" w:sz="0" w:space="0" w:color="auto"/>
                    <w:right w:val="none" w:sz="0" w:space="0" w:color="auto"/>
                  </w:divBdr>
                  <w:divsChild>
                    <w:div w:id="359209043">
                      <w:marLeft w:val="0"/>
                      <w:marRight w:val="0"/>
                      <w:marTop w:val="0"/>
                      <w:marBottom w:val="0"/>
                      <w:divBdr>
                        <w:top w:val="none" w:sz="0" w:space="0" w:color="auto"/>
                        <w:left w:val="none" w:sz="0" w:space="0" w:color="auto"/>
                        <w:bottom w:val="none" w:sz="0" w:space="0" w:color="auto"/>
                        <w:right w:val="none" w:sz="0" w:space="0" w:color="auto"/>
                      </w:divBdr>
                    </w:div>
                    <w:div w:id="860631415">
                      <w:marLeft w:val="0"/>
                      <w:marRight w:val="0"/>
                      <w:marTop w:val="0"/>
                      <w:marBottom w:val="0"/>
                      <w:divBdr>
                        <w:top w:val="none" w:sz="0" w:space="0" w:color="auto"/>
                        <w:left w:val="none" w:sz="0" w:space="0" w:color="auto"/>
                        <w:bottom w:val="none" w:sz="0" w:space="0" w:color="auto"/>
                        <w:right w:val="none" w:sz="0" w:space="0" w:color="auto"/>
                      </w:divBdr>
                    </w:div>
                  </w:divsChild>
                </w:div>
                <w:div w:id="1966035972">
                  <w:marLeft w:val="0"/>
                  <w:marRight w:val="0"/>
                  <w:marTop w:val="0"/>
                  <w:marBottom w:val="0"/>
                  <w:divBdr>
                    <w:top w:val="none" w:sz="0" w:space="0" w:color="auto"/>
                    <w:left w:val="none" w:sz="0" w:space="0" w:color="auto"/>
                    <w:bottom w:val="none" w:sz="0" w:space="0" w:color="auto"/>
                    <w:right w:val="none" w:sz="0" w:space="0" w:color="auto"/>
                  </w:divBdr>
                  <w:divsChild>
                    <w:div w:id="671641978">
                      <w:marLeft w:val="0"/>
                      <w:marRight w:val="0"/>
                      <w:marTop w:val="0"/>
                      <w:marBottom w:val="0"/>
                      <w:divBdr>
                        <w:top w:val="none" w:sz="0" w:space="0" w:color="auto"/>
                        <w:left w:val="none" w:sz="0" w:space="0" w:color="auto"/>
                        <w:bottom w:val="none" w:sz="0" w:space="0" w:color="auto"/>
                        <w:right w:val="none" w:sz="0" w:space="0" w:color="auto"/>
                      </w:divBdr>
                    </w:div>
                    <w:div w:id="190463376">
                      <w:marLeft w:val="0"/>
                      <w:marRight w:val="0"/>
                      <w:marTop w:val="0"/>
                      <w:marBottom w:val="0"/>
                      <w:divBdr>
                        <w:top w:val="none" w:sz="0" w:space="0" w:color="auto"/>
                        <w:left w:val="none" w:sz="0" w:space="0" w:color="auto"/>
                        <w:bottom w:val="none" w:sz="0" w:space="0" w:color="auto"/>
                        <w:right w:val="none" w:sz="0" w:space="0" w:color="auto"/>
                      </w:divBdr>
                    </w:div>
                    <w:div w:id="1129977721">
                      <w:marLeft w:val="0"/>
                      <w:marRight w:val="0"/>
                      <w:marTop w:val="0"/>
                      <w:marBottom w:val="300"/>
                      <w:divBdr>
                        <w:top w:val="none" w:sz="0" w:space="0" w:color="auto"/>
                        <w:left w:val="none" w:sz="0" w:space="0" w:color="auto"/>
                        <w:bottom w:val="none" w:sz="0" w:space="0" w:color="auto"/>
                        <w:right w:val="none" w:sz="0" w:space="0" w:color="auto"/>
                      </w:divBdr>
                      <w:divsChild>
                        <w:div w:id="1670282220">
                          <w:marLeft w:val="0"/>
                          <w:marRight w:val="0"/>
                          <w:marTop w:val="0"/>
                          <w:marBottom w:val="0"/>
                          <w:divBdr>
                            <w:top w:val="none" w:sz="0" w:space="0" w:color="auto"/>
                            <w:left w:val="none" w:sz="0" w:space="0" w:color="auto"/>
                            <w:bottom w:val="none" w:sz="0" w:space="0" w:color="auto"/>
                            <w:right w:val="none" w:sz="0" w:space="0" w:color="auto"/>
                          </w:divBdr>
                        </w:div>
                      </w:divsChild>
                    </w:div>
                    <w:div w:id="278336595">
                      <w:marLeft w:val="0"/>
                      <w:marRight w:val="0"/>
                      <w:marTop w:val="0"/>
                      <w:marBottom w:val="0"/>
                      <w:divBdr>
                        <w:top w:val="none" w:sz="0" w:space="0" w:color="auto"/>
                        <w:left w:val="none" w:sz="0" w:space="0" w:color="auto"/>
                        <w:bottom w:val="none" w:sz="0" w:space="0" w:color="auto"/>
                        <w:right w:val="none" w:sz="0" w:space="0" w:color="auto"/>
                      </w:divBdr>
                    </w:div>
                    <w:div w:id="145052005">
                      <w:marLeft w:val="0"/>
                      <w:marRight w:val="0"/>
                      <w:marTop w:val="0"/>
                      <w:marBottom w:val="300"/>
                      <w:divBdr>
                        <w:top w:val="none" w:sz="0" w:space="0" w:color="auto"/>
                        <w:left w:val="none" w:sz="0" w:space="0" w:color="auto"/>
                        <w:bottom w:val="none" w:sz="0" w:space="0" w:color="auto"/>
                        <w:right w:val="none" w:sz="0" w:space="0" w:color="auto"/>
                      </w:divBdr>
                      <w:divsChild>
                        <w:div w:id="1344360180">
                          <w:marLeft w:val="0"/>
                          <w:marRight w:val="0"/>
                          <w:marTop w:val="0"/>
                          <w:marBottom w:val="0"/>
                          <w:divBdr>
                            <w:top w:val="none" w:sz="0" w:space="0" w:color="auto"/>
                            <w:left w:val="none" w:sz="0" w:space="0" w:color="auto"/>
                            <w:bottom w:val="none" w:sz="0" w:space="0" w:color="auto"/>
                            <w:right w:val="none" w:sz="0" w:space="0" w:color="auto"/>
                          </w:divBdr>
                        </w:div>
                      </w:divsChild>
                    </w:div>
                    <w:div w:id="748187096">
                      <w:marLeft w:val="0"/>
                      <w:marRight w:val="0"/>
                      <w:marTop w:val="0"/>
                      <w:marBottom w:val="0"/>
                      <w:divBdr>
                        <w:top w:val="none" w:sz="0" w:space="0" w:color="auto"/>
                        <w:left w:val="none" w:sz="0" w:space="0" w:color="auto"/>
                        <w:bottom w:val="none" w:sz="0" w:space="0" w:color="auto"/>
                        <w:right w:val="none" w:sz="0" w:space="0" w:color="auto"/>
                      </w:divBdr>
                    </w:div>
                    <w:div w:id="767310506">
                      <w:marLeft w:val="0"/>
                      <w:marRight w:val="0"/>
                      <w:marTop w:val="0"/>
                      <w:marBottom w:val="300"/>
                      <w:divBdr>
                        <w:top w:val="none" w:sz="0" w:space="0" w:color="auto"/>
                        <w:left w:val="none" w:sz="0" w:space="0" w:color="auto"/>
                        <w:bottom w:val="none" w:sz="0" w:space="0" w:color="auto"/>
                        <w:right w:val="none" w:sz="0" w:space="0" w:color="auto"/>
                      </w:divBdr>
                      <w:divsChild>
                        <w:div w:id="417168444">
                          <w:marLeft w:val="0"/>
                          <w:marRight w:val="0"/>
                          <w:marTop w:val="0"/>
                          <w:marBottom w:val="0"/>
                          <w:divBdr>
                            <w:top w:val="none" w:sz="0" w:space="0" w:color="auto"/>
                            <w:left w:val="none" w:sz="0" w:space="0" w:color="auto"/>
                            <w:bottom w:val="none" w:sz="0" w:space="0" w:color="auto"/>
                            <w:right w:val="none" w:sz="0" w:space="0" w:color="auto"/>
                          </w:divBdr>
                        </w:div>
                      </w:divsChild>
                    </w:div>
                    <w:div w:id="514079461">
                      <w:marLeft w:val="0"/>
                      <w:marRight w:val="0"/>
                      <w:marTop w:val="0"/>
                      <w:marBottom w:val="0"/>
                      <w:divBdr>
                        <w:top w:val="none" w:sz="0" w:space="0" w:color="auto"/>
                        <w:left w:val="none" w:sz="0" w:space="0" w:color="auto"/>
                        <w:bottom w:val="none" w:sz="0" w:space="0" w:color="auto"/>
                        <w:right w:val="none" w:sz="0" w:space="0" w:color="auto"/>
                      </w:divBdr>
                      <w:divsChild>
                        <w:div w:id="9181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837418">
          <w:marLeft w:val="0"/>
          <w:marRight w:val="0"/>
          <w:marTop w:val="0"/>
          <w:marBottom w:val="0"/>
          <w:divBdr>
            <w:top w:val="single" w:sz="6" w:space="0" w:color="EFEFED"/>
            <w:left w:val="none" w:sz="0" w:space="0" w:color="auto"/>
            <w:bottom w:val="none" w:sz="0" w:space="0" w:color="auto"/>
            <w:right w:val="none" w:sz="0" w:space="0" w:color="auto"/>
          </w:divBdr>
          <w:divsChild>
            <w:div w:id="1442066586">
              <w:marLeft w:val="0"/>
              <w:marRight w:val="0"/>
              <w:marTop w:val="0"/>
              <w:marBottom w:val="0"/>
              <w:divBdr>
                <w:top w:val="none" w:sz="0" w:space="0" w:color="auto"/>
                <w:left w:val="none" w:sz="0" w:space="0" w:color="auto"/>
                <w:bottom w:val="none" w:sz="0" w:space="0" w:color="auto"/>
                <w:right w:val="none" w:sz="0" w:space="0" w:color="auto"/>
              </w:divBdr>
              <w:divsChild>
                <w:div w:id="2019114481">
                  <w:marLeft w:val="0"/>
                  <w:marRight w:val="0"/>
                  <w:marTop w:val="0"/>
                  <w:marBottom w:val="0"/>
                  <w:divBdr>
                    <w:top w:val="none" w:sz="0" w:space="0" w:color="auto"/>
                    <w:left w:val="none" w:sz="0" w:space="0" w:color="auto"/>
                    <w:bottom w:val="none" w:sz="0" w:space="0" w:color="auto"/>
                    <w:right w:val="none" w:sz="0" w:space="0" w:color="auto"/>
                  </w:divBdr>
                  <w:divsChild>
                    <w:div w:id="2009478047">
                      <w:marLeft w:val="0"/>
                      <w:marRight w:val="0"/>
                      <w:marTop w:val="0"/>
                      <w:marBottom w:val="0"/>
                      <w:divBdr>
                        <w:top w:val="none" w:sz="0" w:space="0" w:color="auto"/>
                        <w:left w:val="none" w:sz="0" w:space="0" w:color="auto"/>
                        <w:bottom w:val="none" w:sz="0" w:space="0" w:color="auto"/>
                        <w:right w:val="none" w:sz="0" w:space="0" w:color="auto"/>
                      </w:divBdr>
                    </w:div>
                    <w:div w:id="1760102156">
                      <w:marLeft w:val="0"/>
                      <w:marRight w:val="0"/>
                      <w:marTop w:val="0"/>
                      <w:marBottom w:val="0"/>
                      <w:divBdr>
                        <w:top w:val="none" w:sz="0" w:space="0" w:color="auto"/>
                        <w:left w:val="none" w:sz="0" w:space="0" w:color="auto"/>
                        <w:bottom w:val="none" w:sz="0" w:space="0" w:color="auto"/>
                        <w:right w:val="none" w:sz="0" w:space="0" w:color="auto"/>
                      </w:divBdr>
                    </w:div>
                    <w:div w:id="219631896">
                      <w:marLeft w:val="0"/>
                      <w:marRight w:val="0"/>
                      <w:marTop w:val="0"/>
                      <w:marBottom w:val="0"/>
                      <w:divBdr>
                        <w:top w:val="none" w:sz="0" w:space="0" w:color="auto"/>
                        <w:left w:val="none" w:sz="0" w:space="0" w:color="auto"/>
                        <w:bottom w:val="none" w:sz="0" w:space="0" w:color="auto"/>
                        <w:right w:val="none" w:sz="0" w:space="0" w:color="auto"/>
                      </w:divBdr>
                      <w:divsChild>
                        <w:div w:id="1755396067">
                          <w:marLeft w:val="0"/>
                          <w:marRight w:val="0"/>
                          <w:marTop w:val="0"/>
                          <w:marBottom w:val="0"/>
                          <w:divBdr>
                            <w:top w:val="none" w:sz="0" w:space="0" w:color="auto"/>
                            <w:left w:val="none" w:sz="0" w:space="0" w:color="auto"/>
                            <w:bottom w:val="none" w:sz="0" w:space="0" w:color="auto"/>
                            <w:right w:val="none" w:sz="0" w:space="0" w:color="auto"/>
                          </w:divBdr>
                        </w:div>
                      </w:divsChild>
                    </w:div>
                    <w:div w:id="953829304">
                      <w:marLeft w:val="0"/>
                      <w:marRight w:val="0"/>
                      <w:marTop w:val="0"/>
                      <w:marBottom w:val="0"/>
                      <w:divBdr>
                        <w:top w:val="none" w:sz="0" w:space="0" w:color="auto"/>
                        <w:left w:val="none" w:sz="0" w:space="0" w:color="auto"/>
                        <w:bottom w:val="none" w:sz="0" w:space="0" w:color="auto"/>
                        <w:right w:val="none" w:sz="0" w:space="0" w:color="auto"/>
                      </w:divBdr>
                    </w:div>
                  </w:divsChild>
                </w:div>
                <w:div w:id="2043095585">
                  <w:marLeft w:val="0"/>
                  <w:marRight w:val="0"/>
                  <w:marTop w:val="0"/>
                  <w:marBottom w:val="0"/>
                  <w:divBdr>
                    <w:top w:val="none" w:sz="0" w:space="0" w:color="auto"/>
                    <w:left w:val="none" w:sz="0" w:space="0" w:color="auto"/>
                    <w:bottom w:val="none" w:sz="0" w:space="0" w:color="auto"/>
                    <w:right w:val="none" w:sz="0" w:space="0" w:color="auto"/>
                  </w:divBdr>
                  <w:divsChild>
                    <w:div w:id="1404183134">
                      <w:marLeft w:val="0"/>
                      <w:marRight w:val="0"/>
                      <w:marTop w:val="0"/>
                      <w:marBottom w:val="0"/>
                      <w:divBdr>
                        <w:top w:val="none" w:sz="0" w:space="0" w:color="auto"/>
                        <w:left w:val="none" w:sz="0" w:space="0" w:color="auto"/>
                        <w:bottom w:val="none" w:sz="0" w:space="0" w:color="auto"/>
                        <w:right w:val="none" w:sz="0" w:space="0" w:color="auto"/>
                      </w:divBdr>
                    </w:div>
                    <w:div w:id="50731349">
                      <w:marLeft w:val="0"/>
                      <w:marRight w:val="0"/>
                      <w:marTop w:val="0"/>
                      <w:marBottom w:val="300"/>
                      <w:divBdr>
                        <w:top w:val="none" w:sz="0" w:space="0" w:color="auto"/>
                        <w:left w:val="none" w:sz="0" w:space="0" w:color="auto"/>
                        <w:bottom w:val="none" w:sz="0" w:space="0" w:color="auto"/>
                        <w:right w:val="none" w:sz="0" w:space="0" w:color="auto"/>
                      </w:divBdr>
                      <w:divsChild>
                        <w:div w:id="1905675002">
                          <w:marLeft w:val="0"/>
                          <w:marRight w:val="0"/>
                          <w:marTop w:val="0"/>
                          <w:marBottom w:val="0"/>
                          <w:divBdr>
                            <w:top w:val="none" w:sz="0" w:space="0" w:color="auto"/>
                            <w:left w:val="none" w:sz="0" w:space="0" w:color="auto"/>
                            <w:bottom w:val="none" w:sz="0" w:space="0" w:color="auto"/>
                            <w:right w:val="none" w:sz="0" w:space="0" w:color="auto"/>
                          </w:divBdr>
                        </w:div>
                      </w:divsChild>
                    </w:div>
                    <w:div w:id="1459033636">
                      <w:marLeft w:val="0"/>
                      <w:marRight w:val="0"/>
                      <w:marTop w:val="0"/>
                      <w:marBottom w:val="0"/>
                      <w:divBdr>
                        <w:top w:val="none" w:sz="0" w:space="0" w:color="auto"/>
                        <w:left w:val="none" w:sz="0" w:space="0" w:color="auto"/>
                        <w:bottom w:val="none" w:sz="0" w:space="0" w:color="auto"/>
                        <w:right w:val="none" w:sz="0" w:space="0" w:color="auto"/>
                      </w:divBdr>
                    </w:div>
                    <w:div w:id="477113053">
                      <w:marLeft w:val="0"/>
                      <w:marRight w:val="0"/>
                      <w:marTop w:val="0"/>
                      <w:marBottom w:val="300"/>
                      <w:divBdr>
                        <w:top w:val="none" w:sz="0" w:space="0" w:color="auto"/>
                        <w:left w:val="none" w:sz="0" w:space="0" w:color="auto"/>
                        <w:bottom w:val="none" w:sz="0" w:space="0" w:color="auto"/>
                        <w:right w:val="none" w:sz="0" w:space="0" w:color="auto"/>
                      </w:divBdr>
                      <w:divsChild>
                        <w:div w:id="611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30790">
          <w:marLeft w:val="0"/>
          <w:marRight w:val="0"/>
          <w:marTop w:val="0"/>
          <w:marBottom w:val="0"/>
          <w:divBdr>
            <w:top w:val="single" w:sz="6" w:space="0" w:color="EFEFED"/>
            <w:left w:val="none" w:sz="0" w:space="0" w:color="auto"/>
            <w:bottom w:val="none" w:sz="0" w:space="0" w:color="auto"/>
            <w:right w:val="none" w:sz="0" w:space="0" w:color="auto"/>
          </w:divBdr>
          <w:divsChild>
            <w:div w:id="1223366062">
              <w:marLeft w:val="0"/>
              <w:marRight w:val="0"/>
              <w:marTop w:val="0"/>
              <w:marBottom w:val="0"/>
              <w:divBdr>
                <w:top w:val="none" w:sz="0" w:space="0" w:color="auto"/>
                <w:left w:val="none" w:sz="0" w:space="0" w:color="auto"/>
                <w:bottom w:val="none" w:sz="0" w:space="0" w:color="auto"/>
                <w:right w:val="none" w:sz="0" w:space="0" w:color="auto"/>
              </w:divBdr>
              <w:divsChild>
                <w:div w:id="1365443472">
                  <w:marLeft w:val="0"/>
                  <w:marRight w:val="0"/>
                  <w:marTop w:val="0"/>
                  <w:marBottom w:val="0"/>
                  <w:divBdr>
                    <w:top w:val="none" w:sz="0" w:space="0" w:color="auto"/>
                    <w:left w:val="none" w:sz="0" w:space="0" w:color="auto"/>
                    <w:bottom w:val="none" w:sz="0" w:space="0" w:color="auto"/>
                    <w:right w:val="none" w:sz="0" w:space="0" w:color="auto"/>
                  </w:divBdr>
                  <w:divsChild>
                    <w:div w:id="824705891">
                      <w:marLeft w:val="0"/>
                      <w:marRight w:val="0"/>
                      <w:marTop w:val="0"/>
                      <w:marBottom w:val="0"/>
                      <w:divBdr>
                        <w:top w:val="none" w:sz="0" w:space="0" w:color="auto"/>
                        <w:left w:val="none" w:sz="0" w:space="0" w:color="auto"/>
                        <w:bottom w:val="none" w:sz="0" w:space="0" w:color="auto"/>
                        <w:right w:val="none" w:sz="0" w:space="0" w:color="auto"/>
                      </w:divBdr>
                    </w:div>
                    <w:div w:id="2129812202">
                      <w:marLeft w:val="0"/>
                      <w:marRight w:val="0"/>
                      <w:marTop w:val="0"/>
                      <w:marBottom w:val="0"/>
                      <w:divBdr>
                        <w:top w:val="none" w:sz="0" w:space="0" w:color="auto"/>
                        <w:left w:val="none" w:sz="0" w:space="0" w:color="auto"/>
                        <w:bottom w:val="none" w:sz="0" w:space="0" w:color="auto"/>
                        <w:right w:val="none" w:sz="0" w:space="0" w:color="auto"/>
                      </w:divBdr>
                    </w:div>
                    <w:div w:id="1543714782">
                      <w:marLeft w:val="0"/>
                      <w:marRight w:val="0"/>
                      <w:marTop w:val="0"/>
                      <w:marBottom w:val="0"/>
                      <w:divBdr>
                        <w:top w:val="none" w:sz="0" w:space="0" w:color="auto"/>
                        <w:left w:val="none" w:sz="0" w:space="0" w:color="auto"/>
                        <w:bottom w:val="none" w:sz="0" w:space="0" w:color="auto"/>
                        <w:right w:val="none" w:sz="0" w:space="0" w:color="auto"/>
                      </w:divBdr>
                    </w:div>
                  </w:divsChild>
                </w:div>
                <w:div w:id="472143792">
                  <w:marLeft w:val="0"/>
                  <w:marRight w:val="0"/>
                  <w:marTop w:val="0"/>
                  <w:marBottom w:val="0"/>
                  <w:divBdr>
                    <w:top w:val="none" w:sz="0" w:space="0" w:color="auto"/>
                    <w:left w:val="none" w:sz="0" w:space="0" w:color="auto"/>
                    <w:bottom w:val="none" w:sz="0" w:space="0" w:color="auto"/>
                    <w:right w:val="none" w:sz="0" w:space="0" w:color="auto"/>
                  </w:divBdr>
                  <w:divsChild>
                    <w:div w:id="1145975237">
                      <w:marLeft w:val="0"/>
                      <w:marRight w:val="0"/>
                      <w:marTop w:val="0"/>
                      <w:marBottom w:val="0"/>
                      <w:divBdr>
                        <w:top w:val="none" w:sz="0" w:space="0" w:color="auto"/>
                        <w:left w:val="none" w:sz="0" w:space="0" w:color="auto"/>
                        <w:bottom w:val="none" w:sz="0" w:space="0" w:color="auto"/>
                        <w:right w:val="none" w:sz="0" w:space="0" w:color="auto"/>
                      </w:divBdr>
                    </w:div>
                    <w:div w:id="1132140564">
                      <w:marLeft w:val="0"/>
                      <w:marRight w:val="0"/>
                      <w:marTop w:val="0"/>
                      <w:marBottom w:val="300"/>
                      <w:divBdr>
                        <w:top w:val="none" w:sz="0" w:space="0" w:color="auto"/>
                        <w:left w:val="none" w:sz="0" w:space="0" w:color="auto"/>
                        <w:bottom w:val="none" w:sz="0" w:space="0" w:color="auto"/>
                        <w:right w:val="none" w:sz="0" w:space="0" w:color="auto"/>
                      </w:divBdr>
                      <w:divsChild>
                        <w:div w:id="1804037246">
                          <w:marLeft w:val="0"/>
                          <w:marRight w:val="0"/>
                          <w:marTop w:val="0"/>
                          <w:marBottom w:val="0"/>
                          <w:divBdr>
                            <w:top w:val="none" w:sz="0" w:space="0" w:color="auto"/>
                            <w:left w:val="none" w:sz="0" w:space="0" w:color="auto"/>
                            <w:bottom w:val="none" w:sz="0" w:space="0" w:color="auto"/>
                            <w:right w:val="none" w:sz="0" w:space="0" w:color="auto"/>
                          </w:divBdr>
                        </w:div>
                      </w:divsChild>
                    </w:div>
                    <w:div w:id="432743701">
                      <w:marLeft w:val="0"/>
                      <w:marRight w:val="0"/>
                      <w:marTop w:val="0"/>
                      <w:marBottom w:val="300"/>
                      <w:divBdr>
                        <w:top w:val="none" w:sz="0" w:space="0" w:color="auto"/>
                        <w:left w:val="none" w:sz="0" w:space="0" w:color="auto"/>
                        <w:bottom w:val="none" w:sz="0" w:space="0" w:color="auto"/>
                        <w:right w:val="none" w:sz="0" w:space="0" w:color="auto"/>
                      </w:divBdr>
                      <w:divsChild>
                        <w:div w:id="1450472880">
                          <w:marLeft w:val="0"/>
                          <w:marRight w:val="0"/>
                          <w:marTop w:val="0"/>
                          <w:marBottom w:val="0"/>
                          <w:divBdr>
                            <w:top w:val="none" w:sz="0" w:space="0" w:color="auto"/>
                            <w:left w:val="none" w:sz="0" w:space="0" w:color="auto"/>
                            <w:bottom w:val="none" w:sz="0" w:space="0" w:color="auto"/>
                            <w:right w:val="none" w:sz="0" w:space="0" w:color="auto"/>
                          </w:divBdr>
                        </w:div>
                      </w:divsChild>
                    </w:div>
                    <w:div w:id="250895651">
                      <w:marLeft w:val="0"/>
                      <w:marRight w:val="0"/>
                      <w:marTop w:val="0"/>
                      <w:marBottom w:val="300"/>
                      <w:divBdr>
                        <w:top w:val="none" w:sz="0" w:space="0" w:color="auto"/>
                        <w:left w:val="none" w:sz="0" w:space="0" w:color="auto"/>
                        <w:bottom w:val="none" w:sz="0" w:space="0" w:color="auto"/>
                        <w:right w:val="none" w:sz="0" w:space="0" w:color="auto"/>
                      </w:divBdr>
                      <w:divsChild>
                        <w:div w:id="978804289">
                          <w:marLeft w:val="0"/>
                          <w:marRight w:val="0"/>
                          <w:marTop w:val="0"/>
                          <w:marBottom w:val="0"/>
                          <w:divBdr>
                            <w:top w:val="none" w:sz="0" w:space="0" w:color="auto"/>
                            <w:left w:val="none" w:sz="0" w:space="0" w:color="auto"/>
                            <w:bottom w:val="none" w:sz="0" w:space="0" w:color="auto"/>
                            <w:right w:val="none" w:sz="0" w:space="0" w:color="auto"/>
                          </w:divBdr>
                        </w:div>
                      </w:divsChild>
                    </w:div>
                    <w:div w:id="488406402">
                      <w:marLeft w:val="0"/>
                      <w:marRight w:val="0"/>
                      <w:marTop w:val="0"/>
                      <w:marBottom w:val="0"/>
                      <w:divBdr>
                        <w:top w:val="none" w:sz="0" w:space="0" w:color="auto"/>
                        <w:left w:val="none" w:sz="0" w:space="0" w:color="auto"/>
                        <w:bottom w:val="none" w:sz="0" w:space="0" w:color="auto"/>
                        <w:right w:val="none" w:sz="0" w:space="0" w:color="auto"/>
                      </w:divBdr>
                    </w:div>
                    <w:div w:id="1280575842">
                      <w:marLeft w:val="0"/>
                      <w:marRight w:val="0"/>
                      <w:marTop w:val="0"/>
                      <w:marBottom w:val="300"/>
                      <w:divBdr>
                        <w:top w:val="none" w:sz="0" w:space="0" w:color="auto"/>
                        <w:left w:val="none" w:sz="0" w:space="0" w:color="auto"/>
                        <w:bottom w:val="none" w:sz="0" w:space="0" w:color="auto"/>
                        <w:right w:val="none" w:sz="0" w:space="0" w:color="auto"/>
                      </w:divBdr>
                      <w:divsChild>
                        <w:div w:id="445779143">
                          <w:marLeft w:val="0"/>
                          <w:marRight w:val="0"/>
                          <w:marTop w:val="0"/>
                          <w:marBottom w:val="0"/>
                          <w:divBdr>
                            <w:top w:val="none" w:sz="0" w:space="0" w:color="auto"/>
                            <w:left w:val="none" w:sz="0" w:space="0" w:color="auto"/>
                            <w:bottom w:val="none" w:sz="0" w:space="0" w:color="auto"/>
                            <w:right w:val="none" w:sz="0" w:space="0" w:color="auto"/>
                          </w:divBdr>
                        </w:div>
                      </w:divsChild>
                    </w:div>
                    <w:div w:id="2015035959">
                      <w:marLeft w:val="0"/>
                      <w:marRight w:val="0"/>
                      <w:marTop w:val="0"/>
                      <w:marBottom w:val="0"/>
                      <w:divBdr>
                        <w:top w:val="none" w:sz="0" w:space="0" w:color="auto"/>
                        <w:left w:val="none" w:sz="0" w:space="0" w:color="auto"/>
                        <w:bottom w:val="none" w:sz="0" w:space="0" w:color="auto"/>
                        <w:right w:val="none" w:sz="0" w:space="0" w:color="auto"/>
                      </w:divBdr>
                    </w:div>
                    <w:div w:id="1765685176">
                      <w:marLeft w:val="0"/>
                      <w:marRight w:val="0"/>
                      <w:marTop w:val="0"/>
                      <w:marBottom w:val="300"/>
                      <w:divBdr>
                        <w:top w:val="none" w:sz="0" w:space="0" w:color="auto"/>
                        <w:left w:val="none" w:sz="0" w:space="0" w:color="auto"/>
                        <w:bottom w:val="none" w:sz="0" w:space="0" w:color="auto"/>
                        <w:right w:val="none" w:sz="0" w:space="0" w:color="auto"/>
                      </w:divBdr>
                      <w:divsChild>
                        <w:div w:id="163057037">
                          <w:marLeft w:val="0"/>
                          <w:marRight w:val="0"/>
                          <w:marTop w:val="0"/>
                          <w:marBottom w:val="0"/>
                          <w:divBdr>
                            <w:top w:val="none" w:sz="0" w:space="0" w:color="auto"/>
                            <w:left w:val="none" w:sz="0" w:space="0" w:color="auto"/>
                            <w:bottom w:val="none" w:sz="0" w:space="0" w:color="auto"/>
                            <w:right w:val="none" w:sz="0" w:space="0" w:color="auto"/>
                          </w:divBdr>
                        </w:div>
                      </w:divsChild>
                    </w:div>
                    <w:div w:id="578638187">
                      <w:marLeft w:val="0"/>
                      <w:marRight w:val="0"/>
                      <w:marTop w:val="0"/>
                      <w:marBottom w:val="0"/>
                      <w:divBdr>
                        <w:top w:val="none" w:sz="0" w:space="0" w:color="auto"/>
                        <w:left w:val="none" w:sz="0" w:space="0" w:color="auto"/>
                        <w:bottom w:val="none" w:sz="0" w:space="0" w:color="auto"/>
                        <w:right w:val="none" w:sz="0" w:space="0" w:color="auto"/>
                      </w:divBdr>
                      <w:divsChild>
                        <w:div w:id="79097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3341">
                  <w:marLeft w:val="0"/>
                  <w:marRight w:val="0"/>
                  <w:marTop w:val="0"/>
                  <w:marBottom w:val="0"/>
                  <w:divBdr>
                    <w:top w:val="none" w:sz="0" w:space="0" w:color="auto"/>
                    <w:left w:val="none" w:sz="0" w:space="0" w:color="auto"/>
                    <w:bottom w:val="none" w:sz="0" w:space="0" w:color="auto"/>
                    <w:right w:val="none" w:sz="0" w:space="0" w:color="auto"/>
                  </w:divBdr>
                  <w:divsChild>
                    <w:div w:id="671034323">
                      <w:marLeft w:val="0"/>
                      <w:marRight w:val="0"/>
                      <w:marTop w:val="0"/>
                      <w:marBottom w:val="0"/>
                      <w:divBdr>
                        <w:top w:val="none" w:sz="0" w:space="0" w:color="auto"/>
                        <w:left w:val="none" w:sz="0" w:space="0" w:color="auto"/>
                        <w:bottom w:val="none" w:sz="0" w:space="0" w:color="auto"/>
                        <w:right w:val="none" w:sz="0" w:space="0" w:color="auto"/>
                      </w:divBdr>
                    </w:div>
                    <w:div w:id="496771250">
                      <w:marLeft w:val="0"/>
                      <w:marRight w:val="0"/>
                      <w:marTop w:val="0"/>
                      <w:marBottom w:val="300"/>
                      <w:divBdr>
                        <w:top w:val="none" w:sz="0" w:space="0" w:color="auto"/>
                        <w:left w:val="none" w:sz="0" w:space="0" w:color="auto"/>
                        <w:bottom w:val="none" w:sz="0" w:space="0" w:color="auto"/>
                        <w:right w:val="none" w:sz="0" w:space="0" w:color="auto"/>
                      </w:divBdr>
                      <w:divsChild>
                        <w:div w:id="16675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959743">
          <w:marLeft w:val="0"/>
          <w:marRight w:val="0"/>
          <w:marTop w:val="0"/>
          <w:marBottom w:val="0"/>
          <w:divBdr>
            <w:top w:val="single" w:sz="6" w:space="0" w:color="EFEFED"/>
            <w:left w:val="none" w:sz="0" w:space="0" w:color="auto"/>
            <w:bottom w:val="none" w:sz="0" w:space="0" w:color="auto"/>
            <w:right w:val="none" w:sz="0" w:space="0" w:color="auto"/>
          </w:divBdr>
          <w:divsChild>
            <w:div w:id="1956718186">
              <w:marLeft w:val="0"/>
              <w:marRight w:val="0"/>
              <w:marTop w:val="0"/>
              <w:marBottom w:val="0"/>
              <w:divBdr>
                <w:top w:val="none" w:sz="0" w:space="0" w:color="auto"/>
                <w:left w:val="none" w:sz="0" w:space="0" w:color="auto"/>
                <w:bottom w:val="none" w:sz="0" w:space="0" w:color="auto"/>
                <w:right w:val="none" w:sz="0" w:space="0" w:color="auto"/>
              </w:divBdr>
              <w:divsChild>
                <w:div w:id="1163280523">
                  <w:marLeft w:val="0"/>
                  <w:marRight w:val="0"/>
                  <w:marTop w:val="0"/>
                  <w:marBottom w:val="0"/>
                  <w:divBdr>
                    <w:top w:val="none" w:sz="0" w:space="0" w:color="auto"/>
                    <w:left w:val="none" w:sz="0" w:space="0" w:color="auto"/>
                    <w:bottom w:val="none" w:sz="0" w:space="0" w:color="auto"/>
                    <w:right w:val="none" w:sz="0" w:space="0" w:color="auto"/>
                  </w:divBdr>
                  <w:divsChild>
                    <w:div w:id="2090690753">
                      <w:marLeft w:val="0"/>
                      <w:marRight w:val="0"/>
                      <w:marTop w:val="0"/>
                      <w:marBottom w:val="0"/>
                      <w:divBdr>
                        <w:top w:val="none" w:sz="0" w:space="0" w:color="auto"/>
                        <w:left w:val="none" w:sz="0" w:space="0" w:color="auto"/>
                        <w:bottom w:val="none" w:sz="0" w:space="0" w:color="auto"/>
                        <w:right w:val="none" w:sz="0" w:space="0" w:color="auto"/>
                      </w:divBdr>
                    </w:div>
                    <w:div w:id="1326975235">
                      <w:marLeft w:val="0"/>
                      <w:marRight w:val="0"/>
                      <w:marTop w:val="0"/>
                      <w:marBottom w:val="0"/>
                      <w:divBdr>
                        <w:top w:val="none" w:sz="0" w:space="0" w:color="auto"/>
                        <w:left w:val="none" w:sz="0" w:space="0" w:color="auto"/>
                        <w:bottom w:val="none" w:sz="0" w:space="0" w:color="auto"/>
                        <w:right w:val="none" w:sz="0" w:space="0" w:color="auto"/>
                      </w:divBdr>
                    </w:div>
                  </w:divsChild>
                </w:div>
                <w:div w:id="84424406">
                  <w:marLeft w:val="0"/>
                  <w:marRight w:val="0"/>
                  <w:marTop w:val="0"/>
                  <w:marBottom w:val="0"/>
                  <w:divBdr>
                    <w:top w:val="none" w:sz="0" w:space="0" w:color="auto"/>
                    <w:left w:val="none" w:sz="0" w:space="0" w:color="auto"/>
                    <w:bottom w:val="none" w:sz="0" w:space="0" w:color="auto"/>
                    <w:right w:val="none" w:sz="0" w:space="0" w:color="auto"/>
                  </w:divBdr>
                  <w:divsChild>
                    <w:div w:id="1000079768">
                      <w:marLeft w:val="0"/>
                      <w:marRight w:val="0"/>
                      <w:marTop w:val="0"/>
                      <w:marBottom w:val="0"/>
                      <w:divBdr>
                        <w:top w:val="none" w:sz="0" w:space="0" w:color="auto"/>
                        <w:left w:val="none" w:sz="0" w:space="0" w:color="auto"/>
                        <w:bottom w:val="none" w:sz="0" w:space="0" w:color="auto"/>
                        <w:right w:val="none" w:sz="0" w:space="0" w:color="auto"/>
                      </w:divBdr>
                    </w:div>
                    <w:div w:id="875046219">
                      <w:marLeft w:val="0"/>
                      <w:marRight w:val="0"/>
                      <w:marTop w:val="0"/>
                      <w:marBottom w:val="0"/>
                      <w:divBdr>
                        <w:top w:val="none" w:sz="0" w:space="0" w:color="auto"/>
                        <w:left w:val="none" w:sz="0" w:space="0" w:color="auto"/>
                        <w:bottom w:val="none" w:sz="0" w:space="0" w:color="auto"/>
                        <w:right w:val="none" w:sz="0" w:space="0" w:color="auto"/>
                      </w:divBdr>
                    </w:div>
                    <w:div w:id="1250852473">
                      <w:marLeft w:val="0"/>
                      <w:marRight w:val="0"/>
                      <w:marTop w:val="0"/>
                      <w:marBottom w:val="0"/>
                      <w:divBdr>
                        <w:top w:val="none" w:sz="0" w:space="0" w:color="auto"/>
                        <w:left w:val="none" w:sz="0" w:space="0" w:color="auto"/>
                        <w:bottom w:val="none" w:sz="0" w:space="0" w:color="auto"/>
                        <w:right w:val="none" w:sz="0" w:space="0" w:color="auto"/>
                      </w:divBdr>
                    </w:div>
                  </w:divsChild>
                </w:div>
                <w:div w:id="1591115604">
                  <w:marLeft w:val="0"/>
                  <w:marRight w:val="0"/>
                  <w:marTop w:val="0"/>
                  <w:marBottom w:val="0"/>
                  <w:divBdr>
                    <w:top w:val="none" w:sz="0" w:space="0" w:color="auto"/>
                    <w:left w:val="none" w:sz="0" w:space="0" w:color="auto"/>
                    <w:bottom w:val="none" w:sz="0" w:space="0" w:color="auto"/>
                    <w:right w:val="none" w:sz="0" w:space="0" w:color="auto"/>
                  </w:divBdr>
                  <w:divsChild>
                    <w:div w:id="1318221286">
                      <w:marLeft w:val="0"/>
                      <w:marRight w:val="0"/>
                      <w:marTop w:val="0"/>
                      <w:marBottom w:val="0"/>
                      <w:divBdr>
                        <w:top w:val="none" w:sz="0" w:space="0" w:color="auto"/>
                        <w:left w:val="none" w:sz="0" w:space="0" w:color="auto"/>
                        <w:bottom w:val="none" w:sz="0" w:space="0" w:color="auto"/>
                        <w:right w:val="none" w:sz="0" w:space="0" w:color="auto"/>
                      </w:divBdr>
                    </w:div>
                    <w:div w:id="3864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366754">
          <w:marLeft w:val="0"/>
          <w:marRight w:val="0"/>
          <w:marTop w:val="0"/>
          <w:marBottom w:val="0"/>
          <w:divBdr>
            <w:top w:val="single" w:sz="6" w:space="0" w:color="EFEFED"/>
            <w:left w:val="none" w:sz="0" w:space="0" w:color="auto"/>
            <w:bottom w:val="none" w:sz="0" w:space="0" w:color="auto"/>
            <w:right w:val="none" w:sz="0" w:space="0" w:color="auto"/>
          </w:divBdr>
          <w:divsChild>
            <w:div w:id="405498318">
              <w:marLeft w:val="0"/>
              <w:marRight w:val="0"/>
              <w:marTop w:val="0"/>
              <w:marBottom w:val="0"/>
              <w:divBdr>
                <w:top w:val="none" w:sz="0" w:space="0" w:color="auto"/>
                <w:left w:val="none" w:sz="0" w:space="0" w:color="auto"/>
                <w:bottom w:val="none" w:sz="0" w:space="0" w:color="auto"/>
                <w:right w:val="none" w:sz="0" w:space="0" w:color="auto"/>
              </w:divBdr>
              <w:divsChild>
                <w:div w:id="197550138">
                  <w:marLeft w:val="0"/>
                  <w:marRight w:val="0"/>
                  <w:marTop w:val="0"/>
                  <w:marBottom w:val="0"/>
                  <w:divBdr>
                    <w:top w:val="none" w:sz="0" w:space="0" w:color="auto"/>
                    <w:left w:val="none" w:sz="0" w:space="0" w:color="auto"/>
                    <w:bottom w:val="none" w:sz="0" w:space="0" w:color="auto"/>
                    <w:right w:val="none" w:sz="0" w:space="0" w:color="auto"/>
                  </w:divBdr>
                  <w:divsChild>
                    <w:div w:id="1087000820">
                      <w:marLeft w:val="0"/>
                      <w:marRight w:val="0"/>
                      <w:marTop w:val="0"/>
                      <w:marBottom w:val="0"/>
                      <w:divBdr>
                        <w:top w:val="none" w:sz="0" w:space="0" w:color="auto"/>
                        <w:left w:val="none" w:sz="0" w:space="0" w:color="auto"/>
                        <w:bottom w:val="none" w:sz="0" w:space="0" w:color="auto"/>
                        <w:right w:val="none" w:sz="0" w:space="0" w:color="auto"/>
                      </w:divBdr>
                    </w:div>
                    <w:div w:id="903219007">
                      <w:marLeft w:val="0"/>
                      <w:marRight w:val="0"/>
                      <w:marTop w:val="0"/>
                      <w:marBottom w:val="0"/>
                      <w:divBdr>
                        <w:top w:val="none" w:sz="0" w:space="0" w:color="auto"/>
                        <w:left w:val="none" w:sz="0" w:space="0" w:color="auto"/>
                        <w:bottom w:val="none" w:sz="0" w:space="0" w:color="auto"/>
                        <w:right w:val="none" w:sz="0" w:space="0" w:color="auto"/>
                      </w:divBdr>
                    </w:div>
                    <w:div w:id="2039772755">
                      <w:marLeft w:val="0"/>
                      <w:marRight w:val="0"/>
                      <w:marTop w:val="0"/>
                      <w:marBottom w:val="0"/>
                      <w:divBdr>
                        <w:top w:val="none" w:sz="0" w:space="0" w:color="auto"/>
                        <w:left w:val="none" w:sz="0" w:space="0" w:color="auto"/>
                        <w:bottom w:val="none" w:sz="0" w:space="0" w:color="auto"/>
                        <w:right w:val="none" w:sz="0" w:space="0" w:color="auto"/>
                      </w:divBdr>
                    </w:div>
                  </w:divsChild>
                </w:div>
                <w:div w:id="443548575">
                  <w:marLeft w:val="0"/>
                  <w:marRight w:val="0"/>
                  <w:marTop w:val="0"/>
                  <w:marBottom w:val="0"/>
                  <w:divBdr>
                    <w:top w:val="none" w:sz="0" w:space="0" w:color="auto"/>
                    <w:left w:val="none" w:sz="0" w:space="0" w:color="auto"/>
                    <w:bottom w:val="none" w:sz="0" w:space="0" w:color="auto"/>
                    <w:right w:val="none" w:sz="0" w:space="0" w:color="auto"/>
                  </w:divBdr>
                  <w:divsChild>
                    <w:div w:id="980764912">
                      <w:marLeft w:val="0"/>
                      <w:marRight w:val="0"/>
                      <w:marTop w:val="0"/>
                      <w:marBottom w:val="0"/>
                      <w:divBdr>
                        <w:top w:val="none" w:sz="0" w:space="0" w:color="auto"/>
                        <w:left w:val="none" w:sz="0" w:space="0" w:color="auto"/>
                        <w:bottom w:val="none" w:sz="0" w:space="0" w:color="auto"/>
                        <w:right w:val="none" w:sz="0" w:space="0" w:color="auto"/>
                      </w:divBdr>
                    </w:div>
                    <w:div w:id="1435174011">
                      <w:marLeft w:val="0"/>
                      <w:marRight w:val="0"/>
                      <w:marTop w:val="0"/>
                      <w:marBottom w:val="300"/>
                      <w:divBdr>
                        <w:top w:val="none" w:sz="0" w:space="0" w:color="auto"/>
                        <w:left w:val="none" w:sz="0" w:space="0" w:color="auto"/>
                        <w:bottom w:val="none" w:sz="0" w:space="0" w:color="auto"/>
                        <w:right w:val="none" w:sz="0" w:space="0" w:color="auto"/>
                      </w:divBdr>
                      <w:divsChild>
                        <w:div w:id="1275013782">
                          <w:marLeft w:val="0"/>
                          <w:marRight w:val="0"/>
                          <w:marTop w:val="0"/>
                          <w:marBottom w:val="0"/>
                          <w:divBdr>
                            <w:top w:val="none" w:sz="0" w:space="0" w:color="auto"/>
                            <w:left w:val="none" w:sz="0" w:space="0" w:color="auto"/>
                            <w:bottom w:val="none" w:sz="0" w:space="0" w:color="auto"/>
                            <w:right w:val="none" w:sz="0" w:space="0" w:color="auto"/>
                          </w:divBdr>
                        </w:div>
                      </w:divsChild>
                    </w:div>
                    <w:div w:id="1859074507">
                      <w:marLeft w:val="0"/>
                      <w:marRight w:val="0"/>
                      <w:marTop w:val="0"/>
                      <w:marBottom w:val="0"/>
                      <w:divBdr>
                        <w:top w:val="none" w:sz="0" w:space="0" w:color="auto"/>
                        <w:left w:val="none" w:sz="0" w:space="0" w:color="auto"/>
                        <w:bottom w:val="none" w:sz="0" w:space="0" w:color="auto"/>
                        <w:right w:val="none" w:sz="0" w:space="0" w:color="auto"/>
                      </w:divBdr>
                    </w:div>
                    <w:div w:id="1887254793">
                      <w:marLeft w:val="0"/>
                      <w:marRight w:val="0"/>
                      <w:marTop w:val="0"/>
                      <w:marBottom w:val="300"/>
                      <w:divBdr>
                        <w:top w:val="none" w:sz="0" w:space="0" w:color="auto"/>
                        <w:left w:val="none" w:sz="0" w:space="0" w:color="auto"/>
                        <w:bottom w:val="none" w:sz="0" w:space="0" w:color="auto"/>
                        <w:right w:val="none" w:sz="0" w:space="0" w:color="auto"/>
                      </w:divBdr>
                      <w:divsChild>
                        <w:div w:id="12714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9719">
                  <w:marLeft w:val="0"/>
                  <w:marRight w:val="0"/>
                  <w:marTop w:val="0"/>
                  <w:marBottom w:val="0"/>
                  <w:divBdr>
                    <w:top w:val="none" w:sz="0" w:space="0" w:color="auto"/>
                    <w:left w:val="none" w:sz="0" w:space="0" w:color="auto"/>
                    <w:bottom w:val="none" w:sz="0" w:space="0" w:color="auto"/>
                    <w:right w:val="none" w:sz="0" w:space="0" w:color="auto"/>
                  </w:divBdr>
                  <w:divsChild>
                    <w:div w:id="1659773763">
                      <w:marLeft w:val="0"/>
                      <w:marRight w:val="0"/>
                      <w:marTop w:val="0"/>
                      <w:marBottom w:val="0"/>
                      <w:divBdr>
                        <w:top w:val="none" w:sz="0" w:space="0" w:color="auto"/>
                        <w:left w:val="none" w:sz="0" w:space="0" w:color="auto"/>
                        <w:bottom w:val="none" w:sz="0" w:space="0" w:color="auto"/>
                        <w:right w:val="none" w:sz="0" w:space="0" w:color="auto"/>
                      </w:divBdr>
                    </w:div>
                    <w:div w:id="1519731699">
                      <w:marLeft w:val="0"/>
                      <w:marRight w:val="0"/>
                      <w:marTop w:val="0"/>
                      <w:marBottom w:val="0"/>
                      <w:divBdr>
                        <w:top w:val="none" w:sz="0" w:space="0" w:color="auto"/>
                        <w:left w:val="none" w:sz="0" w:space="0" w:color="auto"/>
                        <w:bottom w:val="none" w:sz="0" w:space="0" w:color="auto"/>
                        <w:right w:val="none" w:sz="0" w:space="0" w:color="auto"/>
                      </w:divBdr>
                    </w:div>
                    <w:div w:id="490104752">
                      <w:marLeft w:val="0"/>
                      <w:marRight w:val="0"/>
                      <w:marTop w:val="0"/>
                      <w:marBottom w:val="0"/>
                      <w:divBdr>
                        <w:top w:val="none" w:sz="0" w:space="0" w:color="auto"/>
                        <w:left w:val="none" w:sz="0" w:space="0" w:color="auto"/>
                        <w:bottom w:val="none" w:sz="0" w:space="0" w:color="auto"/>
                        <w:right w:val="none" w:sz="0" w:space="0" w:color="auto"/>
                      </w:divBdr>
                      <w:divsChild>
                        <w:div w:id="166766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46024">
          <w:marLeft w:val="0"/>
          <w:marRight w:val="0"/>
          <w:marTop w:val="0"/>
          <w:marBottom w:val="0"/>
          <w:divBdr>
            <w:top w:val="single" w:sz="6" w:space="0" w:color="EFEFED"/>
            <w:left w:val="none" w:sz="0" w:space="0" w:color="auto"/>
            <w:bottom w:val="none" w:sz="0" w:space="0" w:color="auto"/>
            <w:right w:val="none" w:sz="0" w:space="0" w:color="auto"/>
          </w:divBdr>
          <w:divsChild>
            <w:div w:id="1066801865">
              <w:marLeft w:val="0"/>
              <w:marRight w:val="0"/>
              <w:marTop w:val="0"/>
              <w:marBottom w:val="0"/>
              <w:divBdr>
                <w:top w:val="none" w:sz="0" w:space="0" w:color="auto"/>
                <w:left w:val="none" w:sz="0" w:space="0" w:color="auto"/>
                <w:bottom w:val="none" w:sz="0" w:space="0" w:color="auto"/>
                <w:right w:val="none" w:sz="0" w:space="0" w:color="auto"/>
              </w:divBdr>
              <w:divsChild>
                <w:div w:id="1071923148">
                  <w:marLeft w:val="0"/>
                  <w:marRight w:val="0"/>
                  <w:marTop w:val="0"/>
                  <w:marBottom w:val="0"/>
                  <w:divBdr>
                    <w:top w:val="none" w:sz="0" w:space="0" w:color="auto"/>
                    <w:left w:val="none" w:sz="0" w:space="0" w:color="auto"/>
                    <w:bottom w:val="none" w:sz="0" w:space="0" w:color="auto"/>
                    <w:right w:val="none" w:sz="0" w:space="0" w:color="auto"/>
                  </w:divBdr>
                </w:div>
                <w:div w:id="54133005">
                  <w:marLeft w:val="0"/>
                  <w:marRight w:val="0"/>
                  <w:marTop w:val="0"/>
                  <w:marBottom w:val="0"/>
                  <w:divBdr>
                    <w:top w:val="none" w:sz="0" w:space="0" w:color="auto"/>
                    <w:left w:val="none" w:sz="0" w:space="0" w:color="auto"/>
                    <w:bottom w:val="none" w:sz="0" w:space="0" w:color="auto"/>
                    <w:right w:val="none" w:sz="0" w:space="0" w:color="auto"/>
                  </w:divBdr>
                </w:div>
                <w:div w:id="1962416498">
                  <w:marLeft w:val="0"/>
                  <w:marRight w:val="0"/>
                  <w:marTop w:val="0"/>
                  <w:marBottom w:val="300"/>
                  <w:divBdr>
                    <w:top w:val="none" w:sz="0" w:space="0" w:color="auto"/>
                    <w:left w:val="none" w:sz="0" w:space="0" w:color="auto"/>
                    <w:bottom w:val="none" w:sz="0" w:space="0" w:color="auto"/>
                    <w:right w:val="none" w:sz="0" w:space="0" w:color="auto"/>
                  </w:divBdr>
                  <w:divsChild>
                    <w:div w:id="1573661372">
                      <w:marLeft w:val="0"/>
                      <w:marRight w:val="0"/>
                      <w:marTop w:val="0"/>
                      <w:marBottom w:val="0"/>
                      <w:divBdr>
                        <w:top w:val="none" w:sz="0" w:space="0" w:color="auto"/>
                        <w:left w:val="none" w:sz="0" w:space="0" w:color="auto"/>
                        <w:bottom w:val="none" w:sz="0" w:space="0" w:color="auto"/>
                        <w:right w:val="none" w:sz="0" w:space="0" w:color="auto"/>
                      </w:divBdr>
                    </w:div>
                  </w:divsChild>
                </w:div>
                <w:div w:id="1218393364">
                  <w:marLeft w:val="0"/>
                  <w:marRight w:val="0"/>
                  <w:marTop w:val="0"/>
                  <w:marBottom w:val="0"/>
                  <w:divBdr>
                    <w:top w:val="none" w:sz="0" w:space="0" w:color="auto"/>
                    <w:left w:val="none" w:sz="0" w:space="0" w:color="auto"/>
                    <w:bottom w:val="none" w:sz="0" w:space="0" w:color="auto"/>
                    <w:right w:val="none" w:sz="0" w:space="0" w:color="auto"/>
                  </w:divBdr>
                </w:div>
                <w:div w:id="122161625">
                  <w:marLeft w:val="0"/>
                  <w:marRight w:val="0"/>
                  <w:marTop w:val="0"/>
                  <w:marBottom w:val="300"/>
                  <w:divBdr>
                    <w:top w:val="none" w:sz="0" w:space="0" w:color="auto"/>
                    <w:left w:val="none" w:sz="0" w:space="0" w:color="auto"/>
                    <w:bottom w:val="none" w:sz="0" w:space="0" w:color="auto"/>
                    <w:right w:val="none" w:sz="0" w:space="0" w:color="auto"/>
                  </w:divBdr>
                  <w:divsChild>
                    <w:div w:id="1787460790">
                      <w:marLeft w:val="0"/>
                      <w:marRight w:val="0"/>
                      <w:marTop w:val="0"/>
                      <w:marBottom w:val="0"/>
                      <w:divBdr>
                        <w:top w:val="none" w:sz="0" w:space="0" w:color="auto"/>
                        <w:left w:val="none" w:sz="0" w:space="0" w:color="auto"/>
                        <w:bottom w:val="none" w:sz="0" w:space="0" w:color="auto"/>
                        <w:right w:val="none" w:sz="0" w:space="0" w:color="auto"/>
                      </w:divBdr>
                    </w:div>
                  </w:divsChild>
                </w:div>
                <w:div w:id="1326277568">
                  <w:marLeft w:val="0"/>
                  <w:marRight w:val="0"/>
                  <w:marTop w:val="0"/>
                  <w:marBottom w:val="0"/>
                  <w:divBdr>
                    <w:top w:val="none" w:sz="0" w:space="0" w:color="auto"/>
                    <w:left w:val="none" w:sz="0" w:space="0" w:color="auto"/>
                    <w:bottom w:val="none" w:sz="0" w:space="0" w:color="auto"/>
                    <w:right w:val="none" w:sz="0" w:space="0" w:color="auto"/>
                  </w:divBdr>
                </w:div>
                <w:div w:id="1479684976">
                  <w:marLeft w:val="0"/>
                  <w:marRight w:val="0"/>
                  <w:marTop w:val="0"/>
                  <w:marBottom w:val="300"/>
                  <w:divBdr>
                    <w:top w:val="none" w:sz="0" w:space="0" w:color="auto"/>
                    <w:left w:val="none" w:sz="0" w:space="0" w:color="auto"/>
                    <w:bottom w:val="none" w:sz="0" w:space="0" w:color="auto"/>
                    <w:right w:val="none" w:sz="0" w:space="0" w:color="auto"/>
                  </w:divBdr>
                  <w:divsChild>
                    <w:div w:id="1474298569">
                      <w:marLeft w:val="0"/>
                      <w:marRight w:val="0"/>
                      <w:marTop w:val="0"/>
                      <w:marBottom w:val="0"/>
                      <w:divBdr>
                        <w:top w:val="none" w:sz="0" w:space="0" w:color="auto"/>
                        <w:left w:val="none" w:sz="0" w:space="0" w:color="auto"/>
                        <w:bottom w:val="none" w:sz="0" w:space="0" w:color="auto"/>
                        <w:right w:val="none" w:sz="0" w:space="0" w:color="auto"/>
                      </w:divBdr>
                    </w:div>
                  </w:divsChild>
                </w:div>
                <w:div w:id="15659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5721">
          <w:marLeft w:val="0"/>
          <w:marRight w:val="0"/>
          <w:marTop w:val="0"/>
          <w:marBottom w:val="0"/>
          <w:divBdr>
            <w:top w:val="single" w:sz="6" w:space="0" w:color="EFEFED"/>
            <w:left w:val="none" w:sz="0" w:space="0" w:color="auto"/>
            <w:bottom w:val="none" w:sz="0" w:space="0" w:color="auto"/>
            <w:right w:val="none" w:sz="0" w:space="0" w:color="auto"/>
          </w:divBdr>
          <w:divsChild>
            <w:div w:id="718240027">
              <w:marLeft w:val="0"/>
              <w:marRight w:val="0"/>
              <w:marTop w:val="0"/>
              <w:marBottom w:val="0"/>
              <w:divBdr>
                <w:top w:val="none" w:sz="0" w:space="0" w:color="auto"/>
                <w:left w:val="none" w:sz="0" w:space="0" w:color="auto"/>
                <w:bottom w:val="none" w:sz="0" w:space="0" w:color="auto"/>
                <w:right w:val="none" w:sz="0" w:space="0" w:color="auto"/>
              </w:divBdr>
              <w:divsChild>
                <w:div w:id="363597549">
                  <w:marLeft w:val="0"/>
                  <w:marRight w:val="0"/>
                  <w:marTop w:val="0"/>
                  <w:marBottom w:val="0"/>
                  <w:divBdr>
                    <w:top w:val="none" w:sz="0" w:space="0" w:color="auto"/>
                    <w:left w:val="none" w:sz="0" w:space="0" w:color="auto"/>
                    <w:bottom w:val="none" w:sz="0" w:space="0" w:color="auto"/>
                    <w:right w:val="none" w:sz="0" w:space="0" w:color="auto"/>
                  </w:divBdr>
                  <w:divsChild>
                    <w:div w:id="1022824500">
                      <w:marLeft w:val="0"/>
                      <w:marRight w:val="0"/>
                      <w:marTop w:val="0"/>
                      <w:marBottom w:val="0"/>
                      <w:divBdr>
                        <w:top w:val="none" w:sz="0" w:space="0" w:color="auto"/>
                        <w:left w:val="none" w:sz="0" w:space="0" w:color="auto"/>
                        <w:bottom w:val="none" w:sz="0" w:space="0" w:color="auto"/>
                        <w:right w:val="none" w:sz="0" w:space="0" w:color="auto"/>
                      </w:divBdr>
                    </w:div>
                    <w:div w:id="897859506">
                      <w:marLeft w:val="0"/>
                      <w:marRight w:val="0"/>
                      <w:marTop w:val="0"/>
                      <w:marBottom w:val="0"/>
                      <w:divBdr>
                        <w:top w:val="none" w:sz="0" w:space="0" w:color="auto"/>
                        <w:left w:val="none" w:sz="0" w:space="0" w:color="auto"/>
                        <w:bottom w:val="none" w:sz="0" w:space="0" w:color="auto"/>
                        <w:right w:val="none" w:sz="0" w:space="0" w:color="auto"/>
                      </w:divBdr>
                    </w:div>
                    <w:div w:id="5560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07684">
      <w:bodyDiv w:val="1"/>
      <w:marLeft w:val="0"/>
      <w:marRight w:val="0"/>
      <w:marTop w:val="0"/>
      <w:marBottom w:val="0"/>
      <w:divBdr>
        <w:top w:val="none" w:sz="0" w:space="0" w:color="auto"/>
        <w:left w:val="none" w:sz="0" w:space="0" w:color="auto"/>
        <w:bottom w:val="none" w:sz="0" w:space="0" w:color="auto"/>
        <w:right w:val="none" w:sz="0" w:space="0" w:color="auto"/>
      </w:divBdr>
      <w:divsChild>
        <w:div w:id="1559245245">
          <w:marLeft w:val="0"/>
          <w:marRight w:val="0"/>
          <w:marTop w:val="0"/>
          <w:marBottom w:val="0"/>
          <w:divBdr>
            <w:top w:val="none" w:sz="0" w:space="0" w:color="auto"/>
            <w:left w:val="none" w:sz="0" w:space="0" w:color="auto"/>
            <w:bottom w:val="none" w:sz="0" w:space="0" w:color="auto"/>
            <w:right w:val="none" w:sz="0" w:space="0" w:color="auto"/>
          </w:divBdr>
          <w:divsChild>
            <w:div w:id="190536322">
              <w:marLeft w:val="0"/>
              <w:marRight w:val="0"/>
              <w:marTop w:val="0"/>
              <w:marBottom w:val="0"/>
              <w:divBdr>
                <w:top w:val="none" w:sz="0" w:space="0" w:color="auto"/>
                <w:left w:val="none" w:sz="0" w:space="0" w:color="auto"/>
                <w:bottom w:val="none" w:sz="0" w:space="0" w:color="auto"/>
                <w:right w:val="none" w:sz="0" w:space="0" w:color="auto"/>
              </w:divBdr>
            </w:div>
          </w:divsChild>
        </w:div>
        <w:div w:id="318119228">
          <w:marLeft w:val="0"/>
          <w:marRight w:val="0"/>
          <w:marTop w:val="0"/>
          <w:marBottom w:val="0"/>
          <w:divBdr>
            <w:top w:val="none" w:sz="0" w:space="0" w:color="auto"/>
            <w:left w:val="none" w:sz="0" w:space="0" w:color="auto"/>
            <w:bottom w:val="none" w:sz="0" w:space="0" w:color="auto"/>
            <w:right w:val="none" w:sz="0" w:space="0" w:color="auto"/>
          </w:divBdr>
          <w:divsChild>
            <w:div w:id="747924037">
              <w:marLeft w:val="0"/>
              <w:marRight w:val="0"/>
              <w:marTop w:val="0"/>
              <w:marBottom w:val="0"/>
              <w:divBdr>
                <w:top w:val="none" w:sz="0" w:space="0" w:color="auto"/>
                <w:left w:val="none" w:sz="0" w:space="0" w:color="auto"/>
                <w:bottom w:val="none" w:sz="0" w:space="0" w:color="auto"/>
                <w:right w:val="none" w:sz="0" w:space="0" w:color="auto"/>
              </w:divBdr>
            </w:div>
            <w:div w:id="92677780">
              <w:marLeft w:val="0"/>
              <w:marRight w:val="0"/>
              <w:marTop w:val="0"/>
              <w:marBottom w:val="0"/>
              <w:divBdr>
                <w:top w:val="none" w:sz="0" w:space="0" w:color="auto"/>
                <w:left w:val="none" w:sz="0" w:space="0" w:color="auto"/>
                <w:bottom w:val="none" w:sz="0" w:space="0" w:color="auto"/>
                <w:right w:val="none" w:sz="0" w:space="0" w:color="auto"/>
              </w:divBdr>
            </w:div>
            <w:div w:id="884831502">
              <w:marLeft w:val="0"/>
              <w:marRight w:val="0"/>
              <w:marTop w:val="0"/>
              <w:marBottom w:val="300"/>
              <w:divBdr>
                <w:top w:val="none" w:sz="0" w:space="0" w:color="auto"/>
                <w:left w:val="none" w:sz="0" w:space="0" w:color="auto"/>
                <w:bottom w:val="none" w:sz="0" w:space="0" w:color="auto"/>
                <w:right w:val="none" w:sz="0" w:space="0" w:color="auto"/>
              </w:divBdr>
              <w:divsChild>
                <w:div w:id="61022582">
                  <w:marLeft w:val="0"/>
                  <w:marRight w:val="0"/>
                  <w:marTop w:val="0"/>
                  <w:marBottom w:val="0"/>
                  <w:divBdr>
                    <w:top w:val="none" w:sz="0" w:space="0" w:color="auto"/>
                    <w:left w:val="none" w:sz="0" w:space="0" w:color="auto"/>
                    <w:bottom w:val="none" w:sz="0" w:space="0" w:color="auto"/>
                    <w:right w:val="none" w:sz="0" w:space="0" w:color="auto"/>
                  </w:divBdr>
                </w:div>
              </w:divsChild>
            </w:div>
            <w:div w:id="846333866">
              <w:marLeft w:val="0"/>
              <w:marRight w:val="0"/>
              <w:marTop w:val="0"/>
              <w:marBottom w:val="0"/>
              <w:divBdr>
                <w:top w:val="none" w:sz="0" w:space="0" w:color="auto"/>
                <w:left w:val="none" w:sz="0" w:space="0" w:color="auto"/>
                <w:bottom w:val="none" w:sz="0" w:space="0" w:color="auto"/>
                <w:right w:val="none" w:sz="0" w:space="0" w:color="auto"/>
              </w:divBdr>
            </w:div>
          </w:divsChild>
        </w:div>
        <w:div w:id="962031877">
          <w:marLeft w:val="0"/>
          <w:marRight w:val="0"/>
          <w:marTop w:val="0"/>
          <w:marBottom w:val="0"/>
          <w:divBdr>
            <w:top w:val="none" w:sz="0" w:space="0" w:color="auto"/>
            <w:left w:val="none" w:sz="0" w:space="0" w:color="auto"/>
            <w:bottom w:val="none" w:sz="0" w:space="0" w:color="auto"/>
            <w:right w:val="none" w:sz="0" w:space="0" w:color="auto"/>
          </w:divBdr>
          <w:divsChild>
            <w:div w:id="458454271">
              <w:marLeft w:val="0"/>
              <w:marRight w:val="0"/>
              <w:marTop w:val="0"/>
              <w:marBottom w:val="0"/>
              <w:divBdr>
                <w:top w:val="none" w:sz="0" w:space="0" w:color="auto"/>
                <w:left w:val="none" w:sz="0" w:space="0" w:color="auto"/>
                <w:bottom w:val="none" w:sz="0" w:space="0" w:color="auto"/>
                <w:right w:val="none" w:sz="0" w:space="0" w:color="auto"/>
              </w:divBdr>
            </w:div>
            <w:div w:id="780223635">
              <w:marLeft w:val="0"/>
              <w:marRight w:val="0"/>
              <w:marTop w:val="0"/>
              <w:marBottom w:val="300"/>
              <w:divBdr>
                <w:top w:val="none" w:sz="0" w:space="0" w:color="auto"/>
                <w:left w:val="none" w:sz="0" w:space="0" w:color="auto"/>
                <w:bottom w:val="none" w:sz="0" w:space="0" w:color="auto"/>
                <w:right w:val="none" w:sz="0" w:space="0" w:color="auto"/>
              </w:divBdr>
              <w:divsChild>
                <w:div w:id="2099667696">
                  <w:marLeft w:val="0"/>
                  <w:marRight w:val="0"/>
                  <w:marTop w:val="0"/>
                  <w:marBottom w:val="0"/>
                  <w:divBdr>
                    <w:top w:val="none" w:sz="0" w:space="0" w:color="auto"/>
                    <w:left w:val="none" w:sz="0" w:space="0" w:color="auto"/>
                    <w:bottom w:val="none" w:sz="0" w:space="0" w:color="auto"/>
                    <w:right w:val="none" w:sz="0" w:space="0" w:color="auto"/>
                  </w:divBdr>
                </w:div>
              </w:divsChild>
            </w:div>
            <w:div w:id="1229148294">
              <w:marLeft w:val="0"/>
              <w:marRight w:val="0"/>
              <w:marTop w:val="0"/>
              <w:marBottom w:val="0"/>
              <w:divBdr>
                <w:top w:val="none" w:sz="0" w:space="0" w:color="auto"/>
                <w:left w:val="none" w:sz="0" w:space="0" w:color="auto"/>
                <w:bottom w:val="none" w:sz="0" w:space="0" w:color="auto"/>
                <w:right w:val="none" w:sz="0" w:space="0" w:color="auto"/>
              </w:divBdr>
            </w:div>
          </w:divsChild>
        </w:div>
        <w:div w:id="557400769">
          <w:marLeft w:val="0"/>
          <w:marRight w:val="0"/>
          <w:marTop w:val="0"/>
          <w:marBottom w:val="0"/>
          <w:divBdr>
            <w:top w:val="none" w:sz="0" w:space="0" w:color="auto"/>
            <w:left w:val="none" w:sz="0" w:space="0" w:color="auto"/>
            <w:bottom w:val="none" w:sz="0" w:space="0" w:color="auto"/>
            <w:right w:val="none" w:sz="0" w:space="0" w:color="auto"/>
          </w:divBdr>
          <w:divsChild>
            <w:div w:id="1929194184">
              <w:marLeft w:val="0"/>
              <w:marRight w:val="0"/>
              <w:marTop w:val="0"/>
              <w:marBottom w:val="0"/>
              <w:divBdr>
                <w:top w:val="none" w:sz="0" w:space="0" w:color="auto"/>
                <w:left w:val="none" w:sz="0" w:space="0" w:color="auto"/>
                <w:bottom w:val="none" w:sz="0" w:space="0" w:color="auto"/>
                <w:right w:val="none" w:sz="0" w:space="0" w:color="auto"/>
              </w:divBdr>
            </w:div>
            <w:div w:id="1285429601">
              <w:marLeft w:val="0"/>
              <w:marRight w:val="0"/>
              <w:marTop w:val="0"/>
              <w:marBottom w:val="0"/>
              <w:divBdr>
                <w:top w:val="none" w:sz="0" w:space="0" w:color="auto"/>
                <w:left w:val="none" w:sz="0" w:space="0" w:color="auto"/>
                <w:bottom w:val="none" w:sz="0" w:space="0" w:color="auto"/>
                <w:right w:val="none" w:sz="0" w:space="0" w:color="auto"/>
              </w:divBdr>
            </w:div>
          </w:divsChild>
        </w:div>
        <w:div w:id="457380323">
          <w:marLeft w:val="0"/>
          <w:marRight w:val="0"/>
          <w:marTop w:val="0"/>
          <w:marBottom w:val="0"/>
          <w:divBdr>
            <w:top w:val="none" w:sz="0" w:space="0" w:color="auto"/>
            <w:left w:val="none" w:sz="0" w:space="0" w:color="auto"/>
            <w:bottom w:val="none" w:sz="0" w:space="0" w:color="auto"/>
            <w:right w:val="none" w:sz="0" w:space="0" w:color="auto"/>
          </w:divBdr>
          <w:divsChild>
            <w:div w:id="186485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4452">
      <w:bodyDiv w:val="1"/>
      <w:marLeft w:val="0"/>
      <w:marRight w:val="0"/>
      <w:marTop w:val="0"/>
      <w:marBottom w:val="0"/>
      <w:divBdr>
        <w:top w:val="none" w:sz="0" w:space="0" w:color="auto"/>
        <w:left w:val="none" w:sz="0" w:space="0" w:color="auto"/>
        <w:bottom w:val="none" w:sz="0" w:space="0" w:color="auto"/>
        <w:right w:val="none" w:sz="0" w:space="0" w:color="auto"/>
      </w:divBdr>
      <w:divsChild>
        <w:div w:id="189806066">
          <w:marLeft w:val="0"/>
          <w:marRight w:val="0"/>
          <w:marTop w:val="0"/>
          <w:marBottom w:val="0"/>
          <w:divBdr>
            <w:top w:val="none" w:sz="0" w:space="0" w:color="auto"/>
            <w:left w:val="none" w:sz="0" w:space="0" w:color="auto"/>
            <w:bottom w:val="none" w:sz="0" w:space="0" w:color="auto"/>
            <w:right w:val="none" w:sz="0" w:space="0" w:color="auto"/>
          </w:divBdr>
        </w:div>
        <w:div w:id="377122839">
          <w:marLeft w:val="0"/>
          <w:marRight w:val="0"/>
          <w:marTop w:val="0"/>
          <w:marBottom w:val="0"/>
          <w:divBdr>
            <w:top w:val="none" w:sz="0" w:space="0" w:color="auto"/>
            <w:left w:val="none" w:sz="0" w:space="0" w:color="auto"/>
            <w:bottom w:val="none" w:sz="0" w:space="0" w:color="auto"/>
            <w:right w:val="none" w:sz="0" w:space="0" w:color="auto"/>
          </w:divBdr>
        </w:div>
      </w:divsChild>
    </w:div>
    <w:div w:id="1195652034">
      <w:bodyDiv w:val="1"/>
      <w:marLeft w:val="0"/>
      <w:marRight w:val="0"/>
      <w:marTop w:val="0"/>
      <w:marBottom w:val="0"/>
      <w:divBdr>
        <w:top w:val="none" w:sz="0" w:space="0" w:color="auto"/>
        <w:left w:val="none" w:sz="0" w:space="0" w:color="auto"/>
        <w:bottom w:val="none" w:sz="0" w:space="0" w:color="auto"/>
        <w:right w:val="none" w:sz="0" w:space="0" w:color="auto"/>
      </w:divBdr>
      <w:divsChild>
        <w:div w:id="118186467">
          <w:marLeft w:val="0"/>
          <w:marRight w:val="0"/>
          <w:marTop w:val="0"/>
          <w:marBottom w:val="0"/>
          <w:divBdr>
            <w:top w:val="none" w:sz="0" w:space="0" w:color="auto"/>
            <w:left w:val="none" w:sz="0" w:space="0" w:color="auto"/>
            <w:bottom w:val="none" w:sz="0" w:space="0" w:color="auto"/>
            <w:right w:val="none" w:sz="0" w:space="0" w:color="auto"/>
          </w:divBdr>
          <w:divsChild>
            <w:div w:id="454982344">
              <w:marLeft w:val="-225"/>
              <w:marRight w:val="-225"/>
              <w:marTop w:val="0"/>
              <w:marBottom w:val="0"/>
              <w:divBdr>
                <w:top w:val="single" w:sz="6" w:space="8" w:color="E7EAFB"/>
                <w:left w:val="single" w:sz="6" w:space="15" w:color="E7EAFB"/>
                <w:bottom w:val="single" w:sz="6" w:space="15" w:color="E7EAFB"/>
                <w:right w:val="single" w:sz="6" w:space="15" w:color="E7EAFB"/>
              </w:divBdr>
              <w:divsChild>
                <w:div w:id="1222327241">
                  <w:marLeft w:val="0"/>
                  <w:marRight w:val="0"/>
                  <w:marTop w:val="0"/>
                  <w:marBottom w:val="150"/>
                  <w:divBdr>
                    <w:top w:val="none" w:sz="0" w:space="0" w:color="auto"/>
                    <w:left w:val="none" w:sz="0" w:space="0" w:color="auto"/>
                    <w:bottom w:val="none" w:sz="0" w:space="0" w:color="auto"/>
                    <w:right w:val="none" w:sz="0" w:space="0" w:color="auto"/>
                  </w:divBdr>
                </w:div>
                <w:div w:id="2049066570">
                  <w:marLeft w:val="0"/>
                  <w:marRight w:val="0"/>
                  <w:marTop w:val="0"/>
                  <w:marBottom w:val="0"/>
                  <w:divBdr>
                    <w:top w:val="none" w:sz="0" w:space="0" w:color="auto"/>
                    <w:left w:val="none" w:sz="0" w:space="0" w:color="auto"/>
                    <w:bottom w:val="none" w:sz="0" w:space="0" w:color="auto"/>
                    <w:right w:val="none" w:sz="0" w:space="0" w:color="auto"/>
                  </w:divBdr>
                  <w:divsChild>
                    <w:div w:id="537743323">
                      <w:marLeft w:val="0"/>
                      <w:marRight w:val="0"/>
                      <w:marTop w:val="0"/>
                      <w:marBottom w:val="30"/>
                      <w:divBdr>
                        <w:top w:val="none" w:sz="0" w:space="0" w:color="auto"/>
                        <w:left w:val="none" w:sz="0" w:space="0" w:color="auto"/>
                        <w:bottom w:val="none" w:sz="0" w:space="0" w:color="auto"/>
                        <w:right w:val="none" w:sz="0" w:space="0" w:color="auto"/>
                      </w:divBdr>
                      <w:divsChild>
                        <w:div w:id="353462787">
                          <w:marLeft w:val="120"/>
                          <w:marRight w:val="0"/>
                          <w:marTop w:val="0"/>
                          <w:marBottom w:val="0"/>
                          <w:divBdr>
                            <w:top w:val="none" w:sz="0" w:space="0" w:color="auto"/>
                            <w:left w:val="none" w:sz="0" w:space="0" w:color="auto"/>
                            <w:bottom w:val="none" w:sz="0" w:space="0" w:color="auto"/>
                            <w:right w:val="none" w:sz="0" w:space="0" w:color="auto"/>
                          </w:divBdr>
                        </w:div>
                      </w:divsChild>
                    </w:div>
                    <w:div w:id="755901222">
                      <w:marLeft w:val="0"/>
                      <w:marRight w:val="0"/>
                      <w:marTop w:val="0"/>
                      <w:marBottom w:val="0"/>
                      <w:divBdr>
                        <w:top w:val="none" w:sz="0" w:space="0" w:color="auto"/>
                        <w:left w:val="none" w:sz="0" w:space="0" w:color="auto"/>
                        <w:bottom w:val="none" w:sz="0" w:space="0" w:color="auto"/>
                        <w:right w:val="none" w:sz="0" w:space="0" w:color="auto"/>
                      </w:divBdr>
                    </w:div>
                  </w:divsChild>
                </w:div>
                <w:div w:id="822697104">
                  <w:marLeft w:val="0"/>
                  <w:marRight w:val="0"/>
                  <w:marTop w:val="0"/>
                  <w:marBottom w:val="0"/>
                  <w:divBdr>
                    <w:top w:val="none" w:sz="0" w:space="0" w:color="auto"/>
                    <w:left w:val="none" w:sz="0" w:space="0" w:color="auto"/>
                    <w:bottom w:val="none" w:sz="0" w:space="0" w:color="auto"/>
                    <w:right w:val="none" w:sz="0" w:space="0" w:color="auto"/>
                  </w:divBdr>
                </w:div>
                <w:div w:id="76777377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2026055534">
          <w:marLeft w:val="0"/>
          <w:marRight w:val="0"/>
          <w:marTop w:val="0"/>
          <w:marBottom w:val="0"/>
          <w:divBdr>
            <w:top w:val="none" w:sz="0" w:space="0" w:color="auto"/>
            <w:left w:val="none" w:sz="0" w:space="0" w:color="auto"/>
            <w:bottom w:val="none" w:sz="0" w:space="0" w:color="auto"/>
            <w:right w:val="none" w:sz="0" w:space="0" w:color="auto"/>
          </w:divBdr>
        </w:div>
      </w:divsChild>
    </w:div>
    <w:div w:id="1201093641">
      <w:bodyDiv w:val="1"/>
      <w:marLeft w:val="0"/>
      <w:marRight w:val="0"/>
      <w:marTop w:val="0"/>
      <w:marBottom w:val="0"/>
      <w:divBdr>
        <w:top w:val="none" w:sz="0" w:space="0" w:color="auto"/>
        <w:left w:val="none" w:sz="0" w:space="0" w:color="auto"/>
        <w:bottom w:val="none" w:sz="0" w:space="0" w:color="auto"/>
        <w:right w:val="none" w:sz="0" w:space="0" w:color="auto"/>
      </w:divBdr>
      <w:divsChild>
        <w:div w:id="1326588703">
          <w:marLeft w:val="0"/>
          <w:marRight w:val="0"/>
          <w:marTop w:val="0"/>
          <w:marBottom w:val="0"/>
          <w:divBdr>
            <w:top w:val="single" w:sz="6" w:space="0" w:color="EFEFED"/>
            <w:left w:val="none" w:sz="0" w:space="0" w:color="auto"/>
            <w:bottom w:val="none" w:sz="0" w:space="0" w:color="auto"/>
            <w:right w:val="none" w:sz="0" w:space="0" w:color="auto"/>
          </w:divBdr>
          <w:divsChild>
            <w:div w:id="1701397494">
              <w:marLeft w:val="0"/>
              <w:marRight w:val="0"/>
              <w:marTop w:val="0"/>
              <w:marBottom w:val="0"/>
              <w:divBdr>
                <w:top w:val="none" w:sz="0" w:space="0" w:color="auto"/>
                <w:left w:val="none" w:sz="0" w:space="0" w:color="auto"/>
                <w:bottom w:val="none" w:sz="0" w:space="0" w:color="auto"/>
                <w:right w:val="none" w:sz="0" w:space="0" w:color="auto"/>
              </w:divBdr>
              <w:divsChild>
                <w:div w:id="747309713">
                  <w:marLeft w:val="0"/>
                  <w:marRight w:val="0"/>
                  <w:marTop w:val="0"/>
                  <w:marBottom w:val="0"/>
                  <w:divBdr>
                    <w:top w:val="none" w:sz="0" w:space="0" w:color="auto"/>
                    <w:left w:val="none" w:sz="0" w:space="0" w:color="auto"/>
                    <w:bottom w:val="none" w:sz="0" w:space="0" w:color="auto"/>
                    <w:right w:val="none" w:sz="0" w:space="0" w:color="auto"/>
                  </w:divBdr>
                  <w:divsChild>
                    <w:div w:id="673187908">
                      <w:marLeft w:val="0"/>
                      <w:marRight w:val="0"/>
                      <w:marTop w:val="0"/>
                      <w:marBottom w:val="0"/>
                      <w:divBdr>
                        <w:top w:val="none" w:sz="0" w:space="0" w:color="auto"/>
                        <w:left w:val="none" w:sz="0" w:space="0" w:color="auto"/>
                        <w:bottom w:val="none" w:sz="0" w:space="0" w:color="auto"/>
                        <w:right w:val="none" w:sz="0" w:space="0" w:color="auto"/>
                      </w:divBdr>
                    </w:div>
                    <w:div w:id="1013336286">
                      <w:marLeft w:val="0"/>
                      <w:marRight w:val="0"/>
                      <w:marTop w:val="0"/>
                      <w:marBottom w:val="300"/>
                      <w:divBdr>
                        <w:top w:val="none" w:sz="0" w:space="0" w:color="auto"/>
                        <w:left w:val="none" w:sz="0" w:space="0" w:color="auto"/>
                        <w:bottom w:val="none" w:sz="0" w:space="0" w:color="auto"/>
                        <w:right w:val="none" w:sz="0" w:space="0" w:color="auto"/>
                      </w:divBdr>
                      <w:divsChild>
                        <w:div w:id="449278512">
                          <w:marLeft w:val="0"/>
                          <w:marRight w:val="0"/>
                          <w:marTop w:val="0"/>
                          <w:marBottom w:val="0"/>
                          <w:divBdr>
                            <w:top w:val="none" w:sz="0" w:space="0" w:color="auto"/>
                            <w:left w:val="none" w:sz="0" w:space="0" w:color="auto"/>
                            <w:bottom w:val="none" w:sz="0" w:space="0" w:color="auto"/>
                            <w:right w:val="none" w:sz="0" w:space="0" w:color="auto"/>
                          </w:divBdr>
                        </w:div>
                      </w:divsChild>
                    </w:div>
                    <w:div w:id="253704904">
                      <w:marLeft w:val="0"/>
                      <w:marRight w:val="0"/>
                      <w:marTop w:val="0"/>
                      <w:marBottom w:val="0"/>
                      <w:divBdr>
                        <w:top w:val="none" w:sz="0" w:space="0" w:color="auto"/>
                        <w:left w:val="none" w:sz="0" w:space="0" w:color="auto"/>
                        <w:bottom w:val="none" w:sz="0" w:space="0" w:color="auto"/>
                        <w:right w:val="none" w:sz="0" w:space="0" w:color="auto"/>
                      </w:divBdr>
                    </w:div>
                    <w:div w:id="1661810346">
                      <w:marLeft w:val="0"/>
                      <w:marRight w:val="0"/>
                      <w:marTop w:val="0"/>
                      <w:marBottom w:val="300"/>
                      <w:divBdr>
                        <w:top w:val="none" w:sz="0" w:space="0" w:color="auto"/>
                        <w:left w:val="none" w:sz="0" w:space="0" w:color="auto"/>
                        <w:bottom w:val="none" w:sz="0" w:space="0" w:color="auto"/>
                        <w:right w:val="none" w:sz="0" w:space="0" w:color="auto"/>
                      </w:divBdr>
                      <w:divsChild>
                        <w:div w:id="317736600">
                          <w:marLeft w:val="0"/>
                          <w:marRight w:val="0"/>
                          <w:marTop w:val="0"/>
                          <w:marBottom w:val="0"/>
                          <w:divBdr>
                            <w:top w:val="none" w:sz="0" w:space="0" w:color="auto"/>
                            <w:left w:val="none" w:sz="0" w:space="0" w:color="auto"/>
                            <w:bottom w:val="none" w:sz="0" w:space="0" w:color="auto"/>
                            <w:right w:val="none" w:sz="0" w:space="0" w:color="auto"/>
                          </w:divBdr>
                        </w:div>
                      </w:divsChild>
                    </w:div>
                    <w:div w:id="793058435">
                      <w:marLeft w:val="0"/>
                      <w:marRight w:val="0"/>
                      <w:marTop w:val="0"/>
                      <w:marBottom w:val="0"/>
                      <w:divBdr>
                        <w:top w:val="none" w:sz="0" w:space="0" w:color="auto"/>
                        <w:left w:val="none" w:sz="0" w:space="0" w:color="auto"/>
                        <w:bottom w:val="none" w:sz="0" w:space="0" w:color="auto"/>
                        <w:right w:val="none" w:sz="0" w:space="0" w:color="auto"/>
                      </w:divBdr>
                    </w:div>
                    <w:div w:id="1875921828">
                      <w:marLeft w:val="0"/>
                      <w:marRight w:val="0"/>
                      <w:marTop w:val="0"/>
                      <w:marBottom w:val="0"/>
                      <w:divBdr>
                        <w:top w:val="none" w:sz="0" w:space="0" w:color="auto"/>
                        <w:left w:val="none" w:sz="0" w:space="0" w:color="auto"/>
                        <w:bottom w:val="none" w:sz="0" w:space="0" w:color="auto"/>
                        <w:right w:val="none" w:sz="0" w:space="0" w:color="auto"/>
                      </w:divBdr>
                    </w:div>
                    <w:div w:id="66415781">
                      <w:marLeft w:val="0"/>
                      <w:marRight w:val="0"/>
                      <w:marTop w:val="0"/>
                      <w:marBottom w:val="300"/>
                      <w:divBdr>
                        <w:top w:val="none" w:sz="0" w:space="0" w:color="auto"/>
                        <w:left w:val="none" w:sz="0" w:space="0" w:color="auto"/>
                        <w:bottom w:val="none" w:sz="0" w:space="0" w:color="auto"/>
                        <w:right w:val="none" w:sz="0" w:space="0" w:color="auto"/>
                      </w:divBdr>
                      <w:divsChild>
                        <w:div w:id="18776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692793">
          <w:marLeft w:val="0"/>
          <w:marRight w:val="0"/>
          <w:marTop w:val="0"/>
          <w:marBottom w:val="0"/>
          <w:divBdr>
            <w:top w:val="single" w:sz="6" w:space="0" w:color="EFEFED"/>
            <w:left w:val="none" w:sz="0" w:space="0" w:color="auto"/>
            <w:bottom w:val="none" w:sz="0" w:space="0" w:color="auto"/>
            <w:right w:val="none" w:sz="0" w:space="0" w:color="auto"/>
          </w:divBdr>
          <w:divsChild>
            <w:div w:id="264117702">
              <w:marLeft w:val="0"/>
              <w:marRight w:val="0"/>
              <w:marTop w:val="0"/>
              <w:marBottom w:val="0"/>
              <w:divBdr>
                <w:top w:val="none" w:sz="0" w:space="0" w:color="auto"/>
                <w:left w:val="none" w:sz="0" w:space="0" w:color="auto"/>
                <w:bottom w:val="none" w:sz="0" w:space="0" w:color="auto"/>
                <w:right w:val="none" w:sz="0" w:space="0" w:color="auto"/>
              </w:divBdr>
              <w:divsChild>
                <w:div w:id="450904716">
                  <w:marLeft w:val="0"/>
                  <w:marRight w:val="0"/>
                  <w:marTop w:val="0"/>
                  <w:marBottom w:val="0"/>
                  <w:divBdr>
                    <w:top w:val="none" w:sz="0" w:space="0" w:color="auto"/>
                    <w:left w:val="none" w:sz="0" w:space="0" w:color="auto"/>
                    <w:bottom w:val="none" w:sz="0" w:space="0" w:color="auto"/>
                    <w:right w:val="none" w:sz="0" w:space="0" w:color="auto"/>
                  </w:divBdr>
                  <w:divsChild>
                    <w:div w:id="1549872655">
                      <w:marLeft w:val="0"/>
                      <w:marRight w:val="0"/>
                      <w:marTop w:val="0"/>
                      <w:marBottom w:val="0"/>
                      <w:divBdr>
                        <w:top w:val="none" w:sz="0" w:space="0" w:color="auto"/>
                        <w:left w:val="none" w:sz="0" w:space="0" w:color="auto"/>
                        <w:bottom w:val="none" w:sz="0" w:space="0" w:color="auto"/>
                        <w:right w:val="none" w:sz="0" w:space="0" w:color="auto"/>
                      </w:divBdr>
                    </w:div>
                    <w:div w:id="202928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675419">
      <w:bodyDiv w:val="1"/>
      <w:marLeft w:val="0"/>
      <w:marRight w:val="0"/>
      <w:marTop w:val="0"/>
      <w:marBottom w:val="0"/>
      <w:divBdr>
        <w:top w:val="none" w:sz="0" w:space="0" w:color="auto"/>
        <w:left w:val="none" w:sz="0" w:space="0" w:color="auto"/>
        <w:bottom w:val="none" w:sz="0" w:space="0" w:color="auto"/>
        <w:right w:val="none" w:sz="0" w:space="0" w:color="auto"/>
      </w:divBdr>
      <w:divsChild>
        <w:div w:id="214238270">
          <w:marLeft w:val="0"/>
          <w:marRight w:val="0"/>
          <w:marTop w:val="0"/>
          <w:marBottom w:val="0"/>
          <w:divBdr>
            <w:top w:val="none" w:sz="0" w:space="0" w:color="auto"/>
            <w:left w:val="none" w:sz="0" w:space="0" w:color="auto"/>
            <w:bottom w:val="none" w:sz="0" w:space="0" w:color="auto"/>
            <w:right w:val="none" w:sz="0" w:space="0" w:color="auto"/>
          </w:divBdr>
          <w:divsChild>
            <w:div w:id="513304120">
              <w:marLeft w:val="0"/>
              <w:marRight w:val="0"/>
              <w:marTop w:val="0"/>
              <w:marBottom w:val="0"/>
              <w:divBdr>
                <w:top w:val="none" w:sz="0" w:space="0" w:color="auto"/>
                <w:left w:val="none" w:sz="0" w:space="0" w:color="auto"/>
                <w:bottom w:val="none" w:sz="0" w:space="0" w:color="auto"/>
                <w:right w:val="none" w:sz="0" w:space="0" w:color="auto"/>
              </w:divBdr>
            </w:div>
            <w:div w:id="35593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0446">
      <w:bodyDiv w:val="1"/>
      <w:marLeft w:val="0"/>
      <w:marRight w:val="0"/>
      <w:marTop w:val="0"/>
      <w:marBottom w:val="0"/>
      <w:divBdr>
        <w:top w:val="none" w:sz="0" w:space="0" w:color="auto"/>
        <w:left w:val="none" w:sz="0" w:space="0" w:color="auto"/>
        <w:bottom w:val="none" w:sz="0" w:space="0" w:color="auto"/>
        <w:right w:val="none" w:sz="0" w:space="0" w:color="auto"/>
      </w:divBdr>
      <w:divsChild>
        <w:div w:id="2070566270">
          <w:marLeft w:val="0"/>
          <w:marRight w:val="0"/>
          <w:marTop w:val="0"/>
          <w:marBottom w:val="0"/>
          <w:divBdr>
            <w:top w:val="none" w:sz="0" w:space="0" w:color="auto"/>
            <w:left w:val="none" w:sz="0" w:space="0" w:color="auto"/>
            <w:bottom w:val="none" w:sz="0" w:space="0" w:color="auto"/>
            <w:right w:val="none" w:sz="0" w:space="0" w:color="auto"/>
          </w:divBdr>
        </w:div>
        <w:div w:id="1861047298">
          <w:marLeft w:val="0"/>
          <w:marRight w:val="0"/>
          <w:marTop w:val="0"/>
          <w:marBottom w:val="0"/>
          <w:divBdr>
            <w:top w:val="none" w:sz="0" w:space="0" w:color="auto"/>
            <w:left w:val="none" w:sz="0" w:space="0" w:color="auto"/>
            <w:bottom w:val="none" w:sz="0" w:space="0" w:color="auto"/>
            <w:right w:val="none" w:sz="0" w:space="0" w:color="auto"/>
          </w:divBdr>
        </w:div>
        <w:div w:id="2050916183">
          <w:marLeft w:val="0"/>
          <w:marRight w:val="0"/>
          <w:marTop w:val="0"/>
          <w:marBottom w:val="0"/>
          <w:divBdr>
            <w:top w:val="none" w:sz="0" w:space="0" w:color="auto"/>
            <w:left w:val="none" w:sz="0" w:space="0" w:color="auto"/>
            <w:bottom w:val="none" w:sz="0" w:space="0" w:color="auto"/>
            <w:right w:val="none" w:sz="0" w:space="0" w:color="auto"/>
          </w:divBdr>
        </w:div>
        <w:div w:id="1539002512">
          <w:marLeft w:val="0"/>
          <w:marRight w:val="0"/>
          <w:marTop w:val="0"/>
          <w:marBottom w:val="0"/>
          <w:divBdr>
            <w:top w:val="none" w:sz="0" w:space="0" w:color="auto"/>
            <w:left w:val="none" w:sz="0" w:space="0" w:color="auto"/>
            <w:bottom w:val="none" w:sz="0" w:space="0" w:color="auto"/>
            <w:right w:val="none" w:sz="0" w:space="0" w:color="auto"/>
          </w:divBdr>
        </w:div>
      </w:divsChild>
    </w:div>
    <w:div w:id="1299728389">
      <w:bodyDiv w:val="1"/>
      <w:marLeft w:val="0"/>
      <w:marRight w:val="0"/>
      <w:marTop w:val="0"/>
      <w:marBottom w:val="0"/>
      <w:divBdr>
        <w:top w:val="none" w:sz="0" w:space="0" w:color="auto"/>
        <w:left w:val="none" w:sz="0" w:space="0" w:color="auto"/>
        <w:bottom w:val="none" w:sz="0" w:space="0" w:color="auto"/>
        <w:right w:val="none" w:sz="0" w:space="0" w:color="auto"/>
      </w:divBdr>
      <w:divsChild>
        <w:div w:id="697588561">
          <w:marLeft w:val="0"/>
          <w:marRight w:val="0"/>
          <w:marTop w:val="0"/>
          <w:marBottom w:val="0"/>
          <w:divBdr>
            <w:top w:val="none" w:sz="0" w:space="0" w:color="auto"/>
            <w:left w:val="none" w:sz="0" w:space="0" w:color="auto"/>
            <w:bottom w:val="none" w:sz="0" w:space="0" w:color="auto"/>
            <w:right w:val="none" w:sz="0" w:space="0" w:color="auto"/>
          </w:divBdr>
          <w:divsChild>
            <w:div w:id="16351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9029">
      <w:bodyDiv w:val="1"/>
      <w:marLeft w:val="0"/>
      <w:marRight w:val="0"/>
      <w:marTop w:val="0"/>
      <w:marBottom w:val="0"/>
      <w:divBdr>
        <w:top w:val="none" w:sz="0" w:space="0" w:color="auto"/>
        <w:left w:val="none" w:sz="0" w:space="0" w:color="auto"/>
        <w:bottom w:val="none" w:sz="0" w:space="0" w:color="auto"/>
        <w:right w:val="none" w:sz="0" w:space="0" w:color="auto"/>
      </w:divBdr>
      <w:divsChild>
        <w:div w:id="1051075251">
          <w:marLeft w:val="0"/>
          <w:marRight w:val="0"/>
          <w:marTop w:val="0"/>
          <w:marBottom w:val="0"/>
          <w:divBdr>
            <w:top w:val="none" w:sz="0" w:space="0" w:color="auto"/>
            <w:left w:val="none" w:sz="0" w:space="0" w:color="auto"/>
            <w:bottom w:val="none" w:sz="0" w:space="0" w:color="auto"/>
            <w:right w:val="none" w:sz="0" w:space="0" w:color="auto"/>
          </w:divBdr>
        </w:div>
      </w:divsChild>
    </w:div>
    <w:div w:id="1410734543">
      <w:bodyDiv w:val="1"/>
      <w:marLeft w:val="0"/>
      <w:marRight w:val="0"/>
      <w:marTop w:val="0"/>
      <w:marBottom w:val="0"/>
      <w:divBdr>
        <w:top w:val="none" w:sz="0" w:space="0" w:color="auto"/>
        <w:left w:val="none" w:sz="0" w:space="0" w:color="auto"/>
        <w:bottom w:val="none" w:sz="0" w:space="0" w:color="auto"/>
        <w:right w:val="none" w:sz="0" w:space="0" w:color="auto"/>
      </w:divBdr>
      <w:divsChild>
        <w:div w:id="1923297603">
          <w:marLeft w:val="0"/>
          <w:marRight w:val="0"/>
          <w:marTop w:val="0"/>
          <w:marBottom w:val="0"/>
          <w:divBdr>
            <w:top w:val="none" w:sz="0" w:space="0" w:color="auto"/>
            <w:left w:val="none" w:sz="0" w:space="0" w:color="auto"/>
            <w:bottom w:val="none" w:sz="0" w:space="0" w:color="auto"/>
            <w:right w:val="none" w:sz="0" w:space="0" w:color="auto"/>
          </w:divBdr>
          <w:divsChild>
            <w:div w:id="1518933203">
              <w:marLeft w:val="0"/>
              <w:marRight w:val="0"/>
              <w:marTop w:val="0"/>
              <w:marBottom w:val="0"/>
              <w:divBdr>
                <w:top w:val="none" w:sz="0" w:space="0" w:color="auto"/>
                <w:left w:val="none" w:sz="0" w:space="0" w:color="auto"/>
                <w:bottom w:val="none" w:sz="0" w:space="0" w:color="auto"/>
                <w:right w:val="none" w:sz="0" w:space="0" w:color="auto"/>
              </w:divBdr>
            </w:div>
          </w:divsChild>
        </w:div>
        <w:div w:id="974484133">
          <w:marLeft w:val="0"/>
          <w:marRight w:val="0"/>
          <w:marTop w:val="0"/>
          <w:marBottom w:val="0"/>
          <w:divBdr>
            <w:top w:val="none" w:sz="0" w:space="0" w:color="auto"/>
            <w:left w:val="none" w:sz="0" w:space="0" w:color="auto"/>
            <w:bottom w:val="none" w:sz="0" w:space="0" w:color="auto"/>
            <w:right w:val="none" w:sz="0" w:space="0" w:color="auto"/>
          </w:divBdr>
          <w:divsChild>
            <w:div w:id="2014599152">
              <w:marLeft w:val="0"/>
              <w:marRight w:val="0"/>
              <w:marTop w:val="0"/>
              <w:marBottom w:val="0"/>
              <w:divBdr>
                <w:top w:val="none" w:sz="0" w:space="0" w:color="auto"/>
                <w:left w:val="none" w:sz="0" w:space="0" w:color="auto"/>
                <w:bottom w:val="none" w:sz="0" w:space="0" w:color="auto"/>
                <w:right w:val="none" w:sz="0" w:space="0" w:color="auto"/>
              </w:divBdr>
            </w:div>
            <w:div w:id="8368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5885">
      <w:bodyDiv w:val="1"/>
      <w:marLeft w:val="0"/>
      <w:marRight w:val="0"/>
      <w:marTop w:val="0"/>
      <w:marBottom w:val="0"/>
      <w:divBdr>
        <w:top w:val="none" w:sz="0" w:space="0" w:color="auto"/>
        <w:left w:val="none" w:sz="0" w:space="0" w:color="auto"/>
        <w:bottom w:val="none" w:sz="0" w:space="0" w:color="auto"/>
        <w:right w:val="none" w:sz="0" w:space="0" w:color="auto"/>
      </w:divBdr>
      <w:divsChild>
        <w:div w:id="2126653909">
          <w:marLeft w:val="0"/>
          <w:marRight w:val="0"/>
          <w:marTop w:val="0"/>
          <w:marBottom w:val="0"/>
          <w:divBdr>
            <w:top w:val="single" w:sz="6" w:space="0" w:color="EFEFED"/>
            <w:left w:val="none" w:sz="0" w:space="0" w:color="auto"/>
            <w:bottom w:val="none" w:sz="0" w:space="0" w:color="auto"/>
            <w:right w:val="none" w:sz="0" w:space="0" w:color="auto"/>
          </w:divBdr>
          <w:divsChild>
            <w:div w:id="1698890926">
              <w:marLeft w:val="0"/>
              <w:marRight w:val="0"/>
              <w:marTop w:val="0"/>
              <w:marBottom w:val="0"/>
              <w:divBdr>
                <w:top w:val="none" w:sz="0" w:space="0" w:color="auto"/>
                <w:left w:val="none" w:sz="0" w:space="0" w:color="auto"/>
                <w:bottom w:val="none" w:sz="0" w:space="0" w:color="auto"/>
                <w:right w:val="none" w:sz="0" w:space="0" w:color="auto"/>
              </w:divBdr>
              <w:divsChild>
                <w:div w:id="561599049">
                  <w:marLeft w:val="0"/>
                  <w:marRight w:val="0"/>
                  <w:marTop w:val="0"/>
                  <w:marBottom w:val="0"/>
                  <w:divBdr>
                    <w:top w:val="none" w:sz="0" w:space="0" w:color="auto"/>
                    <w:left w:val="none" w:sz="0" w:space="0" w:color="auto"/>
                    <w:bottom w:val="none" w:sz="0" w:space="0" w:color="auto"/>
                    <w:right w:val="none" w:sz="0" w:space="0" w:color="auto"/>
                  </w:divBdr>
                </w:div>
                <w:div w:id="1596551864">
                  <w:marLeft w:val="0"/>
                  <w:marRight w:val="0"/>
                  <w:marTop w:val="0"/>
                  <w:marBottom w:val="0"/>
                  <w:divBdr>
                    <w:top w:val="none" w:sz="0" w:space="0" w:color="auto"/>
                    <w:left w:val="none" w:sz="0" w:space="0" w:color="auto"/>
                    <w:bottom w:val="none" w:sz="0" w:space="0" w:color="auto"/>
                    <w:right w:val="none" w:sz="0" w:space="0" w:color="auto"/>
                  </w:divBdr>
                </w:div>
                <w:div w:id="6550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09160">
          <w:marLeft w:val="0"/>
          <w:marRight w:val="0"/>
          <w:marTop w:val="0"/>
          <w:marBottom w:val="0"/>
          <w:divBdr>
            <w:top w:val="single" w:sz="6" w:space="0" w:color="EFEFED"/>
            <w:left w:val="none" w:sz="0" w:space="0" w:color="auto"/>
            <w:bottom w:val="none" w:sz="0" w:space="0" w:color="auto"/>
            <w:right w:val="none" w:sz="0" w:space="0" w:color="auto"/>
          </w:divBdr>
          <w:divsChild>
            <w:div w:id="764958226">
              <w:marLeft w:val="0"/>
              <w:marRight w:val="0"/>
              <w:marTop w:val="0"/>
              <w:marBottom w:val="0"/>
              <w:divBdr>
                <w:top w:val="none" w:sz="0" w:space="0" w:color="auto"/>
                <w:left w:val="none" w:sz="0" w:space="0" w:color="auto"/>
                <w:bottom w:val="none" w:sz="0" w:space="0" w:color="auto"/>
                <w:right w:val="none" w:sz="0" w:space="0" w:color="auto"/>
              </w:divBdr>
              <w:divsChild>
                <w:div w:id="1555239730">
                  <w:marLeft w:val="0"/>
                  <w:marRight w:val="0"/>
                  <w:marTop w:val="0"/>
                  <w:marBottom w:val="0"/>
                  <w:divBdr>
                    <w:top w:val="none" w:sz="0" w:space="0" w:color="auto"/>
                    <w:left w:val="none" w:sz="0" w:space="0" w:color="auto"/>
                    <w:bottom w:val="none" w:sz="0" w:space="0" w:color="auto"/>
                    <w:right w:val="none" w:sz="0" w:space="0" w:color="auto"/>
                  </w:divBdr>
                </w:div>
                <w:div w:id="1682200826">
                  <w:marLeft w:val="0"/>
                  <w:marRight w:val="0"/>
                  <w:marTop w:val="0"/>
                  <w:marBottom w:val="0"/>
                  <w:divBdr>
                    <w:top w:val="none" w:sz="0" w:space="0" w:color="auto"/>
                    <w:left w:val="none" w:sz="0" w:space="0" w:color="auto"/>
                    <w:bottom w:val="none" w:sz="0" w:space="0" w:color="auto"/>
                    <w:right w:val="none" w:sz="0" w:space="0" w:color="auto"/>
                  </w:divBdr>
                </w:div>
                <w:div w:id="27148893">
                  <w:marLeft w:val="0"/>
                  <w:marRight w:val="0"/>
                  <w:marTop w:val="0"/>
                  <w:marBottom w:val="0"/>
                  <w:divBdr>
                    <w:top w:val="none" w:sz="0" w:space="0" w:color="auto"/>
                    <w:left w:val="none" w:sz="0" w:space="0" w:color="auto"/>
                    <w:bottom w:val="none" w:sz="0" w:space="0" w:color="auto"/>
                    <w:right w:val="none" w:sz="0" w:space="0" w:color="auto"/>
                  </w:divBdr>
                </w:div>
                <w:div w:id="296842930">
                  <w:marLeft w:val="0"/>
                  <w:marRight w:val="0"/>
                  <w:marTop w:val="0"/>
                  <w:marBottom w:val="0"/>
                  <w:divBdr>
                    <w:top w:val="none" w:sz="0" w:space="0" w:color="auto"/>
                    <w:left w:val="none" w:sz="0" w:space="0" w:color="auto"/>
                    <w:bottom w:val="none" w:sz="0" w:space="0" w:color="auto"/>
                    <w:right w:val="none" w:sz="0" w:space="0" w:color="auto"/>
                  </w:divBdr>
                </w:div>
                <w:div w:id="91836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819489">
          <w:marLeft w:val="0"/>
          <w:marRight w:val="0"/>
          <w:marTop w:val="0"/>
          <w:marBottom w:val="0"/>
          <w:divBdr>
            <w:top w:val="single" w:sz="6" w:space="0" w:color="EFEFED"/>
            <w:left w:val="none" w:sz="0" w:space="0" w:color="auto"/>
            <w:bottom w:val="none" w:sz="0" w:space="0" w:color="auto"/>
            <w:right w:val="none" w:sz="0" w:space="0" w:color="auto"/>
          </w:divBdr>
          <w:divsChild>
            <w:div w:id="1554807264">
              <w:marLeft w:val="0"/>
              <w:marRight w:val="0"/>
              <w:marTop w:val="0"/>
              <w:marBottom w:val="0"/>
              <w:divBdr>
                <w:top w:val="none" w:sz="0" w:space="0" w:color="auto"/>
                <w:left w:val="none" w:sz="0" w:space="0" w:color="auto"/>
                <w:bottom w:val="none" w:sz="0" w:space="0" w:color="auto"/>
                <w:right w:val="none" w:sz="0" w:space="0" w:color="auto"/>
              </w:divBdr>
              <w:divsChild>
                <w:div w:id="979262931">
                  <w:marLeft w:val="0"/>
                  <w:marRight w:val="0"/>
                  <w:marTop w:val="0"/>
                  <w:marBottom w:val="0"/>
                  <w:divBdr>
                    <w:top w:val="none" w:sz="0" w:space="0" w:color="auto"/>
                    <w:left w:val="none" w:sz="0" w:space="0" w:color="auto"/>
                    <w:bottom w:val="none" w:sz="0" w:space="0" w:color="auto"/>
                    <w:right w:val="none" w:sz="0" w:space="0" w:color="auto"/>
                  </w:divBdr>
                </w:div>
                <w:div w:id="373428022">
                  <w:marLeft w:val="0"/>
                  <w:marRight w:val="0"/>
                  <w:marTop w:val="0"/>
                  <w:marBottom w:val="0"/>
                  <w:divBdr>
                    <w:top w:val="none" w:sz="0" w:space="0" w:color="auto"/>
                    <w:left w:val="none" w:sz="0" w:space="0" w:color="auto"/>
                    <w:bottom w:val="none" w:sz="0" w:space="0" w:color="auto"/>
                    <w:right w:val="none" w:sz="0" w:space="0" w:color="auto"/>
                  </w:divBdr>
                </w:div>
                <w:div w:id="1591963978">
                  <w:marLeft w:val="0"/>
                  <w:marRight w:val="0"/>
                  <w:marTop w:val="0"/>
                  <w:marBottom w:val="0"/>
                  <w:divBdr>
                    <w:top w:val="none" w:sz="0" w:space="0" w:color="auto"/>
                    <w:left w:val="none" w:sz="0" w:space="0" w:color="auto"/>
                    <w:bottom w:val="none" w:sz="0" w:space="0" w:color="auto"/>
                    <w:right w:val="none" w:sz="0" w:space="0" w:color="auto"/>
                  </w:divBdr>
                </w:div>
                <w:div w:id="122953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91439">
          <w:marLeft w:val="0"/>
          <w:marRight w:val="0"/>
          <w:marTop w:val="0"/>
          <w:marBottom w:val="0"/>
          <w:divBdr>
            <w:top w:val="single" w:sz="6" w:space="0" w:color="EFEFED"/>
            <w:left w:val="none" w:sz="0" w:space="0" w:color="auto"/>
            <w:bottom w:val="none" w:sz="0" w:space="0" w:color="auto"/>
            <w:right w:val="none" w:sz="0" w:space="0" w:color="auto"/>
          </w:divBdr>
          <w:divsChild>
            <w:div w:id="814034156">
              <w:marLeft w:val="0"/>
              <w:marRight w:val="0"/>
              <w:marTop w:val="0"/>
              <w:marBottom w:val="0"/>
              <w:divBdr>
                <w:top w:val="none" w:sz="0" w:space="0" w:color="auto"/>
                <w:left w:val="none" w:sz="0" w:space="0" w:color="auto"/>
                <w:bottom w:val="none" w:sz="0" w:space="0" w:color="auto"/>
                <w:right w:val="none" w:sz="0" w:space="0" w:color="auto"/>
              </w:divBdr>
              <w:divsChild>
                <w:div w:id="1830824441">
                  <w:marLeft w:val="0"/>
                  <w:marRight w:val="0"/>
                  <w:marTop w:val="0"/>
                  <w:marBottom w:val="0"/>
                  <w:divBdr>
                    <w:top w:val="none" w:sz="0" w:space="0" w:color="auto"/>
                    <w:left w:val="none" w:sz="0" w:space="0" w:color="auto"/>
                    <w:bottom w:val="none" w:sz="0" w:space="0" w:color="auto"/>
                    <w:right w:val="none" w:sz="0" w:space="0" w:color="auto"/>
                  </w:divBdr>
                </w:div>
                <w:div w:id="1929390815">
                  <w:marLeft w:val="0"/>
                  <w:marRight w:val="0"/>
                  <w:marTop w:val="0"/>
                  <w:marBottom w:val="0"/>
                  <w:divBdr>
                    <w:top w:val="none" w:sz="0" w:space="0" w:color="auto"/>
                    <w:left w:val="none" w:sz="0" w:space="0" w:color="auto"/>
                    <w:bottom w:val="none" w:sz="0" w:space="0" w:color="auto"/>
                    <w:right w:val="none" w:sz="0" w:space="0" w:color="auto"/>
                  </w:divBdr>
                </w:div>
                <w:div w:id="12349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054">
      <w:bodyDiv w:val="1"/>
      <w:marLeft w:val="0"/>
      <w:marRight w:val="0"/>
      <w:marTop w:val="0"/>
      <w:marBottom w:val="0"/>
      <w:divBdr>
        <w:top w:val="none" w:sz="0" w:space="0" w:color="auto"/>
        <w:left w:val="none" w:sz="0" w:space="0" w:color="auto"/>
        <w:bottom w:val="none" w:sz="0" w:space="0" w:color="auto"/>
        <w:right w:val="none" w:sz="0" w:space="0" w:color="auto"/>
      </w:divBdr>
      <w:divsChild>
        <w:div w:id="302463152">
          <w:marLeft w:val="0"/>
          <w:marRight w:val="0"/>
          <w:marTop w:val="0"/>
          <w:marBottom w:val="0"/>
          <w:divBdr>
            <w:top w:val="none" w:sz="0" w:space="0" w:color="auto"/>
            <w:left w:val="none" w:sz="0" w:space="0" w:color="auto"/>
            <w:bottom w:val="none" w:sz="0" w:space="0" w:color="auto"/>
            <w:right w:val="none" w:sz="0" w:space="0" w:color="auto"/>
          </w:divBdr>
          <w:divsChild>
            <w:div w:id="604918616">
              <w:marLeft w:val="0"/>
              <w:marRight w:val="0"/>
              <w:marTop w:val="0"/>
              <w:marBottom w:val="0"/>
              <w:divBdr>
                <w:top w:val="none" w:sz="0" w:space="0" w:color="auto"/>
                <w:left w:val="none" w:sz="0" w:space="0" w:color="auto"/>
                <w:bottom w:val="none" w:sz="0" w:space="0" w:color="auto"/>
                <w:right w:val="none" w:sz="0" w:space="0" w:color="auto"/>
              </w:divBdr>
            </w:div>
            <w:div w:id="56167262">
              <w:marLeft w:val="0"/>
              <w:marRight w:val="0"/>
              <w:marTop w:val="0"/>
              <w:marBottom w:val="0"/>
              <w:divBdr>
                <w:top w:val="none" w:sz="0" w:space="0" w:color="auto"/>
                <w:left w:val="none" w:sz="0" w:space="0" w:color="auto"/>
                <w:bottom w:val="none" w:sz="0" w:space="0" w:color="auto"/>
                <w:right w:val="none" w:sz="0" w:space="0" w:color="auto"/>
              </w:divBdr>
            </w:div>
          </w:divsChild>
        </w:div>
        <w:div w:id="206722473">
          <w:marLeft w:val="0"/>
          <w:marRight w:val="0"/>
          <w:marTop w:val="0"/>
          <w:marBottom w:val="0"/>
          <w:divBdr>
            <w:top w:val="none" w:sz="0" w:space="0" w:color="auto"/>
            <w:left w:val="none" w:sz="0" w:space="0" w:color="auto"/>
            <w:bottom w:val="none" w:sz="0" w:space="0" w:color="auto"/>
            <w:right w:val="none" w:sz="0" w:space="0" w:color="auto"/>
          </w:divBdr>
          <w:divsChild>
            <w:div w:id="1316030413">
              <w:marLeft w:val="0"/>
              <w:marRight w:val="0"/>
              <w:marTop w:val="0"/>
              <w:marBottom w:val="0"/>
              <w:divBdr>
                <w:top w:val="none" w:sz="0" w:space="0" w:color="auto"/>
                <w:left w:val="none" w:sz="0" w:space="0" w:color="auto"/>
                <w:bottom w:val="none" w:sz="0" w:space="0" w:color="auto"/>
                <w:right w:val="none" w:sz="0" w:space="0" w:color="auto"/>
              </w:divBdr>
            </w:div>
            <w:div w:id="1351106395">
              <w:marLeft w:val="0"/>
              <w:marRight w:val="0"/>
              <w:marTop w:val="0"/>
              <w:marBottom w:val="0"/>
              <w:divBdr>
                <w:top w:val="none" w:sz="0" w:space="0" w:color="auto"/>
                <w:left w:val="none" w:sz="0" w:space="0" w:color="auto"/>
                <w:bottom w:val="none" w:sz="0" w:space="0" w:color="auto"/>
                <w:right w:val="none" w:sz="0" w:space="0" w:color="auto"/>
              </w:divBdr>
            </w:div>
            <w:div w:id="276179906">
              <w:marLeft w:val="0"/>
              <w:marRight w:val="0"/>
              <w:marTop w:val="0"/>
              <w:marBottom w:val="300"/>
              <w:divBdr>
                <w:top w:val="none" w:sz="0" w:space="0" w:color="auto"/>
                <w:left w:val="none" w:sz="0" w:space="0" w:color="auto"/>
                <w:bottom w:val="none" w:sz="0" w:space="0" w:color="auto"/>
                <w:right w:val="none" w:sz="0" w:space="0" w:color="auto"/>
              </w:divBdr>
              <w:divsChild>
                <w:div w:id="773087493">
                  <w:marLeft w:val="0"/>
                  <w:marRight w:val="0"/>
                  <w:marTop w:val="0"/>
                  <w:marBottom w:val="0"/>
                  <w:divBdr>
                    <w:top w:val="none" w:sz="0" w:space="0" w:color="auto"/>
                    <w:left w:val="none" w:sz="0" w:space="0" w:color="auto"/>
                    <w:bottom w:val="none" w:sz="0" w:space="0" w:color="auto"/>
                    <w:right w:val="none" w:sz="0" w:space="0" w:color="auto"/>
                  </w:divBdr>
                </w:div>
              </w:divsChild>
            </w:div>
            <w:div w:id="14752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2514">
      <w:bodyDiv w:val="1"/>
      <w:marLeft w:val="0"/>
      <w:marRight w:val="0"/>
      <w:marTop w:val="0"/>
      <w:marBottom w:val="0"/>
      <w:divBdr>
        <w:top w:val="none" w:sz="0" w:space="0" w:color="auto"/>
        <w:left w:val="none" w:sz="0" w:space="0" w:color="auto"/>
        <w:bottom w:val="none" w:sz="0" w:space="0" w:color="auto"/>
        <w:right w:val="none" w:sz="0" w:space="0" w:color="auto"/>
      </w:divBdr>
      <w:divsChild>
        <w:div w:id="630676918">
          <w:marLeft w:val="0"/>
          <w:marRight w:val="0"/>
          <w:marTop w:val="0"/>
          <w:marBottom w:val="0"/>
          <w:divBdr>
            <w:top w:val="none" w:sz="0" w:space="0" w:color="auto"/>
            <w:left w:val="none" w:sz="0" w:space="0" w:color="auto"/>
            <w:bottom w:val="none" w:sz="0" w:space="0" w:color="auto"/>
            <w:right w:val="none" w:sz="0" w:space="0" w:color="auto"/>
          </w:divBdr>
        </w:div>
        <w:div w:id="764496762">
          <w:marLeft w:val="0"/>
          <w:marRight w:val="0"/>
          <w:marTop w:val="0"/>
          <w:marBottom w:val="0"/>
          <w:divBdr>
            <w:top w:val="none" w:sz="0" w:space="0" w:color="auto"/>
            <w:left w:val="none" w:sz="0" w:space="0" w:color="auto"/>
            <w:bottom w:val="none" w:sz="0" w:space="0" w:color="auto"/>
            <w:right w:val="none" w:sz="0" w:space="0" w:color="auto"/>
          </w:divBdr>
        </w:div>
        <w:div w:id="1172840643">
          <w:marLeft w:val="0"/>
          <w:marRight w:val="0"/>
          <w:marTop w:val="0"/>
          <w:marBottom w:val="0"/>
          <w:divBdr>
            <w:top w:val="none" w:sz="0" w:space="0" w:color="auto"/>
            <w:left w:val="none" w:sz="0" w:space="0" w:color="auto"/>
            <w:bottom w:val="none" w:sz="0" w:space="0" w:color="auto"/>
            <w:right w:val="none" w:sz="0" w:space="0" w:color="auto"/>
          </w:divBdr>
        </w:div>
        <w:div w:id="1838878757">
          <w:marLeft w:val="0"/>
          <w:marRight w:val="0"/>
          <w:marTop w:val="0"/>
          <w:marBottom w:val="0"/>
          <w:divBdr>
            <w:top w:val="none" w:sz="0" w:space="0" w:color="auto"/>
            <w:left w:val="none" w:sz="0" w:space="0" w:color="auto"/>
            <w:bottom w:val="none" w:sz="0" w:space="0" w:color="auto"/>
            <w:right w:val="none" w:sz="0" w:space="0" w:color="auto"/>
          </w:divBdr>
        </w:div>
      </w:divsChild>
    </w:div>
    <w:div w:id="1541817064">
      <w:bodyDiv w:val="1"/>
      <w:marLeft w:val="0"/>
      <w:marRight w:val="0"/>
      <w:marTop w:val="0"/>
      <w:marBottom w:val="0"/>
      <w:divBdr>
        <w:top w:val="none" w:sz="0" w:space="0" w:color="auto"/>
        <w:left w:val="none" w:sz="0" w:space="0" w:color="auto"/>
        <w:bottom w:val="none" w:sz="0" w:space="0" w:color="auto"/>
        <w:right w:val="none" w:sz="0" w:space="0" w:color="auto"/>
      </w:divBdr>
      <w:divsChild>
        <w:div w:id="1436827050">
          <w:marLeft w:val="0"/>
          <w:marRight w:val="0"/>
          <w:marTop w:val="0"/>
          <w:marBottom w:val="0"/>
          <w:divBdr>
            <w:top w:val="single" w:sz="6" w:space="0" w:color="EFEFED"/>
            <w:left w:val="none" w:sz="0" w:space="0" w:color="auto"/>
            <w:bottom w:val="none" w:sz="0" w:space="0" w:color="auto"/>
            <w:right w:val="none" w:sz="0" w:space="0" w:color="auto"/>
          </w:divBdr>
          <w:divsChild>
            <w:div w:id="417407284">
              <w:marLeft w:val="0"/>
              <w:marRight w:val="0"/>
              <w:marTop w:val="0"/>
              <w:marBottom w:val="0"/>
              <w:divBdr>
                <w:top w:val="none" w:sz="0" w:space="0" w:color="auto"/>
                <w:left w:val="none" w:sz="0" w:space="0" w:color="auto"/>
                <w:bottom w:val="none" w:sz="0" w:space="0" w:color="auto"/>
                <w:right w:val="none" w:sz="0" w:space="0" w:color="auto"/>
              </w:divBdr>
              <w:divsChild>
                <w:div w:id="309096178">
                  <w:marLeft w:val="0"/>
                  <w:marRight w:val="0"/>
                  <w:marTop w:val="0"/>
                  <w:marBottom w:val="0"/>
                  <w:divBdr>
                    <w:top w:val="none" w:sz="0" w:space="0" w:color="auto"/>
                    <w:left w:val="none" w:sz="0" w:space="0" w:color="auto"/>
                    <w:bottom w:val="none" w:sz="0" w:space="0" w:color="auto"/>
                    <w:right w:val="none" w:sz="0" w:space="0" w:color="auto"/>
                  </w:divBdr>
                  <w:divsChild>
                    <w:div w:id="800002336">
                      <w:marLeft w:val="0"/>
                      <w:marRight w:val="0"/>
                      <w:marTop w:val="0"/>
                      <w:marBottom w:val="0"/>
                      <w:divBdr>
                        <w:top w:val="none" w:sz="0" w:space="0" w:color="auto"/>
                        <w:left w:val="none" w:sz="0" w:space="0" w:color="auto"/>
                        <w:bottom w:val="none" w:sz="0" w:space="0" w:color="auto"/>
                        <w:right w:val="none" w:sz="0" w:space="0" w:color="auto"/>
                      </w:divBdr>
                    </w:div>
                  </w:divsChild>
                </w:div>
                <w:div w:id="1485389532">
                  <w:marLeft w:val="0"/>
                  <w:marRight w:val="0"/>
                  <w:marTop w:val="0"/>
                  <w:marBottom w:val="0"/>
                  <w:divBdr>
                    <w:top w:val="none" w:sz="0" w:space="0" w:color="auto"/>
                    <w:left w:val="none" w:sz="0" w:space="0" w:color="auto"/>
                    <w:bottom w:val="none" w:sz="0" w:space="0" w:color="auto"/>
                    <w:right w:val="none" w:sz="0" w:space="0" w:color="auto"/>
                  </w:divBdr>
                  <w:divsChild>
                    <w:div w:id="1478765074">
                      <w:marLeft w:val="0"/>
                      <w:marRight w:val="0"/>
                      <w:marTop w:val="0"/>
                      <w:marBottom w:val="0"/>
                      <w:divBdr>
                        <w:top w:val="none" w:sz="0" w:space="0" w:color="auto"/>
                        <w:left w:val="none" w:sz="0" w:space="0" w:color="auto"/>
                        <w:bottom w:val="none" w:sz="0" w:space="0" w:color="auto"/>
                        <w:right w:val="none" w:sz="0" w:space="0" w:color="auto"/>
                      </w:divBdr>
                    </w:div>
                    <w:div w:id="2091610599">
                      <w:marLeft w:val="0"/>
                      <w:marRight w:val="0"/>
                      <w:marTop w:val="0"/>
                      <w:marBottom w:val="0"/>
                      <w:divBdr>
                        <w:top w:val="none" w:sz="0" w:space="0" w:color="auto"/>
                        <w:left w:val="none" w:sz="0" w:space="0" w:color="auto"/>
                        <w:bottom w:val="none" w:sz="0" w:space="0" w:color="auto"/>
                        <w:right w:val="none" w:sz="0" w:space="0" w:color="auto"/>
                      </w:divBdr>
                    </w:div>
                    <w:div w:id="151919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923393">
          <w:marLeft w:val="0"/>
          <w:marRight w:val="0"/>
          <w:marTop w:val="0"/>
          <w:marBottom w:val="0"/>
          <w:divBdr>
            <w:top w:val="single" w:sz="6" w:space="0" w:color="EFEFED"/>
            <w:left w:val="none" w:sz="0" w:space="0" w:color="auto"/>
            <w:bottom w:val="none" w:sz="0" w:space="0" w:color="auto"/>
            <w:right w:val="none" w:sz="0" w:space="0" w:color="auto"/>
          </w:divBdr>
          <w:divsChild>
            <w:div w:id="1319967337">
              <w:marLeft w:val="0"/>
              <w:marRight w:val="0"/>
              <w:marTop w:val="0"/>
              <w:marBottom w:val="0"/>
              <w:divBdr>
                <w:top w:val="none" w:sz="0" w:space="0" w:color="auto"/>
                <w:left w:val="none" w:sz="0" w:space="0" w:color="auto"/>
                <w:bottom w:val="none" w:sz="0" w:space="0" w:color="auto"/>
                <w:right w:val="none" w:sz="0" w:space="0" w:color="auto"/>
              </w:divBdr>
              <w:divsChild>
                <w:div w:id="948925096">
                  <w:marLeft w:val="0"/>
                  <w:marRight w:val="0"/>
                  <w:marTop w:val="0"/>
                  <w:marBottom w:val="0"/>
                  <w:divBdr>
                    <w:top w:val="none" w:sz="0" w:space="0" w:color="auto"/>
                    <w:left w:val="none" w:sz="0" w:space="0" w:color="auto"/>
                    <w:bottom w:val="none" w:sz="0" w:space="0" w:color="auto"/>
                    <w:right w:val="none" w:sz="0" w:space="0" w:color="auto"/>
                  </w:divBdr>
                  <w:divsChild>
                    <w:div w:id="99237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129798">
      <w:bodyDiv w:val="1"/>
      <w:marLeft w:val="0"/>
      <w:marRight w:val="0"/>
      <w:marTop w:val="0"/>
      <w:marBottom w:val="0"/>
      <w:divBdr>
        <w:top w:val="none" w:sz="0" w:space="0" w:color="auto"/>
        <w:left w:val="none" w:sz="0" w:space="0" w:color="auto"/>
        <w:bottom w:val="none" w:sz="0" w:space="0" w:color="auto"/>
        <w:right w:val="none" w:sz="0" w:space="0" w:color="auto"/>
      </w:divBdr>
    </w:div>
    <w:div w:id="1580825917">
      <w:bodyDiv w:val="1"/>
      <w:marLeft w:val="0"/>
      <w:marRight w:val="0"/>
      <w:marTop w:val="0"/>
      <w:marBottom w:val="0"/>
      <w:divBdr>
        <w:top w:val="none" w:sz="0" w:space="0" w:color="auto"/>
        <w:left w:val="none" w:sz="0" w:space="0" w:color="auto"/>
        <w:bottom w:val="none" w:sz="0" w:space="0" w:color="auto"/>
        <w:right w:val="none" w:sz="0" w:space="0" w:color="auto"/>
      </w:divBdr>
      <w:divsChild>
        <w:div w:id="1194076617">
          <w:marLeft w:val="0"/>
          <w:marRight w:val="0"/>
          <w:marTop w:val="0"/>
          <w:marBottom w:val="0"/>
          <w:divBdr>
            <w:top w:val="none" w:sz="0" w:space="0" w:color="auto"/>
            <w:left w:val="none" w:sz="0" w:space="0" w:color="auto"/>
            <w:bottom w:val="none" w:sz="0" w:space="0" w:color="auto"/>
            <w:right w:val="none" w:sz="0" w:space="0" w:color="auto"/>
          </w:divBdr>
        </w:div>
        <w:div w:id="1330599421">
          <w:marLeft w:val="0"/>
          <w:marRight w:val="0"/>
          <w:marTop w:val="0"/>
          <w:marBottom w:val="300"/>
          <w:divBdr>
            <w:top w:val="none" w:sz="0" w:space="0" w:color="auto"/>
            <w:left w:val="none" w:sz="0" w:space="0" w:color="auto"/>
            <w:bottom w:val="none" w:sz="0" w:space="0" w:color="auto"/>
            <w:right w:val="none" w:sz="0" w:space="0" w:color="auto"/>
          </w:divBdr>
          <w:divsChild>
            <w:div w:id="4396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431">
      <w:bodyDiv w:val="1"/>
      <w:marLeft w:val="0"/>
      <w:marRight w:val="0"/>
      <w:marTop w:val="0"/>
      <w:marBottom w:val="0"/>
      <w:divBdr>
        <w:top w:val="none" w:sz="0" w:space="0" w:color="auto"/>
        <w:left w:val="none" w:sz="0" w:space="0" w:color="auto"/>
        <w:bottom w:val="none" w:sz="0" w:space="0" w:color="auto"/>
        <w:right w:val="none" w:sz="0" w:space="0" w:color="auto"/>
      </w:divBdr>
      <w:divsChild>
        <w:div w:id="1162813204">
          <w:marLeft w:val="0"/>
          <w:marRight w:val="0"/>
          <w:marTop w:val="0"/>
          <w:marBottom w:val="0"/>
          <w:divBdr>
            <w:top w:val="single" w:sz="6" w:space="0" w:color="EFEFED"/>
            <w:left w:val="none" w:sz="0" w:space="0" w:color="auto"/>
            <w:bottom w:val="none" w:sz="0" w:space="0" w:color="auto"/>
            <w:right w:val="none" w:sz="0" w:space="0" w:color="auto"/>
          </w:divBdr>
          <w:divsChild>
            <w:div w:id="1933198452">
              <w:marLeft w:val="0"/>
              <w:marRight w:val="0"/>
              <w:marTop w:val="0"/>
              <w:marBottom w:val="0"/>
              <w:divBdr>
                <w:top w:val="none" w:sz="0" w:space="0" w:color="auto"/>
                <w:left w:val="none" w:sz="0" w:space="0" w:color="auto"/>
                <w:bottom w:val="none" w:sz="0" w:space="0" w:color="auto"/>
                <w:right w:val="none" w:sz="0" w:space="0" w:color="auto"/>
              </w:divBdr>
              <w:divsChild>
                <w:div w:id="1316687955">
                  <w:marLeft w:val="0"/>
                  <w:marRight w:val="0"/>
                  <w:marTop w:val="0"/>
                  <w:marBottom w:val="0"/>
                  <w:divBdr>
                    <w:top w:val="none" w:sz="0" w:space="0" w:color="auto"/>
                    <w:left w:val="none" w:sz="0" w:space="0" w:color="auto"/>
                    <w:bottom w:val="none" w:sz="0" w:space="0" w:color="auto"/>
                    <w:right w:val="none" w:sz="0" w:space="0" w:color="auto"/>
                  </w:divBdr>
                </w:div>
                <w:div w:id="1052729732">
                  <w:marLeft w:val="0"/>
                  <w:marRight w:val="0"/>
                  <w:marTop w:val="0"/>
                  <w:marBottom w:val="0"/>
                  <w:divBdr>
                    <w:top w:val="none" w:sz="0" w:space="0" w:color="auto"/>
                    <w:left w:val="none" w:sz="0" w:space="0" w:color="auto"/>
                    <w:bottom w:val="none" w:sz="0" w:space="0" w:color="auto"/>
                    <w:right w:val="none" w:sz="0" w:space="0" w:color="auto"/>
                  </w:divBdr>
                </w:div>
                <w:div w:id="1950162562">
                  <w:marLeft w:val="0"/>
                  <w:marRight w:val="0"/>
                  <w:marTop w:val="0"/>
                  <w:marBottom w:val="300"/>
                  <w:divBdr>
                    <w:top w:val="none" w:sz="0" w:space="0" w:color="auto"/>
                    <w:left w:val="none" w:sz="0" w:space="0" w:color="auto"/>
                    <w:bottom w:val="none" w:sz="0" w:space="0" w:color="auto"/>
                    <w:right w:val="none" w:sz="0" w:space="0" w:color="auto"/>
                  </w:divBdr>
                  <w:divsChild>
                    <w:div w:id="10198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83308">
          <w:marLeft w:val="0"/>
          <w:marRight w:val="0"/>
          <w:marTop w:val="0"/>
          <w:marBottom w:val="0"/>
          <w:divBdr>
            <w:top w:val="single" w:sz="6" w:space="0" w:color="EFEFED"/>
            <w:left w:val="none" w:sz="0" w:space="0" w:color="auto"/>
            <w:bottom w:val="none" w:sz="0" w:space="0" w:color="auto"/>
            <w:right w:val="none" w:sz="0" w:space="0" w:color="auto"/>
          </w:divBdr>
          <w:divsChild>
            <w:div w:id="865681031">
              <w:marLeft w:val="0"/>
              <w:marRight w:val="0"/>
              <w:marTop w:val="0"/>
              <w:marBottom w:val="0"/>
              <w:divBdr>
                <w:top w:val="none" w:sz="0" w:space="0" w:color="auto"/>
                <w:left w:val="none" w:sz="0" w:space="0" w:color="auto"/>
                <w:bottom w:val="none" w:sz="0" w:space="0" w:color="auto"/>
                <w:right w:val="none" w:sz="0" w:space="0" w:color="auto"/>
              </w:divBdr>
              <w:divsChild>
                <w:div w:id="1541430620">
                  <w:marLeft w:val="0"/>
                  <w:marRight w:val="0"/>
                  <w:marTop w:val="0"/>
                  <w:marBottom w:val="0"/>
                  <w:divBdr>
                    <w:top w:val="none" w:sz="0" w:space="0" w:color="auto"/>
                    <w:left w:val="none" w:sz="0" w:space="0" w:color="auto"/>
                    <w:bottom w:val="none" w:sz="0" w:space="0" w:color="auto"/>
                    <w:right w:val="none" w:sz="0" w:space="0" w:color="auto"/>
                  </w:divBdr>
                </w:div>
                <w:div w:id="909853986">
                  <w:marLeft w:val="0"/>
                  <w:marRight w:val="0"/>
                  <w:marTop w:val="0"/>
                  <w:marBottom w:val="0"/>
                  <w:divBdr>
                    <w:top w:val="none" w:sz="0" w:space="0" w:color="auto"/>
                    <w:left w:val="none" w:sz="0" w:space="0" w:color="auto"/>
                    <w:bottom w:val="none" w:sz="0" w:space="0" w:color="auto"/>
                    <w:right w:val="none" w:sz="0" w:space="0" w:color="auto"/>
                  </w:divBdr>
                </w:div>
                <w:div w:id="482089764">
                  <w:marLeft w:val="0"/>
                  <w:marRight w:val="0"/>
                  <w:marTop w:val="0"/>
                  <w:marBottom w:val="0"/>
                  <w:divBdr>
                    <w:top w:val="none" w:sz="0" w:space="0" w:color="auto"/>
                    <w:left w:val="none" w:sz="0" w:space="0" w:color="auto"/>
                    <w:bottom w:val="none" w:sz="0" w:space="0" w:color="auto"/>
                    <w:right w:val="none" w:sz="0" w:space="0" w:color="auto"/>
                  </w:divBdr>
                  <w:divsChild>
                    <w:div w:id="866141082">
                      <w:marLeft w:val="0"/>
                      <w:marRight w:val="0"/>
                      <w:marTop w:val="0"/>
                      <w:marBottom w:val="0"/>
                      <w:divBdr>
                        <w:top w:val="none" w:sz="0" w:space="0" w:color="auto"/>
                        <w:left w:val="none" w:sz="0" w:space="0" w:color="auto"/>
                        <w:bottom w:val="none" w:sz="0" w:space="0" w:color="auto"/>
                        <w:right w:val="none" w:sz="0" w:space="0" w:color="auto"/>
                      </w:divBdr>
                    </w:div>
                    <w:div w:id="370305476">
                      <w:marLeft w:val="0"/>
                      <w:marRight w:val="0"/>
                      <w:marTop w:val="0"/>
                      <w:marBottom w:val="300"/>
                      <w:divBdr>
                        <w:top w:val="none" w:sz="0" w:space="0" w:color="auto"/>
                        <w:left w:val="none" w:sz="0" w:space="0" w:color="auto"/>
                        <w:bottom w:val="none" w:sz="0" w:space="0" w:color="auto"/>
                        <w:right w:val="none" w:sz="0" w:space="0" w:color="auto"/>
                      </w:divBdr>
                      <w:divsChild>
                        <w:div w:id="20799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6244">
                  <w:marLeft w:val="0"/>
                  <w:marRight w:val="0"/>
                  <w:marTop w:val="0"/>
                  <w:marBottom w:val="0"/>
                  <w:divBdr>
                    <w:top w:val="none" w:sz="0" w:space="0" w:color="auto"/>
                    <w:left w:val="none" w:sz="0" w:space="0" w:color="auto"/>
                    <w:bottom w:val="none" w:sz="0" w:space="0" w:color="auto"/>
                    <w:right w:val="none" w:sz="0" w:space="0" w:color="auto"/>
                  </w:divBdr>
                  <w:divsChild>
                    <w:div w:id="1224222881">
                      <w:marLeft w:val="0"/>
                      <w:marRight w:val="0"/>
                      <w:marTop w:val="0"/>
                      <w:marBottom w:val="0"/>
                      <w:divBdr>
                        <w:top w:val="none" w:sz="0" w:space="0" w:color="auto"/>
                        <w:left w:val="none" w:sz="0" w:space="0" w:color="auto"/>
                        <w:bottom w:val="none" w:sz="0" w:space="0" w:color="auto"/>
                        <w:right w:val="none" w:sz="0" w:space="0" w:color="auto"/>
                      </w:divBdr>
                    </w:div>
                    <w:div w:id="702747959">
                      <w:marLeft w:val="0"/>
                      <w:marRight w:val="0"/>
                      <w:marTop w:val="0"/>
                      <w:marBottom w:val="0"/>
                      <w:divBdr>
                        <w:top w:val="none" w:sz="0" w:space="0" w:color="auto"/>
                        <w:left w:val="none" w:sz="0" w:space="0" w:color="auto"/>
                        <w:bottom w:val="none" w:sz="0" w:space="0" w:color="auto"/>
                        <w:right w:val="none" w:sz="0" w:space="0" w:color="auto"/>
                      </w:divBdr>
                    </w:div>
                    <w:div w:id="1868907521">
                      <w:marLeft w:val="0"/>
                      <w:marRight w:val="0"/>
                      <w:marTop w:val="0"/>
                      <w:marBottom w:val="0"/>
                      <w:divBdr>
                        <w:top w:val="none" w:sz="0" w:space="0" w:color="auto"/>
                        <w:left w:val="none" w:sz="0" w:space="0" w:color="auto"/>
                        <w:bottom w:val="none" w:sz="0" w:space="0" w:color="auto"/>
                        <w:right w:val="none" w:sz="0" w:space="0" w:color="auto"/>
                      </w:divBdr>
                    </w:div>
                    <w:div w:id="679350535">
                      <w:marLeft w:val="0"/>
                      <w:marRight w:val="0"/>
                      <w:marTop w:val="0"/>
                      <w:marBottom w:val="300"/>
                      <w:divBdr>
                        <w:top w:val="none" w:sz="0" w:space="0" w:color="auto"/>
                        <w:left w:val="none" w:sz="0" w:space="0" w:color="auto"/>
                        <w:bottom w:val="none" w:sz="0" w:space="0" w:color="auto"/>
                        <w:right w:val="none" w:sz="0" w:space="0" w:color="auto"/>
                      </w:divBdr>
                      <w:divsChild>
                        <w:div w:id="2093237851">
                          <w:marLeft w:val="0"/>
                          <w:marRight w:val="0"/>
                          <w:marTop w:val="0"/>
                          <w:marBottom w:val="0"/>
                          <w:divBdr>
                            <w:top w:val="none" w:sz="0" w:space="0" w:color="auto"/>
                            <w:left w:val="none" w:sz="0" w:space="0" w:color="auto"/>
                            <w:bottom w:val="none" w:sz="0" w:space="0" w:color="auto"/>
                            <w:right w:val="none" w:sz="0" w:space="0" w:color="auto"/>
                          </w:divBdr>
                        </w:div>
                      </w:divsChild>
                    </w:div>
                    <w:div w:id="991568961">
                      <w:marLeft w:val="0"/>
                      <w:marRight w:val="0"/>
                      <w:marTop w:val="0"/>
                      <w:marBottom w:val="0"/>
                      <w:divBdr>
                        <w:top w:val="none" w:sz="0" w:space="0" w:color="auto"/>
                        <w:left w:val="none" w:sz="0" w:space="0" w:color="auto"/>
                        <w:bottom w:val="none" w:sz="0" w:space="0" w:color="auto"/>
                        <w:right w:val="none" w:sz="0" w:space="0" w:color="auto"/>
                      </w:divBdr>
                    </w:div>
                  </w:divsChild>
                </w:div>
                <w:div w:id="347411861">
                  <w:marLeft w:val="0"/>
                  <w:marRight w:val="0"/>
                  <w:marTop w:val="0"/>
                  <w:marBottom w:val="0"/>
                  <w:divBdr>
                    <w:top w:val="none" w:sz="0" w:space="0" w:color="auto"/>
                    <w:left w:val="none" w:sz="0" w:space="0" w:color="auto"/>
                    <w:bottom w:val="none" w:sz="0" w:space="0" w:color="auto"/>
                    <w:right w:val="none" w:sz="0" w:space="0" w:color="auto"/>
                  </w:divBdr>
                  <w:divsChild>
                    <w:div w:id="530075517">
                      <w:marLeft w:val="0"/>
                      <w:marRight w:val="0"/>
                      <w:marTop w:val="0"/>
                      <w:marBottom w:val="0"/>
                      <w:divBdr>
                        <w:top w:val="none" w:sz="0" w:space="0" w:color="auto"/>
                        <w:left w:val="none" w:sz="0" w:space="0" w:color="auto"/>
                        <w:bottom w:val="none" w:sz="0" w:space="0" w:color="auto"/>
                        <w:right w:val="none" w:sz="0" w:space="0" w:color="auto"/>
                      </w:divBdr>
                    </w:div>
                    <w:div w:id="421296537">
                      <w:marLeft w:val="0"/>
                      <w:marRight w:val="0"/>
                      <w:marTop w:val="0"/>
                      <w:marBottom w:val="300"/>
                      <w:divBdr>
                        <w:top w:val="none" w:sz="0" w:space="0" w:color="auto"/>
                        <w:left w:val="none" w:sz="0" w:space="0" w:color="auto"/>
                        <w:bottom w:val="none" w:sz="0" w:space="0" w:color="auto"/>
                        <w:right w:val="none" w:sz="0" w:space="0" w:color="auto"/>
                      </w:divBdr>
                      <w:divsChild>
                        <w:div w:id="15323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0994">
                  <w:marLeft w:val="0"/>
                  <w:marRight w:val="0"/>
                  <w:marTop w:val="0"/>
                  <w:marBottom w:val="0"/>
                  <w:divBdr>
                    <w:top w:val="none" w:sz="0" w:space="0" w:color="auto"/>
                    <w:left w:val="none" w:sz="0" w:space="0" w:color="auto"/>
                    <w:bottom w:val="none" w:sz="0" w:space="0" w:color="auto"/>
                    <w:right w:val="none" w:sz="0" w:space="0" w:color="auto"/>
                  </w:divBdr>
                  <w:divsChild>
                    <w:div w:id="35938093">
                      <w:marLeft w:val="0"/>
                      <w:marRight w:val="0"/>
                      <w:marTop w:val="0"/>
                      <w:marBottom w:val="0"/>
                      <w:divBdr>
                        <w:top w:val="none" w:sz="0" w:space="0" w:color="auto"/>
                        <w:left w:val="none" w:sz="0" w:space="0" w:color="auto"/>
                        <w:bottom w:val="none" w:sz="0" w:space="0" w:color="auto"/>
                        <w:right w:val="none" w:sz="0" w:space="0" w:color="auto"/>
                      </w:divBdr>
                    </w:div>
                    <w:div w:id="1420296370">
                      <w:marLeft w:val="0"/>
                      <w:marRight w:val="0"/>
                      <w:marTop w:val="0"/>
                      <w:marBottom w:val="0"/>
                      <w:divBdr>
                        <w:top w:val="none" w:sz="0" w:space="0" w:color="auto"/>
                        <w:left w:val="none" w:sz="0" w:space="0" w:color="auto"/>
                        <w:bottom w:val="none" w:sz="0" w:space="0" w:color="auto"/>
                        <w:right w:val="none" w:sz="0" w:space="0" w:color="auto"/>
                      </w:divBdr>
                    </w:div>
                    <w:div w:id="596794682">
                      <w:marLeft w:val="0"/>
                      <w:marRight w:val="0"/>
                      <w:marTop w:val="0"/>
                      <w:marBottom w:val="300"/>
                      <w:divBdr>
                        <w:top w:val="none" w:sz="0" w:space="0" w:color="auto"/>
                        <w:left w:val="none" w:sz="0" w:space="0" w:color="auto"/>
                        <w:bottom w:val="none" w:sz="0" w:space="0" w:color="auto"/>
                        <w:right w:val="none" w:sz="0" w:space="0" w:color="auto"/>
                      </w:divBdr>
                      <w:divsChild>
                        <w:div w:id="967201895">
                          <w:marLeft w:val="0"/>
                          <w:marRight w:val="0"/>
                          <w:marTop w:val="0"/>
                          <w:marBottom w:val="0"/>
                          <w:divBdr>
                            <w:top w:val="none" w:sz="0" w:space="0" w:color="auto"/>
                            <w:left w:val="none" w:sz="0" w:space="0" w:color="auto"/>
                            <w:bottom w:val="none" w:sz="0" w:space="0" w:color="auto"/>
                            <w:right w:val="none" w:sz="0" w:space="0" w:color="auto"/>
                          </w:divBdr>
                        </w:div>
                      </w:divsChild>
                    </w:div>
                    <w:div w:id="203372392">
                      <w:marLeft w:val="0"/>
                      <w:marRight w:val="0"/>
                      <w:marTop w:val="0"/>
                      <w:marBottom w:val="0"/>
                      <w:divBdr>
                        <w:top w:val="none" w:sz="0" w:space="0" w:color="auto"/>
                        <w:left w:val="none" w:sz="0" w:space="0" w:color="auto"/>
                        <w:bottom w:val="none" w:sz="0" w:space="0" w:color="auto"/>
                        <w:right w:val="none" w:sz="0" w:space="0" w:color="auto"/>
                      </w:divBdr>
                    </w:div>
                    <w:div w:id="1727989185">
                      <w:marLeft w:val="0"/>
                      <w:marRight w:val="0"/>
                      <w:marTop w:val="0"/>
                      <w:marBottom w:val="300"/>
                      <w:divBdr>
                        <w:top w:val="none" w:sz="0" w:space="0" w:color="auto"/>
                        <w:left w:val="none" w:sz="0" w:space="0" w:color="auto"/>
                        <w:bottom w:val="none" w:sz="0" w:space="0" w:color="auto"/>
                        <w:right w:val="none" w:sz="0" w:space="0" w:color="auto"/>
                      </w:divBdr>
                      <w:divsChild>
                        <w:div w:id="5501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30785">
                  <w:marLeft w:val="0"/>
                  <w:marRight w:val="0"/>
                  <w:marTop w:val="0"/>
                  <w:marBottom w:val="0"/>
                  <w:divBdr>
                    <w:top w:val="none" w:sz="0" w:space="0" w:color="auto"/>
                    <w:left w:val="none" w:sz="0" w:space="0" w:color="auto"/>
                    <w:bottom w:val="none" w:sz="0" w:space="0" w:color="auto"/>
                    <w:right w:val="none" w:sz="0" w:space="0" w:color="auto"/>
                  </w:divBdr>
                  <w:divsChild>
                    <w:div w:id="204409386">
                      <w:marLeft w:val="0"/>
                      <w:marRight w:val="0"/>
                      <w:marTop w:val="0"/>
                      <w:marBottom w:val="0"/>
                      <w:divBdr>
                        <w:top w:val="none" w:sz="0" w:space="0" w:color="auto"/>
                        <w:left w:val="none" w:sz="0" w:space="0" w:color="auto"/>
                        <w:bottom w:val="none" w:sz="0" w:space="0" w:color="auto"/>
                        <w:right w:val="none" w:sz="0" w:space="0" w:color="auto"/>
                      </w:divBdr>
                    </w:div>
                    <w:div w:id="299964051">
                      <w:marLeft w:val="0"/>
                      <w:marRight w:val="0"/>
                      <w:marTop w:val="0"/>
                      <w:marBottom w:val="300"/>
                      <w:divBdr>
                        <w:top w:val="none" w:sz="0" w:space="0" w:color="auto"/>
                        <w:left w:val="none" w:sz="0" w:space="0" w:color="auto"/>
                        <w:bottom w:val="none" w:sz="0" w:space="0" w:color="auto"/>
                        <w:right w:val="none" w:sz="0" w:space="0" w:color="auto"/>
                      </w:divBdr>
                      <w:divsChild>
                        <w:div w:id="2018799434">
                          <w:marLeft w:val="0"/>
                          <w:marRight w:val="0"/>
                          <w:marTop w:val="0"/>
                          <w:marBottom w:val="0"/>
                          <w:divBdr>
                            <w:top w:val="none" w:sz="0" w:space="0" w:color="auto"/>
                            <w:left w:val="none" w:sz="0" w:space="0" w:color="auto"/>
                            <w:bottom w:val="none" w:sz="0" w:space="0" w:color="auto"/>
                            <w:right w:val="none" w:sz="0" w:space="0" w:color="auto"/>
                          </w:divBdr>
                        </w:div>
                      </w:divsChild>
                    </w:div>
                    <w:div w:id="312493491">
                      <w:marLeft w:val="0"/>
                      <w:marRight w:val="0"/>
                      <w:marTop w:val="0"/>
                      <w:marBottom w:val="0"/>
                      <w:divBdr>
                        <w:top w:val="none" w:sz="0" w:space="0" w:color="auto"/>
                        <w:left w:val="none" w:sz="0" w:space="0" w:color="auto"/>
                        <w:bottom w:val="none" w:sz="0" w:space="0" w:color="auto"/>
                        <w:right w:val="none" w:sz="0" w:space="0" w:color="auto"/>
                      </w:divBdr>
                    </w:div>
                    <w:div w:id="9913850">
                      <w:marLeft w:val="0"/>
                      <w:marRight w:val="0"/>
                      <w:marTop w:val="0"/>
                      <w:marBottom w:val="300"/>
                      <w:divBdr>
                        <w:top w:val="none" w:sz="0" w:space="0" w:color="auto"/>
                        <w:left w:val="none" w:sz="0" w:space="0" w:color="auto"/>
                        <w:bottom w:val="none" w:sz="0" w:space="0" w:color="auto"/>
                        <w:right w:val="none" w:sz="0" w:space="0" w:color="auto"/>
                      </w:divBdr>
                      <w:divsChild>
                        <w:div w:id="262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6246">
                  <w:marLeft w:val="0"/>
                  <w:marRight w:val="0"/>
                  <w:marTop w:val="0"/>
                  <w:marBottom w:val="0"/>
                  <w:divBdr>
                    <w:top w:val="none" w:sz="0" w:space="0" w:color="auto"/>
                    <w:left w:val="none" w:sz="0" w:space="0" w:color="auto"/>
                    <w:bottom w:val="none" w:sz="0" w:space="0" w:color="auto"/>
                    <w:right w:val="none" w:sz="0" w:space="0" w:color="auto"/>
                  </w:divBdr>
                  <w:divsChild>
                    <w:div w:id="779377494">
                      <w:marLeft w:val="0"/>
                      <w:marRight w:val="0"/>
                      <w:marTop w:val="0"/>
                      <w:marBottom w:val="0"/>
                      <w:divBdr>
                        <w:top w:val="none" w:sz="0" w:space="0" w:color="auto"/>
                        <w:left w:val="none" w:sz="0" w:space="0" w:color="auto"/>
                        <w:bottom w:val="none" w:sz="0" w:space="0" w:color="auto"/>
                        <w:right w:val="none" w:sz="0" w:space="0" w:color="auto"/>
                      </w:divBdr>
                    </w:div>
                    <w:div w:id="187183085">
                      <w:marLeft w:val="0"/>
                      <w:marRight w:val="0"/>
                      <w:marTop w:val="0"/>
                      <w:marBottom w:val="300"/>
                      <w:divBdr>
                        <w:top w:val="none" w:sz="0" w:space="0" w:color="auto"/>
                        <w:left w:val="none" w:sz="0" w:space="0" w:color="auto"/>
                        <w:bottom w:val="none" w:sz="0" w:space="0" w:color="auto"/>
                        <w:right w:val="none" w:sz="0" w:space="0" w:color="auto"/>
                      </w:divBdr>
                      <w:divsChild>
                        <w:div w:id="520049904">
                          <w:marLeft w:val="0"/>
                          <w:marRight w:val="0"/>
                          <w:marTop w:val="0"/>
                          <w:marBottom w:val="0"/>
                          <w:divBdr>
                            <w:top w:val="none" w:sz="0" w:space="0" w:color="auto"/>
                            <w:left w:val="none" w:sz="0" w:space="0" w:color="auto"/>
                            <w:bottom w:val="none" w:sz="0" w:space="0" w:color="auto"/>
                            <w:right w:val="none" w:sz="0" w:space="0" w:color="auto"/>
                          </w:divBdr>
                        </w:div>
                      </w:divsChild>
                    </w:div>
                    <w:div w:id="575162854">
                      <w:marLeft w:val="0"/>
                      <w:marRight w:val="0"/>
                      <w:marTop w:val="0"/>
                      <w:marBottom w:val="0"/>
                      <w:divBdr>
                        <w:top w:val="none" w:sz="0" w:space="0" w:color="auto"/>
                        <w:left w:val="none" w:sz="0" w:space="0" w:color="auto"/>
                        <w:bottom w:val="none" w:sz="0" w:space="0" w:color="auto"/>
                        <w:right w:val="none" w:sz="0" w:space="0" w:color="auto"/>
                      </w:divBdr>
                    </w:div>
                    <w:div w:id="1557159273">
                      <w:marLeft w:val="0"/>
                      <w:marRight w:val="0"/>
                      <w:marTop w:val="0"/>
                      <w:marBottom w:val="300"/>
                      <w:divBdr>
                        <w:top w:val="none" w:sz="0" w:space="0" w:color="auto"/>
                        <w:left w:val="none" w:sz="0" w:space="0" w:color="auto"/>
                        <w:bottom w:val="none" w:sz="0" w:space="0" w:color="auto"/>
                        <w:right w:val="none" w:sz="0" w:space="0" w:color="auto"/>
                      </w:divBdr>
                      <w:divsChild>
                        <w:div w:id="556816426">
                          <w:marLeft w:val="0"/>
                          <w:marRight w:val="0"/>
                          <w:marTop w:val="0"/>
                          <w:marBottom w:val="0"/>
                          <w:divBdr>
                            <w:top w:val="none" w:sz="0" w:space="0" w:color="auto"/>
                            <w:left w:val="none" w:sz="0" w:space="0" w:color="auto"/>
                            <w:bottom w:val="none" w:sz="0" w:space="0" w:color="auto"/>
                            <w:right w:val="none" w:sz="0" w:space="0" w:color="auto"/>
                          </w:divBdr>
                        </w:div>
                      </w:divsChild>
                    </w:div>
                    <w:div w:id="777333154">
                      <w:marLeft w:val="0"/>
                      <w:marRight w:val="0"/>
                      <w:marTop w:val="0"/>
                      <w:marBottom w:val="0"/>
                      <w:divBdr>
                        <w:top w:val="none" w:sz="0" w:space="0" w:color="auto"/>
                        <w:left w:val="none" w:sz="0" w:space="0" w:color="auto"/>
                        <w:bottom w:val="none" w:sz="0" w:space="0" w:color="auto"/>
                        <w:right w:val="none" w:sz="0" w:space="0" w:color="auto"/>
                      </w:divBdr>
                    </w:div>
                    <w:div w:id="1587421603">
                      <w:marLeft w:val="0"/>
                      <w:marRight w:val="0"/>
                      <w:marTop w:val="0"/>
                      <w:marBottom w:val="300"/>
                      <w:divBdr>
                        <w:top w:val="none" w:sz="0" w:space="0" w:color="auto"/>
                        <w:left w:val="none" w:sz="0" w:space="0" w:color="auto"/>
                        <w:bottom w:val="none" w:sz="0" w:space="0" w:color="auto"/>
                        <w:right w:val="none" w:sz="0" w:space="0" w:color="auto"/>
                      </w:divBdr>
                      <w:divsChild>
                        <w:div w:id="780564230">
                          <w:marLeft w:val="0"/>
                          <w:marRight w:val="0"/>
                          <w:marTop w:val="0"/>
                          <w:marBottom w:val="0"/>
                          <w:divBdr>
                            <w:top w:val="none" w:sz="0" w:space="0" w:color="auto"/>
                            <w:left w:val="none" w:sz="0" w:space="0" w:color="auto"/>
                            <w:bottom w:val="none" w:sz="0" w:space="0" w:color="auto"/>
                            <w:right w:val="none" w:sz="0" w:space="0" w:color="auto"/>
                          </w:divBdr>
                        </w:div>
                      </w:divsChild>
                    </w:div>
                    <w:div w:id="248006188">
                      <w:marLeft w:val="0"/>
                      <w:marRight w:val="0"/>
                      <w:marTop w:val="0"/>
                      <w:marBottom w:val="0"/>
                      <w:divBdr>
                        <w:top w:val="none" w:sz="0" w:space="0" w:color="auto"/>
                        <w:left w:val="none" w:sz="0" w:space="0" w:color="auto"/>
                        <w:bottom w:val="none" w:sz="0" w:space="0" w:color="auto"/>
                        <w:right w:val="none" w:sz="0" w:space="0" w:color="auto"/>
                      </w:divBdr>
                    </w:div>
                    <w:div w:id="666330183">
                      <w:marLeft w:val="0"/>
                      <w:marRight w:val="0"/>
                      <w:marTop w:val="0"/>
                      <w:marBottom w:val="300"/>
                      <w:divBdr>
                        <w:top w:val="none" w:sz="0" w:space="0" w:color="auto"/>
                        <w:left w:val="none" w:sz="0" w:space="0" w:color="auto"/>
                        <w:bottom w:val="none" w:sz="0" w:space="0" w:color="auto"/>
                        <w:right w:val="none" w:sz="0" w:space="0" w:color="auto"/>
                      </w:divBdr>
                      <w:divsChild>
                        <w:div w:id="8325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56384">
                  <w:marLeft w:val="0"/>
                  <w:marRight w:val="0"/>
                  <w:marTop w:val="0"/>
                  <w:marBottom w:val="0"/>
                  <w:divBdr>
                    <w:top w:val="none" w:sz="0" w:space="0" w:color="auto"/>
                    <w:left w:val="none" w:sz="0" w:space="0" w:color="auto"/>
                    <w:bottom w:val="none" w:sz="0" w:space="0" w:color="auto"/>
                    <w:right w:val="none" w:sz="0" w:space="0" w:color="auto"/>
                  </w:divBdr>
                  <w:divsChild>
                    <w:div w:id="1185174771">
                      <w:marLeft w:val="0"/>
                      <w:marRight w:val="0"/>
                      <w:marTop w:val="0"/>
                      <w:marBottom w:val="0"/>
                      <w:divBdr>
                        <w:top w:val="none" w:sz="0" w:space="0" w:color="auto"/>
                        <w:left w:val="none" w:sz="0" w:space="0" w:color="auto"/>
                        <w:bottom w:val="none" w:sz="0" w:space="0" w:color="auto"/>
                        <w:right w:val="none" w:sz="0" w:space="0" w:color="auto"/>
                      </w:divBdr>
                    </w:div>
                    <w:div w:id="197623439">
                      <w:marLeft w:val="0"/>
                      <w:marRight w:val="0"/>
                      <w:marTop w:val="0"/>
                      <w:marBottom w:val="300"/>
                      <w:divBdr>
                        <w:top w:val="none" w:sz="0" w:space="0" w:color="auto"/>
                        <w:left w:val="none" w:sz="0" w:space="0" w:color="auto"/>
                        <w:bottom w:val="none" w:sz="0" w:space="0" w:color="auto"/>
                        <w:right w:val="none" w:sz="0" w:space="0" w:color="auto"/>
                      </w:divBdr>
                      <w:divsChild>
                        <w:div w:id="24330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394263">
      <w:bodyDiv w:val="1"/>
      <w:marLeft w:val="0"/>
      <w:marRight w:val="0"/>
      <w:marTop w:val="0"/>
      <w:marBottom w:val="0"/>
      <w:divBdr>
        <w:top w:val="none" w:sz="0" w:space="0" w:color="auto"/>
        <w:left w:val="none" w:sz="0" w:space="0" w:color="auto"/>
        <w:bottom w:val="none" w:sz="0" w:space="0" w:color="auto"/>
        <w:right w:val="none" w:sz="0" w:space="0" w:color="auto"/>
      </w:divBdr>
    </w:div>
    <w:div w:id="1650555202">
      <w:bodyDiv w:val="1"/>
      <w:marLeft w:val="0"/>
      <w:marRight w:val="0"/>
      <w:marTop w:val="0"/>
      <w:marBottom w:val="0"/>
      <w:divBdr>
        <w:top w:val="none" w:sz="0" w:space="0" w:color="auto"/>
        <w:left w:val="none" w:sz="0" w:space="0" w:color="auto"/>
        <w:bottom w:val="none" w:sz="0" w:space="0" w:color="auto"/>
        <w:right w:val="none" w:sz="0" w:space="0" w:color="auto"/>
      </w:divBdr>
      <w:divsChild>
        <w:div w:id="2141536078">
          <w:marLeft w:val="0"/>
          <w:marRight w:val="0"/>
          <w:marTop w:val="0"/>
          <w:marBottom w:val="0"/>
          <w:divBdr>
            <w:top w:val="single" w:sz="6" w:space="0" w:color="EFEFED"/>
            <w:left w:val="none" w:sz="0" w:space="0" w:color="auto"/>
            <w:bottom w:val="none" w:sz="0" w:space="0" w:color="auto"/>
            <w:right w:val="none" w:sz="0" w:space="0" w:color="auto"/>
          </w:divBdr>
          <w:divsChild>
            <w:div w:id="43724743">
              <w:marLeft w:val="0"/>
              <w:marRight w:val="0"/>
              <w:marTop w:val="0"/>
              <w:marBottom w:val="0"/>
              <w:divBdr>
                <w:top w:val="none" w:sz="0" w:space="0" w:color="auto"/>
                <w:left w:val="none" w:sz="0" w:space="0" w:color="auto"/>
                <w:bottom w:val="none" w:sz="0" w:space="0" w:color="auto"/>
                <w:right w:val="none" w:sz="0" w:space="0" w:color="auto"/>
              </w:divBdr>
              <w:divsChild>
                <w:div w:id="767119916">
                  <w:marLeft w:val="0"/>
                  <w:marRight w:val="0"/>
                  <w:marTop w:val="0"/>
                  <w:marBottom w:val="0"/>
                  <w:divBdr>
                    <w:top w:val="none" w:sz="0" w:space="0" w:color="auto"/>
                    <w:left w:val="none" w:sz="0" w:space="0" w:color="auto"/>
                    <w:bottom w:val="none" w:sz="0" w:space="0" w:color="auto"/>
                    <w:right w:val="none" w:sz="0" w:space="0" w:color="auto"/>
                  </w:divBdr>
                  <w:divsChild>
                    <w:div w:id="1521505696">
                      <w:marLeft w:val="0"/>
                      <w:marRight w:val="0"/>
                      <w:marTop w:val="0"/>
                      <w:marBottom w:val="0"/>
                      <w:divBdr>
                        <w:top w:val="none" w:sz="0" w:space="0" w:color="auto"/>
                        <w:left w:val="none" w:sz="0" w:space="0" w:color="auto"/>
                        <w:bottom w:val="none" w:sz="0" w:space="0" w:color="auto"/>
                        <w:right w:val="none" w:sz="0" w:space="0" w:color="auto"/>
                      </w:divBdr>
                    </w:div>
                    <w:div w:id="871456022">
                      <w:marLeft w:val="0"/>
                      <w:marRight w:val="0"/>
                      <w:marTop w:val="0"/>
                      <w:marBottom w:val="300"/>
                      <w:divBdr>
                        <w:top w:val="none" w:sz="0" w:space="0" w:color="auto"/>
                        <w:left w:val="none" w:sz="0" w:space="0" w:color="auto"/>
                        <w:bottom w:val="none" w:sz="0" w:space="0" w:color="auto"/>
                        <w:right w:val="none" w:sz="0" w:space="0" w:color="auto"/>
                      </w:divBdr>
                      <w:divsChild>
                        <w:div w:id="2115788554">
                          <w:marLeft w:val="0"/>
                          <w:marRight w:val="0"/>
                          <w:marTop w:val="0"/>
                          <w:marBottom w:val="0"/>
                          <w:divBdr>
                            <w:top w:val="none" w:sz="0" w:space="0" w:color="auto"/>
                            <w:left w:val="none" w:sz="0" w:space="0" w:color="auto"/>
                            <w:bottom w:val="none" w:sz="0" w:space="0" w:color="auto"/>
                            <w:right w:val="none" w:sz="0" w:space="0" w:color="auto"/>
                          </w:divBdr>
                        </w:div>
                      </w:divsChild>
                    </w:div>
                    <w:div w:id="847866882">
                      <w:marLeft w:val="0"/>
                      <w:marRight w:val="0"/>
                      <w:marTop w:val="0"/>
                      <w:marBottom w:val="0"/>
                      <w:divBdr>
                        <w:top w:val="none" w:sz="0" w:space="0" w:color="auto"/>
                        <w:left w:val="none" w:sz="0" w:space="0" w:color="auto"/>
                        <w:bottom w:val="none" w:sz="0" w:space="0" w:color="auto"/>
                        <w:right w:val="none" w:sz="0" w:space="0" w:color="auto"/>
                      </w:divBdr>
                    </w:div>
                    <w:div w:id="925304233">
                      <w:marLeft w:val="0"/>
                      <w:marRight w:val="0"/>
                      <w:marTop w:val="0"/>
                      <w:marBottom w:val="300"/>
                      <w:divBdr>
                        <w:top w:val="none" w:sz="0" w:space="0" w:color="auto"/>
                        <w:left w:val="none" w:sz="0" w:space="0" w:color="auto"/>
                        <w:bottom w:val="none" w:sz="0" w:space="0" w:color="auto"/>
                        <w:right w:val="none" w:sz="0" w:space="0" w:color="auto"/>
                      </w:divBdr>
                      <w:divsChild>
                        <w:div w:id="77702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697">
                  <w:marLeft w:val="0"/>
                  <w:marRight w:val="0"/>
                  <w:marTop w:val="0"/>
                  <w:marBottom w:val="0"/>
                  <w:divBdr>
                    <w:top w:val="none" w:sz="0" w:space="0" w:color="auto"/>
                    <w:left w:val="none" w:sz="0" w:space="0" w:color="auto"/>
                    <w:bottom w:val="none" w:sz="0" w:space="0" w:color="auto"/>
                    <w:right w:val="none" w:sz="0" w:space="0" w:color="auto"/>
                  </w:divBdr>
                  <w:divsChild>
                    <w:div w:id="1883905189">
                      <w:marLeft w:val="0"/>
                      <w:marRight w:val="0"/>
                      <w:marTop w:val="0"/>
                      <w:marBottom w:val="0"/>
                      <w:divBdr>
                        <w:top w:val="none" w:sz="0" w:space="0" w:color="auto"/>
                        <w:left w:val="none" w:sz="0" w:space="0" w:color="auto"/>
                        <w:bottom w:val="none" w:sz="0" w:space="0" w:color="auto"/>
                        <w:right w:val="none" w:sz="0" w:space="0" w:color="auto"/>
                      </w:divBdr>
                    </w:div>
                    <w:div w:id="1854611060">
                      <w:marLeft w:val="0"/>
                      <w:marRight w:val="0"/>
                      <w:marTop w:val="0"/>
                      <w:marBottom w:val="0"/>
                      <w:divBdr>
                        <w:top w:val="none" w:sz="0" w:space="0" w:color="auto"/>
                        <w:left w:val="none" w:sz="0" w:space="0" w:color="auto"/>
                        <w:bottom w:val="none" w:sz="0" w:space="0" w:color="auto"/>
                        <w:right w:val="none" w:sz="0" w:space="0" w:color="auto"/>
                      </w:divBdr>
                    </w:div>
                    <w:div w:id="2121216374">
                      <w:marLeft w:val="0"/>
                      <w:marRight w:val="0"/>
                      <w:marTop w:val="0"/>
                      <w:marBottom w:val="300"/>
                      <w:divBdr>
                        <w:top w:val="none" w:sz="0" w:space="0" w:color="auto"/>
                        <w:left w:val="none" w:sz="0" w:space="0" w:color="auto"/>
                        <w:bottom w:val="none" w:sz="0" w:space="0" w:color="auto"/>
                        <w:right w:val="none" w:sz="0" w:space="0" w:color="auto"/>
                      </w:divBdr>
                      <w:divsChild>
                        <w:div w:id="1778980885">
                          <w:marLeft w:val="0"/>
                          <w:marRight w:val="0"/>
                          <w:marTop w:val="0"/>
                          <w:marBottom w:val="0"/>
                          <w:divBdr>
                            <w:top w:val="none" w:sz="0" w:space="0" w:color="auto"/>
                            <w:left w:val="none" w:sz="0" w:space="0" w:color="auto"/>
                            <w:bottom w:val="none" w:sz="0" w:space="0" w:color="auto"/>
                            <w:right w:val="none" w:sz="0" w:space="0" w:color="auto"/>
                          </w:divBdr>
                        </w:div>
                      </w:divsChild>
                    </w:div>
                    <w:div w:id="319044839">
                      <w:marLeft w:val="0"/>
                      <w:marRight w:val="0"/>
                      <w:marTop w:val="0"/>
                      <w:marBottom w:val="0"/>
                      <w:divBdr>
                        <w:top w:val="none" w:sz="0" w:space="0" w:color="auto"/>
                        <w:left w:val="none" w:sz="0" w:space="0" w:color="auto"/>
                        <w:bottom w:val="none" w:sz="0" w:space="0" w:color="auto"/>
                        <w:right w:val="none" w:sz="0" w:space="0" w:color="auto"/>
                      </w:divBdr>
                    </w:div>
                  </w:divsChild>
                </w:div>
                <w:div w:id="1963489719">
                  <w:marLeft w:val="0"/>
                  <w:marRight w:val="0"/>
                  <w:marTop w:val="0"/>
                  <w:marBottom w:val="0"/>
                  <w:divBdr>
                    <w:top w:val="none" w:sz="0" w:space="0" w:color="auto"/>
                    <w:left w:val="none" w:sz="0" w:space="0" w:color="auto"/>
                    <w:bottom w:val="none" w:sz="0" w:space="0" w:color="auto"/>
                    <w:right w:val="none" w:sz="0" w:space="0" w:color="auto"/>
                  </w:divBdr>
                  <w:divsChild>
                    <w:div w:id="241377932">
                      <w:marLeft w:val="0"/>
                      <w:marRight w:val="0"/>
                      <w:marTop w:val="0"/>
                      <w:marBottom w:val="0"/>
                      <w:divBdr>
                        <w:top w:val="none" w:sz="0" w:space="0" w:color="auto"/>
                        <w:left w:val="none" w:sz="0" w:space="0" w:color="auto"/>
                        <w:bottom w:val="none" w:sz="0" w:space="0" w:color="auto"/>
                        <w:right w:val="none" w:sz="0" w:space="0" w:color="auto"/>
                      </w:divBdr>
                    </w:div>
                    <w:div w:id="1443839647">
                      <w:marLeft w:val="0"/>
                      <w:marRight w:val="0"/>
                      <w:marTop w:val="0"/>
                      <w:marBottom w:val="300"/>
                      <w:divBdr>
                        <w:top w:val="none" w:sz="0" w:space="0" w:color="auto"/>
                        <w:left w:val="none" w:sz="0" w:space="0" w:color="auto"/>
                        <w:bottom w:val="none" w:sz="0" w:space="0" w:color="auto"/>
                        <w:right w:val="none" w:sz="0" w:space="0" w:color="auto"/>
                      </w:divBdr>
                      <w:divsChild>
                        <w:div w:id="141597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755976">
          <w:marLeft w:val="0"/>
          <w:marRight w:val="0"/>
          <w:marTop w:val="0"/>
          <w:marBottom w:val="0"/>
          <w:divBdr>
            <w:top w:val="single" w:sz="6" w:space="0" w:color="EFEFED"/>
            <w:left w:val="none" w:sz="0" w:space="0" w:color="auto"/>
            <w:bottom w:val="none" w:sz="0" w:space="0" w:color="auto"/>
            <w:right w:val="none" w:sz="0" w:space="0" w:color="auto"/>
          </w:divBdr>
          <w:divsChild>
            <w:div w:id="1088844205">
              <w:marLeft w:val="0"/>
              <w:marRight w:val="0"/>
              <w:marTop w:val="0"/>
              <w:marBottom w:val="0"/>
              <w:divBdr>
                <w:top w:val="none" w:sz="0" w:space="0" w:color="auto"/>
                <w:left w:val="none" w:sz="0" w:space="0" w:color="auto"/>
                <w:bottom w:val="none" w:sz="0" w:space="0" w:color="auto"/>
                <w:right w:val="none" w:sz="0" w:space="0" w:color="auto"/>
              </w:divBdr>
              <w:divsChild>
                <w:div w:id="1518618210">
                  <w:marLeft w:val="0"/>
                  <w:marRight w:val="0"/>
                  <w:marTop w:val="0"/>
                  <w:marBottom w:val="0"/>
                  <w:divBdr>
                    <w:top w:val="none" w:sz="0" w:space="0" w:color="auto"/>
                    <w:left w:val="none" w:sz="0" w:space="0" w:color="auto"/>
                    <w:bottom w:val="none" w:sz="0" w:space="0" w:color="auto"/>
                    <w:right w:val="none" w:sz="0" w:space="0" w:color="auto"/>
                  </w:divBdr>
                  <w:divsChild>
                    <w:div w:id="9857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307014">
      <w:bodyDiv w:val="1"/>
      <w:marLeft w:val="0"/>
      <w:marRight w:val="0"/>
      <w:marTop w:val="0"/>
      <w:marBottom w:val="0"/>
      <w:divBdr>
        <w:top w:val="none" w:sz="0" w:space="0" w:color="auto"/>
        <w:left w:val="none" w:sz="0" w:space="0" w:color="auto"/>
        <w:bottom w:val="none" w:sz="0" w:space="0" w:color="auto"/>
        <w:right w:val="none" w:sz="0" w:space="0" w:color="auto"/>
      </w:divBdr>
      <w:divsChild>
        <w:div w:id="1565868681">
          <w:marLeft w:val="0"/>
          <w:marRight w:val="0"/>
          <w:marTop w:val="0"/>
          <w:marBottom w:val="0"/>
          <w:divBdr>
            <w:top w:val="none" w:sz="0" w:space="0" w:color="auto"/>
            <w:left w:val="none" w:sz="0" w:space="0" w:color="auto"/>
            <w:bottom w:val="none" w:sz="0" w:space="0" w:color="auto"/>
            <w:right w:val="none" w:sz="0" w:space="0" w:color="auto"/>
          </w:divBdr>
          <w:divsChild>
            <w:div w:id="1496189466">
              <w:marLeft w:val="0"/>
              <w:marRight w:val="0"/>
              <w:marTop w:val="0"/>
              <w:marBottom w:val="0"/>
              <w:divBdr>
                <w:top w:val="none" w:sz="0" w:space="0" w:color="auto"/>
                <w:left w:val="none" w:sz="0" w:space="0" w:color="auto"/>
                <w:bottom w:val="none" w:sz="0" w:space="0" w:color="auto"/>
                <w:right w:val="none" w:sz="0" w:space="0" w:color="auto"/>
              </w:divBdr>
            </w:div>
            <w:div w:id="166675285">
              <w:marLeft w:val="0"/>
              <w:marRight w:val="0"/>
              <w:marTop w:val="0"/>
              <w:marBottom w:val="300"/>
              <w:divBdr>
                <w:top w:val="none" w:sz="0" w:space="0" w:color="auto"/>
                <w:left w:val="none" w:sz="0" w:space="0" w:color="auto"/>
                <w:bottom w:val="none" w:sz="0" w:space="0" w:color="auto"/>
                <w:right w:val="none" w:sz="0" w:space="0" w:color="auto"/>
              </w:divBdr>
              <w:divsChild>
                <w:div w:id="279537575">
                  <w:marLeft w:val="0"/>
                  <w:marRight w:val="0"/>
                  <w:marTop w:val="0"/>
                  <w:marBottom w:val="60"/>
                  <w:divBdr>
                    <w:top w:val="none" w:sz="0" w:space="0" w:color="auto"/>
                    <w:left w:val="none" w:sz="0" w:space="0" w:color="auto"/>
                    <w:bottom w:val="none" w:sz="0" w:space="0" w:color="auto"/>
                    <w:right w:val="none" w:sz="0" w:space="0" w:color="auto"/>
                  </w:divBdr>
                </w:div>
                <w:div w:id="151332056">
                  <w:marLeft w:val="0"/>
                  <w:marRight w:val="0"/>
                  <w:marTop w:val="0"/>
                  <w:marBottom w:val="0"/>
                  <w:divBdr>
                    <w:top w:val="none" w:sz="0" w:space="0" w:color="auto"/>
                    <w:left w:val="none" w:sz="0" w:space="0" w:color="auto"/>
                    <w:bottom w:val="none" w:sz="0" w:space="0" w:color="auto"/>
                    <w:right w:val="none" w:sz="0" w:space="0" w:color="auto"/>
                  </w:divBdr>
                </w:div>
              </w:divsChild>
            </w:div>
            <w:div w:id="784884551">
              <w:marLeft w:val="0"/>
              <w:marRight w:val="0"/>
              <w:marTop w:val="0"/>
              <w:marBottom w:val="0"/>
              <w:divBdr>
                <w:top w:val="none" w:sz="0" w:space="0" w:color="auto"/>
                <w:left w:val="none" w:sz="0" w:space="0" w:color="auto"/>
                <w:bottom w:val="none" w:sz="0" w:space="0" w:color="auto"/>
                <w:right w:val="none" w:sz="0" w:space="0" w:color="auto"/>
              </w:divBdr>
            </w:div>
            <w:div w:id="227034591">
              <w:marLeft w:val="0"/>
              <w:marRight w:val="0"/>
              <w:marTop w:val="0"/>
              <w:marBottom w:val="300"/>
              <w:divBdr>
                <w:top w:val="none" w:sz="0" w:space="0" w:color="auto"/>
                <w:left w:val="none" w:sz="0" w:space="0" w:color="auto"/>
                <w:bottom w:val="none" w:sz="0" w:space="0" w:color="auto"/>
                <w:right w:val="none" w:sz="0" w:space="0" w:color="auto"/>
              </w:divBdr>
              <w:divsChild>
                <w:div w:id="1257404301">
                  <w:marLeft w:val="0"/>
                  <w:marRight w:val="0"/>
                  <w:marTop w:val="0"/>
                  <w:marBottom w:val="0"/>
                  <w:divBdr>
                    <w:top w:val="none" w:sz="0" w:space="0" w:color="auto"/>
                    <w:left w:val="none" w:sz="0" w:space="0" w:color="auto"/>
                    <w:bottom w:val="none" w:sz="0" w:space="0" w:color="auto"/>
                    <w:right w:val="none" w:sz="0" w:space="0" w:color="auto"/>
                  </w:divBdr>
                </w:div>
              </w:divsChild>
            </w:div>
            <w:div w:id="485561151">
              <w:marLeft w:val="0"/>
              <w:marRight w:val="0"/>
              <w:marTop w:val="0"/>
              <w:marBottom w:val="0"/>
              <w:divBdr>
                <w:top w:val="none" w:sz="0" w:space="0" w:color="auto"/>
                <w:left w:val="none" w:sz="0" w:space="0" w:color="auto"/>
                <w:bottom w:val="none" w:sz="0" w:space="0" w:color="auto"/>
                <w:right w:val="none" w:sz="0" w:space="0" w:color="auto"/>
              </w:divBdr>
            </w:div>
            <w:div w:id="1290746263">
              <w:marLeft w:val="0"/>
              <w:marRight w:val="0"/>
              <w:marTop w:val="0"/>
              <w:marBottom w:val="300"/>
              <w:divBdr>
                <w:top w:val="none" w:sz="0" w:space="0" w:color="auto"/>
                <w:left w:val="none" w:sz="0" w:space="0" w:color="auto"/>
                <w:bottom w:val="none" w:sz="0" w:space="0" w:color="auto"/>
                <w:right w:val="none" w:sz="0" w:space="0" w:color="auto"/>
              </w:divBdr>
              <w:divsChild>
                <w:div w:id="193875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22715">
          <w:marLeft w:val="0"/>
          <w:marRight w:val="0"/>
          <w:marTop w:val="0"/>
          <w:marBottom w:val="0"/>
          <w:divBdr>
            <w:top w:val="none" w:sz="0" w:space="0" w:color="auto"/>
            <w:left w:val="none" w:sz="0" w:space="0" w:color="auto"/>
            <w:bottom w:val="none" w:sz="0" w:space="0" w:color="auto"/>
            <w:right w:val="none" w:sz="0" w:space="0" w:color="auto"/>
          </w:divBdr>
          <w:divsChild>
            <w:div w:id="685181324">
              <w:marLeft w:val="0"/>
              <w:marRight w:val="0"/>
              <w:marTop w:val="0"/>
              <w:marBottom w:val="0"/>
              <w:divBdr>
                <w:top w:val="none" w:sz="0" w:space="0" w:color="auto"/>
                <w:left w:val="none" w:sz="0" w:space="0" w:color="auto"/>
                <w:bottom w:val="none" w:sz="0" w:space="0" w:color="auto"/>
                <w:right w:val="none" w:sz="0" w:space="0" w:color="auto"/>
              </w:divBdr>
            </w:div>
            <w:div w:id="1292321979">
              <w:marLeft w:val="0"/>
              <w:marRight w:val="0"/>
              <w:marTop w:val="0"/>
              <w:marBottom w:val="0"/>
              <w:divBdr>
                <w:top w:val="none" w:sz="0" w:space="0" w:color="auto"/>
                <w:left w:val="none" w:sz="0" w:space="0" w:color="auto"/>
                <w:bottom w:val="none" w:sz="0" w:space="0" w:color="auto"/>
                <w:right w:val="none" w:sz="0" w:space="0" w:color="auto"/>
              </w:divBdr>
            </w:div>
            <w:div w:id="123041602">
              <w:marLeft w:val="0"/>
              <w:marRight w:val="0"/>
              <w:marTop w:val="0"/>
              <w:marBottom w:val="300"/>
              <w:divBdr>
                <w:top w:val="none" w:sz="0" w:space="0" w:color="auto"/>
                <w:left w:val="none" w:sz="0" w:space="0" w:color="auto"/>
                <w:bottom w:val="none" w:sz="0" w:space="0" w:color="auto"/>
                <w:right w:val="none" w:sz="0" w:space="0" w:color="auto"/>
              </w:divBdr>
              <w:divsChild>
                <w:div w:id="1377119891">
                  <w:marLeft w:val="0"/>
                  <w:marRight w:val="0"/>
                  <w:marTop w:val="0"/>
                  <w:marBottom w:val="60"/>
                  <w:divBdr>
                    <w:top w:val="none" w:sz="0" w:space="0" w:color="auto"/>
                    <w:left w:val="none" w:sz="0" w:space="0" w:color="auto"/>
                    <w:bottom w:val="none" w:sz="0" w:space="0" w:color="auto"/>
                    <w:right w:val="none" w:sz="0" w:space="0" w:color="auto"/>
                  </w:divBdr>
                </w:div>
                <w:div w:id="14276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2854">
      <w:bodyDiv w:val="1"/>
      <w:marLeft w:val="0"/>
      <w:marRight w:val="0"/>
      <w:marTop w:val="0"/>
      <w:marBottom w:val="0"/>
      <w:divBdr>
        <w:top w:val="none" w:sz="0" w:space="0" w:color="auto"/>
        <w:left w:val="none" w:sz="0" w:space="0" w:color="auto"/>
        <w:bottom w:val="none" w:sz="0" w:space="0" w:color="auto"/>
        <w:right w:val="none" w:sz="0" w:space="0" w:color="auto"/>
      </w:divBdr>
    </w:div>
    <w:div w:id="1691831483">
      <w:bodyDiv w:val="1"/>
      <w:marLeft w:val="0"/>
      <w:marRight w:val="0"/>
      <w:marTop w:val="0"/>
      <w:marBottom w:val="0"/>
      <w:divBdr>
        <w:top w:val="none" w:sz="0" w:space="0" w:color="auto"/>
        <w:left w:val="none" w:sz="0" w:space="0" w:color="auto"/>
        <w:bottom w:val="none" w:sz="0" w:space="0" w:color="auto"/>
        <w:right w:val="none" w:sz="0" w:space="0" w:color="auto"/>
      </w:divBdr>
      <w:divsChild>
        <w:div w:id="394007902">
          <w:marLeft w:val="0"/>
          <w:marRight w:val="0"/>
          <w:marTop w:val="0"/>
          <w:marBottom w:val="0"/>
          <w:divBdr>
            <w:top w:val="single" w:sz="6" w:space="0" w:color="EFEFED"/>
            <w:left w:val="none" w:sz="0" w:space="0" w:color="auto"/>
            <w:bottom w:val="none" w:sz="0" w:space="0" w:color="auto"/>
            <w:right w:val="none" w:sz="0" w:space="0" w:color="auto"/>
          </w:divBdr>
          <w:divsChild>
            <w:div w:id="1725830353">
              <w:marLeft w:val="0"/>
              <w:marRight w:val="0"/>
              <w:marTop w:val="0"/>
              <w:marBottom w:val="0"/>
              <w:divBdr>
                <w:top w:val="none" w:sz="0" w:space="0" w:color="auto"/>
                <w:left w:val="none" w:sz="0" w:space="0" w:color="auto"/>
                <w:bottom w:val="none" w:sz="0" w:space="0" w:color="auto"/>
                <w:right w:val="none" w:sz="0" w:space="0" w:color="auto"/>
              </w:divBdr>
              <w:divsChild>
                <w:div w:id="201673042">
                  <w:marLeft w:val="0"/>
                  <w:marRight w:val="0"/>
                  <w:marTop w:val="0"/>
                  <w:marBottom w:val="0"/>
                  <w:divBdr>
                    <w:top w:val="none" w:sz="0" w:space="0" w:color="auto"/>
                    <w:left w:val="none" w:sz="0" w:space="0" w:color="auto"/>
                    <w:bottom w:val="none" w:sz="0" w:space="0" w:color="auto"/>
                    <w:right w:val="none" w:sz="0" w:space="0" w:color="auto"/>
                  </w:divBdr>
                  <w:divsChild>
                    <w:div w:id="438187525">
                      <w:marLeft w:val="0"/>
                      <w:marRight w:val="0"/>
                      <w:marTop w:val="0"/>
                      <w:marBottom w:val="0"/>
                      <w:divBdr>
                        <w:top w:val="none" w:sz="0" w:space="0" w:color="auto"/>
                        <w:left w:val="none" w:sz="0" w:space="0" w:color="auto"/>
                        <w:bottom w:val="none" w:sz="0" w:space="0" w:color="auto"/>
                        <w:right w:val="none" w:sz="0" w:space="0" w:color="auto"/>
                      </w:divBdr>
                    </w:div>
                    <w:div w:id="930309815">
                      <w:marLeft w:val="0"/>
                      <w:marRight w:val="0"/>
                      <w:marTop w:val="0"/>
                      <w:marBottom w:val="300"/>
                      <w:divBdr>
                        <w:top w:val="none" w:sz="0" w:space="0" w:color="auto"/>
                        <w:left w:val="none" w:sz="0" w:space="0" w:color="auto"/>
                        <w:bottom w:val="none" w:sz="0" w:space="0" w:color="auto"/>
                        <w:right w:val="none" w:sz="0" w:space="0" w:color="auto"/>
                      </w:divBdr>
                      <w:divsChild>
                        <w:div w:id="2041471204">
                          <w:marLeft w:val="0"/>
                          <w:marRight w:val="0"/>
                          <w:marTop w:val="0"/>
                          <w:marBottom w:val="0"/>
                          <w:divBdr>
                            <w:top w:val="none" w:sz="0" w:space="0" w:color="auto"/>
                            <w:left w:val="none" w:sz="0" w:space="0" w:color="auto"/>
                            <w:bottom w:val="none" w:sz="0" w:space="0" w:color="auto"/>
                            <w:right w:val="none" w:sz="0" w:space="0" w:color="auto"/>
                          </w:divBdr>
                        </w:div>
                      </w:divsChild>
                    </w:div>
                    <w:div w:id="616182124">
                      <w:marLeft w:val="0"/>
                      <w:marRight w:val="0"/>
                      <w:marTop w:val="0"/>
                      <w:marBottom w:val="0"/>
                      <w:divBdr>
                        <w:top w:val="none" w:sz="0" w:space="0" w:color="auto"/>
                        <w:left w:val="none" w:sz="0" w:space="0" w:color="auto"/>
                        <w:bottom w:val="none" w:sz="0" w:space="0" w:color="auto"/>
                        <w:right w:val="none" w:sz="0" w:space="0" w:color="auto"/>
                      </w:divBdr>
                    </w:div>
                    <w:div w:id="1149829340">
                      <w:marLeft w:val="0"/>
                      <w:marRight w:val="0"/>
                      <w:marTop w:val="0"/>
                      <w:marBottom w:val="300"/>
                      <w:divBdr>
                        <w:top w:val="none" w:sz="0" w:space="0" w:color="auto"/>
                        <w:left w:val="none" w:sz="0" w:space="0" w:color="auto"/>
                        <w:bottom w:val="none" w:sz="0" w:space="0" w:color="auto"/>
                        <w:right w:val="none" w:sz="0" w:space="0" w:color="auto"/>
                      </w:divBdr>
                      <w:divsChild>
                        <w:div w:id="342630524">
                          <w:marLeft w:val="0"/>
                          <w:marRight w:val="0"/>
                          <w:marTop w:val="0"/>
                          <w:marBottom w:val="0"/>
                          <w:divBdr>
                            <w:top w:val="none" w:sz="0" w:space="0" w:color="auto"/>
                            <w:left w:val="none" w:sz="0" w:space="0" w:color="auto"/>
                            <w:bottom w:val="none" w:sz="0" w:space="0" w:color="auto"/>
                            <w:right w:val="none" w:sz="0" w:space="0" w:color="auto"/>
                          </w:divBdr>
                        </w:div>
                      </w:divsChild>
                    </w:div>
                    <w:div w:id="1930112742">
                      <w:marLeft w:val="0"/>
                      <w:marRight w:val="0"/>
                      <w:marTop w:val="0"/>
                      <w:marBottom w:val="0"/>
                      <w:divBdr>
                        <w:top w:val="none" w:sz="0" w:space="0" w:color="auto"/>
                        <w:left w:val="none" w:sz="0" w:space="0" w:color="auto"/>
                        <w:bottom w:val="none" w:sz="0" w:space="0" w:color="auto"/>
                        <w:right w:val="none" w:sz="0" w:space="0" w:color="auto"/>
                      </w:divBdr>
                    </w:div>
                    <w:div w:id="1711956714">
                      <w:marLeft w:val="0"/>
                      <w:marRight w:val="0"/>
                      <w:marTop w:val="0"/>
                      <w:marBottom w:val="300"/>
                      <w:divBdr>
                        <w:top w:val="none" w:sz="0" w:space="0" w:color="auto"/>
                        <w:left w:val="none" w:sz="0" w:space="0" w:color="auto"/>
                        <w:bottom w:val="none" w:sz="0" w:space="0" w:color="auto"/>
                        <w:right w:val="none" w:sz="0" w:space="0" w:color="auto"/>
                      </w:divBdr>
                      <w:divsChild>
                        <w:div w:id="832376439">
                          <w:marLeft w:val="0"/>
                          <w:marRight w:val="0"/>
                          <w:marTop w:val="0"/>
                          <w:marBottom w:val="0"/>
                          <w:divBdr>
                            <w:top w:val="none" w:sz="0" w:space="0" w:color="auto"/>
                            <w:left w:val="none" w:sz="0" w:space="0" w:color="auto"/>
                            <w:bottom w:val="none" w:sz="0" w:space="0" w:color="auto"/>
                            <w:right w:val="none" w:sz="0" w:space="0" w:color="auto"/>
                          </w:divBdr>
                        </w:div>
                      </w:divsChild>
                    </w:div>
                    <w:div w:id="1084254987">
                      <w:marLeft w:val="0"/>
                      <w:marRight w:val="0"/>
                      <w:marTop w:val="0"/>
                      <w:marBottom w:val="0"/>
                      <w:divBdr>
                        <w:top w:val="none" w:sz="0" w:space="0" w:color="auto"/>
                        <w:left w:val="none" w:sz="0" w:space="0" w:color="auto"/>
                        <w:bottom w:val="none" w:sz="0" w:space="0" w:color="auto"/>
                        <w:right w:val="none" w:sz="0" w:space="0" w:color="auto"/>
                      </w:divBdr>
                    </w:div>
                    <w:div w:id="1901479285">
                      <w:marLeft w:val="0"/>
                      <w:marRight w:val="0"/>
                      <w:marTop w:val="0"/>
                      <w:marBottom w:val="300"/>
                      <w:divBdr>
                        <w:top w:val="none" w:sz="0" w:space="0" w:color="auto"/>
                        <w:left w:val="none" w:sz="0" w:space="0" w:color="auto"/>
                        <w:bottom w:val="none" w:sz="0" w:space="0" w:color="auto"/>
                        <w:right w:val="none" w:sz="0" w:space="0" w:color="auto"/>
                      </w:divBdr>
                      <w:divsChild>
                        <w:div w:id="1012878704">
                          <w:marLeft w:val="0"/>
                          <w:marRight w:val="0"/>
                          <w:marTop w:val="0"/>
                          <w:marBottom w:val="0"/>
                          <w:divBdr>
                            <w:top w:val="none" w:sz="0" w:space="0" w:color="auto"/>
                            <w:left w:val="none" w:sz="0" w:space="0" w:color="auto"/>
                            <w:bottom w:val="none" w:sz="0" w:space="0" w:color="auto"/>
                            <w:right w:val="none" w:sz="0" w:space="0" w:color="auto"/>
                          </w:divBdr>
                        </w:div>
                      </w:divsChild>
                    </w:div>
                    <w:div w:id="1658727061">
                      <w:marLeft w:val="0"/>
                      <w:marRight w:val="0"/>
                      <w:marTop w:val="0"/>
                      <w:marBottom w:val="0"/>
                      <w:divBdr>
                        <w:top w:val="none" w:sz="0" w:space="0" w:color="auto"/>
                        <w:left w:val="none" w:sz="0" w:space="0" w:color="auto"/>
                        <w:bottom w:val="none" w:sz="0" w:space="0" w:color="auto"/>
                        <w:right w:val="none" w:sz="0" w:space="0" w:color="auto"/>
                      </w:divBdr>
                      <w:divsChild>
                        <w:div w:id="493953946">
                          <w:marLeft w:val="0"/>
                          <w:marRight w:val="0"/>
                          <w:marTop w:val="0"/>
                          <w:marBottom w:val="300"/>
                          <w:divBdr>
                            <w:top w:val="single" w:sz="6" w:space="15" w:color="E0E0DC"/>
                            <w:left w:val="single" w:sz="6" w:space="15" w:color="E0E0DC"/>
                            <w:bottom w:val="single" w:sz="6" w:space="15" w:color="E0E0DC"/>
                            <w:right w:val="single" w:sz="6" w:space="15" w:color="E0E0DC"/>
                          </w:divBdr>
                          <w:divsChild>
                            <w:div w:id="84806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5390">
                      <w:marLeft w:val="0"/>
                      <w:marRight w:val="0"/>
                      <w:marTop w:val="0"/>
                      <w:marBottom w:val="0"/>
                      <w:divBdr>
                        <w:top w:val="none" w:sz="0" w:space="0" w:color="auto"/>
                        <w:left w:val="none" w:sz="0" w:space="0" w:color="auto"/>
                        <w:bottom w:val="none" w:sz="0" w:space="0" w:color="auto"/>
                        <w:right w:val="none" w:sz="0" w:space="0" w:color="auto"/>
                      </w:divBdr>
                    </w:div>
                    <w:div w:id="1526942966">
                      <w:marLeft w:val="0"/>
                      <w:marRight w:val="0"/>
                      <w:marTop w:val="0"/>
                      <w:marBottom w:val="300"/>
                      <w:divBdr>
                        <w:top w:val="none" w:sz="0" w:space="0" w:color="auto"/>
                        <w:left w:val="none" w:sz="0" w:space="0" w:color="auto"/>
                        <w:bottom w:val="none" w:sz="0" w:space="0" w:color="auto"/>
                        <w:right w:val="none" w:sz="0" w:space="0" w:color="auto"/>
                      </w:divBdr>
                      <w:divsChild>
                        <w:div w:id="126858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97248">
          <w:marLeft w:val="0"/>
          <w:marRight w:val="0"/>
          <w:marTop w:val="0"/>
          <w:marBottom w:val="0"/>
          <w:divBdr>
            <w:top w:val="single" w:sz="6" w:space="0" w:color="EFEFED"/>
            <w:left w:val="none" w:sz="0" w:space="0" w:color="auto"/>
            <w:bottom w:val="none" w:sz="0" w:space="0" w:color="auto"/>
            <w:right w:val="none" w:sz="0" w:space="0" w:color="auto"/>
          </w:divBdr>
          <w:divsChild>
            <w:div w:id="858005417">
              <w:marLeft w:val="0"/>
              <w:marRight w:val="0"/>
              <w:marTop w:val="0"/>
              <w:marBottom w:val="0"/>
              <w:divBdr>
                <w:top w:val="none" w:sz="0" w:space="0" w:color="auto"/>
                <w:left w:val="none" w:sz="0" w:space="0" w:color="auto"/>
                <w:bottom w:val="none" w:sz="0" w:space="0" w:color="auto"/>
                <w:right w:val="none" w:sz="0" w:space="0" w:color="auto"/>
              </w:divBdr>
              <w:divsChild>
                <w:div w:id="153768346">
                  <w:marLeft w:val="0"/>
                  <w:marRight w:val="0"/>
                  <w:marTop w:val="0"/>
                  <w:marBottom w:val="0"/>
                  <w:divBdr>
                    <w:top w:val="none" w:sz="0" w:space="0" w:color="auto"/>
                    <w:left w:val="none" w:sz="0" w:space="0" w:color="auto"/>
                    <w:bottom w:val="none" w:sz="0" w:space="0" w:color="auto"/>
                    <w:right w:val="none" w:sz="0" w:space="0" w:color="auto"/>
                  </w:divBdr>
                  <w:divsChild>
                    <w:div w:id="1215772252">
                      <w:marLeft w:val="0"/>
                      <w:marRight w:val="0"/>
                      <w:marTop w:val="0"/>
                      <w:marBottom w:val="0"/>
                      <w:divBdr>
                        <w:top w:val="none" w:sz="0" w:space="0" w:color="auto"/>
                        <w:left w:val="none" w:sz="0" w:space="0" w:color="auto"/>
                        <w:bottom w:val="none" w:sz="0" w:space="0" w:color="auto"/>
                        <w:right w:val="none" w:sz="0" w:space="0" w:color="auto"/>
                      </w:divBdr>
                    </w:div>
                    <w:div w:id="2827946">
                      <w:marLeft w:val="0"/>
                      <w:marRight w:val="0"/>
                      <w:marTop w:val="0"/>
                      <w:marBottom w:val="0"/>
                      <w:divBdr>
                        <w:top w:val="none" w:sz="0" w:space="0" w:color="auto"/>
                        <w:left w:val="none" w:sz="0" w:space="0" w:color="auto"/>
                        <w:bottom w:val="none" w:sz="0" w:space="0" w:color="auto"/>
                        <w:right w:val="none" w:sz="0" w:space="0" w:color="auto"/>
                      </w:divBdr>
                    </w:div>
                    <w:div w:id="1677422335">
                      <w:marLeft w:val="0"/>
                      <w:marRight w:val="0"/>
                      <w:marTop w:val="0"/>
                      <w:marBottom w:val="0"/>
                      <w:divBdr>
                        <w:top w:val="none" w:sz="0" w:space="0" w:color="auto"/>
                        <w:left w:val="none" w:sz="0" w:space="0" w:color="auto"/>
                        <w:bottom w:val="none" w:sz="0" w:space="0" w:color="auto"/>
                        <w:right w:val="none" w:sz="0" w:space="0" w:color="auto"/>
                      </w:divBdr>
                    </w:div>
                    <w:div w:id="12038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920192">
          <w:marLeft w:val="0"/>
          <w:marRight w:val="0"/>
          <w:marTop w:val="0"/>
          <w:marBottom w:val="0"/>
          <w:divBdr>
            <w:top w:val="single" w:sz="6" w:space="0" w:color="EFEFED"/>
            <w:left w:val="none" w:sz="0" w:space="0" w:color="auto"/>
            <w:bottom w:val="none" w:sz="0" w:space="0" w:color="auto"/>
            <w:right w:val="none" w:sz="0" w:space="0" w:color="auto"/>
          </w:divBdr>
          <w:divsChild>
            <w:div w:id="53310119">
              <w:marLeft w:val="0"/>
              <w:marRight w:val="0"/>
              <w:marTop w:val="0"/>
              <w:marBottom w:val="0"/>
              <w:divBdr>
                <w:top w:val="none" w:sz="0" w:space="0" w:color="auto"/>
                <w:left w:val="none" w:sz="0" w:space="0" w:color="auto"/>
                <w:bottom w:val="none" w:sz="0" w:space="0" w:color="auto"/>
                <w:right w:val="none" w:sz="0" w:space="0" w:color="auto"/>
              </w:divBdr>
              <w:divsChild>
                <w:div w:id="1631981254">
                  <w:marLeft w:val="0"/>
                  <w:marRight w:val="0"/>
                  <w:marTop w:val="0"/>
                  <w:marBottom w:val="0"/>
                  <w:divBdr>
                    <w:top w:val="none" w:sz="0" w:space="0" w:color="auto"/>
                    <w:left w:val="none" w:sz="0" w:space="0" w:color="auto"/>
                    <w:bottom w:val="none" w:sz="0" w:space="0" w:color="auto"/>
                    <w:right w:val="none" w:sz="0" w:space="0" w:color="auto"/>
                  </w:divBdr>
                </w:div>
                <w:div w:id="1198852483">
                  <w:marLeft w:val="0"/>
                  <w:marRight w:val="0"/>
                  <w:marTop w:val="0"/>
                  <w:marBottom w:val="0"/>
                  <w:divBdr>
                    <w:top w:val="none" w:sz="0" w:space="0" w:color="auto"/>
                    <w:left w:val="none" w:sz="0" w:space="0" w:color="auto"/>
                    <w:bottom w:val="none" w:sz="0" w:space="0" w:color="auto"/>
                    <w:right w:val="none" w:sz="0" w:space="0" w:color="auto"/>
                  </w:divBdr>
                </w:div>
                <w:div w:id="1778712979">
                  <w:marLeft w:val="0"/>
                  <w:marRight w:val="0"/>
                  <w:marTop w:val="0"/>
                  <w:marBottom w:val="0"/>
                  <w:divBdr>
                    <w:top w:val="none" w:sz="0" w:space="0" w:color="auto"/>
                    <w:left w:val="none" w:sz="0" w:space="0" w:color="auto"/>
                    <w:bottom w:val="none" w:sz="0" w:space="0" w:color="auto"/>
                    <w:right w:val="none" w:sz="0" w:space="0" w:color="auto"/>
                  </w:divBdr>
                </w:div>
                <w:div w:id="1662537872">
                  <w:marLeft w:val="0"/>
                  <w:marRight w:val="0"/>
                  <w:marTop w:val="0"/>
                  <w:marBottom w:val="300"/>
                  <w:divBdr>
                    <w:top w:val="none" w:sz="0" w:space="0" w:color="auto"/>
                    <w:left w:val="none" w:sz="0" w:space="0" w:color="auto"/>
                    <w:bottom w:val="none" w:sz="0" w:space="0" w:color="auto"/>
                    <w:right w:val="none" w:sz="0" w:space="0" w:color="auto"/>
                  </w:divBdr>
                  <w:divsChild>
                    <w:div w:id="1851945878">
                      <w:marLeft w:val="0"/>
                      <w:marRight w:val="0"/>
                      <w:marTop w:val="0"/>
                      <w:marBottom w:val="0"/>
                      <w:divBdr>
                        <w:top w:val="none" w:sz="0" w:space="0" w:color="auto"/>
                        <w:left w:val="none" w:sz="0" w:space="0" w:color="auto"/>
                        <w:bottom w:val="none" w:sz="0" w:space="0" w:color="auto"/>
                        <w:right w:val="none" w:sz="0" w:space="0" w:color="auto"/>
                      </w:divBdr>
                    </w:div>
                  </w:divsChild>
                </w:div>
                <w:div w:id="153254921">
                  <w:marLeft w:val="0"/>
                  <w:marRight w:val="0"/>
                  <w:marTop w:val="0"/>
                  <w:marBottom w:val="300"/>
                  <w:divBdr>
                    <w:top w:val="none" w:sz="0" w:space="0" w:color="auto"/>
                    <w:left w:val="none" w:sz="0" w:space="0" w:color="auto"/>
                    <w:bottom w:val="none" w:sz="0" w:space="0" w:color="auto"/>
                    <w:right w:val="none" w:sz="0" w:space="0" w:color="auto"/>
                  </w:divBdr>
                  <w:divsChild>
                    <w:div w:id="1171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787606">
          <w:marLeft w:val="0"/>
          <w:marRight w:val="0"/>
          <w:marTop w:val="0"/>
          <w:marBottom w:val="0"/>
          <w:divBdr>
            <w:top w:val="single" w:sz="6" w:space="0" w:color="EFEFED"/>
            <w:left w:val="none" w:sz="0" w:space="0" w:color="auto"/>
            <w:bottom w:val="none" w:sz="0" w:space="0" w:color="auto"/>
            <w:right w:val="none" w:sz="0" w:space="0" w:color="auto"/>
          </w:divBdr>
          <w:divsChild>
            <w:div w:id="1276447125">
              <w:marLeft w:val="0"/>
              <w:marRight w:val="0"/>
              <w:marTop w:val="0"/>
              <w:marBottom w:val="0"/>
              <w:divBdr>
                <w:top w:val="none" w:sz="0" w:space="0" w:color="auto"/>
                <w:left w:val="none" w:sz="0" w:space="0" w:color="auto"/>
                <w:bottom w:val="none" w:sz="0" w:space="0" w:color="auto"/>
                <w:right w:val="none" w:sz="0" w:space="0" w:color="auto"/>
              </w:divBdr>
              <w:divsChild>
                <w:div w:id="792407410">
                  <w:marLeft w:val="0"/>
                  <w:marRight w:val="0"/>
                  <w:marTop w:val="0"/>
                  <w:marBottom w:val="0"/>
                  <w:divBdr>
                    <w:top w:val="none" w:sz="0" w:space="0" w:color="auto"/>
                    <w:left w:val="none" w:sz="0" w:space="0" w:color="auto"/>
                    <w:bottom w:val="none" w:sz="0" w:space="0" w:color="auto"/>
                    <w:right w:val="none" w:sz="0" w:space="0" w:color="auto"/>
                  </w:divBdr>
                  <w:divsChild>
                    <w:div w:id="246036977">
                      <w:marLeft w:val="0"/>
                      <w:marRight w:val="0"/>
                      <w:marTop w:val="0"/>
                      <w:marBottom w:val="0"/>
                      <w:divBdr>
                        <w:top w:val="none" w:sz="0" w:space="0" w:color="auto"/>
                        <w:left w:val="none" w:sz="0" w:space="0" w:color="auto"/>
                        <w:bottom w:val="none" w:sz="0" w:space="0" w:color="auto"/>
                        <w:right w:val="none" w:sz="0" w:space="0" w:color="auto"/>
                      </w:divBdr>
                    </w:div>
                    <w:div w:id="1487747915">
                      <w:marLeft w:val="0"/>
                      <w:marRight w:val="0"/>
                      <w:marTop w:val="0"/>
                      <w:marBottom w:val="0"/>
                      <w:divBdr>
                        <w:top w:val="none" w:sz="0" w:space="0" w:color="auto"/>
                        <w:left w:val="none" w:sz="0" w:space="0" w:color="auto"/>
                        <w:bottom w:val="none" w:sz="0" w:space="0" w:color="auto"/>
                        <w:right w:val="none" w:sz="0" w:space="0" w:color="auto"/>
                      </w:divBdr>
                    </w:div>
                    <w:div w:id="1823306166">
                      <w:marLeft w:val="0"/>
                      <w:marRight w:val="0"/>
                      <w:marTop w:val="0"/>
                      <w:marBottom w:val="300"/>
                      <w:divBdr>
                        <w:top w:val="none" w:sz="0" w:space="0" w:color="auto"/>
                        <w:left w:val="none" w:sz="0" w:space="0" w:color="auto"/>
                        <w:bottom w:val="none" w:sz="0" w:space="0" w:color="auto"/>
                        <w:right w:val="none" w:sz="0" w:space="0" w:color="auto"/>
                      </w:divBdr>
                      <w:divsChild>
                        <w:div w:id="1339381005">
                          <w:marLeft w:val="0"/>
                          <w:marRight w:val="0"/>
                          <w:marTop w:val="0"/>
                          <w:marBottom w:val="0"/>
                          <w:divBdr>
                            <w:top w:val="none" w:sz="0" w:space="0" w:color="auto"/>
                            <w:left w:val="none" w:sz="0" w:space="0" w:color="auto"/>
                            <w:bottom w:val="none" w:sz="0" w:space="0" w:color="auto"/>
                            <w:right w:val="none" w:sz="0" w:space="0" w:color="auto"/>
                          </w:divBdr>
                        </w:div>
                      </w:divsChild>
                    </w:div>
                    <w:div w:id="1187017829">
                      <w:marLeft w:val="0"/>
                      <w:marRight w:val="0"/>
                      <w:marTop w:val="0"/>
                      <w:marBottom w:val="300"/>
                      <w:divBdr>
                        <w:top w:val="none" w:sz="0" w:space="0" w:color="auto"/>
                        <w:left w:val="none" w:sz="0" w:space="0" w:color="auto"/>
                        <w:bottom w:val="none" w:sz="0" w:space="0" w:color="auto"/>
                        <w:right w:val="none" w:sz="0" w:space="0" w:color="auto"/>
                      </w:divBdr>
                      <w:divsChild>
                        <w:div w:id="1871533411">
                          <w:marLeft w:val="0"/>
                          <w:marRight w:val="0"/>
                          <w:marTop w:val="0"/>
                          <w:marBottom w:val="0"/>
                          <w:divBdr>
                            <w:top w:val="none" w:sz="0" w:space="0" w:color="auto"/>
                            <w:left w:val="none" w:sz="0" w:space="0" w:color="auto"/>
                            <w:bottom w:val="none" w:sz="0" w:space="0" w:color="auto"/>
                            <w:right w:val="none" w:sz="0" w:space="0" w:color="auto"/>
                          </w:divBdr>
                        </w:div>
                      </w:divsChild>
                    </w:div>
                    <w:div w:id="683635597">
                      <w:marLeft w:val="0"/>
                      <w:marRight w:val="0"/>
                      <w:marTop w:val="0"/>
                      <w:marBottom w:val="300"/>
                      <w:divBdr>
                        <w:top w:val="none" w:sz="0" w:space="0" w:color="auto"/>
                        <w:left w:val="none" w:sz="0" w:space="0" w:color="auto"/>
                        <w:bottom w:val="none" w:sz="0" w:space="0" w:color="auto"/>
                        <w:right w:val="none" w:sz="0" w:space="0" w:color="auto"/>
                      </w:divBdr>
                      <w:divsChild>
                        <w:div w:id="1602452830">
                          <w:marLeft w:val="0"/>
                          <w:marRight w:val="0"/>
                          <w:marTop w:val="0"/>
                          <w:marBottom w:val="0"/>
                          <w:divBdr>
                            <w:top w:val="none" w:sz="0" w:space="0" w:color="auto"/>
                            <w:left w:val="none" w:sz="0" w:space="0" w:color="auto"/>
                            <w:bottom w:val="none" w:sz="0" w:space="0" w:color="auto"/>
                            <w:right w:val="none" w:sz="0" w:space="0" w:color="auto"/>
                          </w:divBdr>
                        </w:div>
                      </w:divsChild>
                    </w:div>
                    <w:div w:id="4870381">
                      <w:marLeft w:val="0"/>
                      <w:marRight w:val="0"/>
                      <w:marTop w:val="0"/>
                      <w:marBottom w:val="0"/>
                      <w:divBdr>
                        <w:top w:val="none" w:sz="0" w:space="0" w:color="auto"/>
                        <w:left w:val="none" w:sz="0" w:space="0" w:color="auto"/>
                        <w:bottom w:val="none" w:sz="0" w:space="0" w:color="auto"/>
                        <w:right w:val="none" w:sz="0" w:space="0" w:color="auto"/>
                      </w:divBdr>
                    </w:div>
                    <w:div w:id="564609262">
                      <w:marLeft w:val="0"/>
                      <w:marRight w:val="0"/>
                      <w:marTop w:val="0"/>
                      <w:marBottom w:val="300"/>
                      <w:divBdr>
                        <w:top w:val="none" w:sz="0" w:space="0" w:color="auto"/>
                        <w:left w:val="none" w:sz="0" w:space="0" w:color="auto"/>
                        <w:bottom w:val="none" w:sz="0" w:space="0" w:color="auto"/>
                        <w:right w:val="none" w:sz="0" w:space="0" w:color="auto"/>
                      </w:divBdr>
                      <w:divsChild>
                        <w:div w:id="1115638540">
                          <w:marLeft w:val="0"/>
                          <w:marRight w:val="0"/>
                          <w:marTop w:val="0"/>
                          <w:marBottom w:val="0"/>
                          <w:divBdr>
                            <w:top w:val="none" w:sz="0" w:space="0" w:color="auto"/>
                            <w:left w:val="none" w:sz="0" w:space="0" w:color="auto"/>
                            <w:bottom w:val="none" w:sz="0" w:space="0" w:color="auto"/>
                            <w:right w:val="none" w:sz="0" w:space="0" w:color="auto"/>
                          </w:divBdr>
                        </w:div>
                      </w:divsChild>
                    </w:div>
                    <w:div w:id="228199849">
                      <w:marLeft w:val="0"/>
                      <w:marRight w:val="0"/>
                      <w:marTop w:val="0"/>
                      <w:marBottom w:val="0"/>
                      <w:divBdr>
                        <w:top w:val="none" w:sz="0" w:space="0" w:color="auto"/>
                        <w:left w:val="none" w:sz="0" w:space="0" w:color="auto"/>
                        <w:bottom w:val="none" w:sz="0" w:space="0" w:color="auto"/>
                        <w:right w:val="none" w:sz="0" w:space="0" w:color="auto"/>
                      </w:divBdr>
                    </w:div>
                    <w:div w:id="1621837197">
                      <w:marLeft w:val="0"/>
                      <w:marRight w:val="0"/>
                      <w:marTop w:val="0"/>
                      <w:marBottom w:val="300"/>
                      <w:divBdr>
                        <w:top w:val="none" w:sz="0" w:space="0" w:color="auto"/>
                        <w:left w:val="none" w:sz="0" w:space="0" w:color="auto"/>
                        <w:bottom w:val="none" w:sz="0" w:space="0" w:color="auto"/>
                        <w:right w:val="none" w:sz="0" w:space="0" w:color="auto"/>
                      </w:divBdr>
                      <w:divsChild>
                        <w:div w:id="666254896">
                          <w:marLeft w:val="0"/>
                          <w:marRight w:val="0"/>
                          <w:marTop w:val="0"/>
                          <w:marBottom w:val="0"/>
                          <w:divBdr>
                            <w:top w:val="none" w:sz="0" w:space="0" w:color="auto"/>
                            <w:left w:val="none" w:sz="0" w:space="0" w:color="auto"/>
                            <w:bottom w:val="none" w:sz="0" w:space="0" w:color="auto"/>
                            <w:right w:val="none" w:sz="0" w:space="0" w:color="auto"/>
                          </w:divBdr>
                        </w:div>
                      </w:divsChild>
                    </w:div>
                    <w:div w:id="1597641102">
                      <w:marLeft w:val="0"/>
                      <w:marRight w:val="0"/>
                      <w:marTop w:val="0"/>
                      <w:marBottom w:val="0"/>
                      <w:divBdr>
                        <w:top w:val="none" w:sz="0" w:space="0" w:color="auto"/>
                        <w:left w:val="none" w:sz="0" w:space="0" w:color="auto"/>
                        <w:bottom w:val="none" w:sz="0" w:space="0" w:color="auto"/>
                        <w:right w:val="none" w:sz="0" w:space="0" w:color="auto"/>
                      </w:divBdr>
                    </w:div>
                    <w:div w:id="644507303">
                      <w:marLeft w:val="0"/>
                      <w:marRight w:val="0"/>
                      <w:marTop w:val="0"/>
                      <w:marBottom w:val="300"/>
                      <w:divBdr>
                        <w:top w:val="none" w:sz="0" w:space="0" w:color="auto"/>
                        <w:left w:val="none" w:sz="0" w:space="0" w:color="auto"/>
                        <w:bottom w:val="none" w:sz="0" w:space="0" w:color="auto"/>
                        <w:right w:val="none" w:sz="0" w:space="0" w:color="auto"/>
                      </w:divBdr>
                      <w:divsChild>
                        <w:div w:id="149373954">
                          <w:marLeft w:val="0"/>
                          <w:marRight w:val="0"/>
                          <w:marTop w:val="0"/>
                          <w:marBottom w:val="0"/>
                          <w:divBdr>
                            <w:top w:val="none" w:sz="0" w:space="0" w:color="auto"/>
                            <w:left w:val="none" w:sz="0" w:space="0" w:color="auto"/>
                            <w:bottom w:val="none" w:sz="0" w:space="0" w:color="auto"/>
                            <w:right w:val="none" w:sz="0" w:space="0" w:color="auto"/>
                          </w:divBdr>
                        </w:div>
                      </w:divsChild>
                    </w:div>
                    <w:div w:id="725685950">
                      <w:marLeft w:val="0"/>
                      <w:marRight w:val="0"/>
                      <w:marTop w:val="0"/>
                      <w:marBottom w:val="0"/>
                      <w:divBdr>
                        <w:top w:val="none" w:sz="0" w:space="0" w:color="auto"/>
                        <w:left w:val="none" w:sz="0" w:space="0" w:color="auto"/>
                        <w:bottom w:val="none" w:sz="0" w:space="0" w:color="auto"/>
                        <w:right w:val="none" w:sz="0" w:space="0" w:color="auto"/>
                      </w:divBdr>
                    </w:div>
                    <w:div w:id="1914779673">
                      <w:marLeft w:val="0"/>
                      <w:marRight w:val="0"/>
                      <w:marTop w:val="0"/>
                      <w:marBottom w:val="0"/>
                      <w:divBdr>
                        <w:top w:val="none" w:sz="0" w:space="0" w:color="auto"/>
                        <w:left w:val="none" w:sz="0" w:space="0" w:color="auto"/>
                        <w:bottom w:val="none" w:sz="0" w:space="0" w:color="auto"/>
                        <w:right w:val="none" w:sz="0" w:space="0" w:color="auto"/>
                      </w:divBdr>
                      <w:divsChild>
                        <w:div w:id="40121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324251">
                  <w:marLeft w:val="0"/>
                  <w:marRight w:val="0"/>
                  <w:marTop w:val="0"/>
                  <w:marBottom w:val="0"/>
                  <w:divBdr>
                    <w:top w:val="none" w:sz="0" w:space="0" w:color="auto"/>
                    <w:left w:val="none" w:sz="0" w:space="0" w:color="auto"/>
                    <w:bottom w:val="none" w:sz="0" w:space="0" w:color="auto"/>
                    <w:right w:val="none" w:sz="0" w:space="0" w:color="auto"/>
                  </w:divBdr>
                  <w:divsChild>
                    <w:div w:id="1971280887">
                      <w:marLeft w:val="0"/>
                      <w:marRight w:val="0"/>
                      <w:marTop w:val="0"/>
                      <w:marBottom w:val="0"/>
                      <w:divBdr>
                        <w:top w:val="none" w:sz="0" w:space="0" w:color="auto"/>
                        <w:left w:val="none" w:sz="0" w:space="0" w:color="auto"/>
                        <w:bottom w:val="none" w:sz="0" w:space="0" w:color="auto"/>
                        <w:right w:val="none" w:sz="0" w:space="0" w:color="auto"/>
                      </w:divBdr>
                    </w:div>
                    <w:div w:id="1024212156">
                      <w:marLeft w:val="0"/>
                      <w:marRight w:val="0"/>
                      <w:marTop w:val="0"/>
                      <w:marBottom w:val="300"/>
                      <w:divBdr>
                        <w:top w:val="none" w:sz="0" w:space="0" w:color="auto"/>
                        <w:left w:val="none" w:sz="0" w:space="0" w:color="auto"/>
                        <w:bottom w:val="none" w:sz="0" w:space="0" w:color="auto"/>
                        <w:right w:val="none" w:sz="0" w:space="0" w:color="auto"/>
                      </w:divBdr>
                      <w:divsChild>
                        <w:div w:id="1019968529">
                          <w:marLeft w:val="0"/>
                          <w:marRight w:val="0"/>
                          <w:marTop w:val="0"/>
                          <w:marBottom w:val="0"/>
                          <w:divBdr>
                            <w:top w:val="none" w:sz="0" w:space="0" w:color="auto"/>
                            <w:left w:val="none" w:sz="0" w:space="0" w:color="auto"/>
                            <w:bottom w:val="none" w:sz="0" w:space="0" w:color="auto"/>
                            <w:right w:val="none" w:sz="0" w:space="0" w:color="auto"/>
                          </w:divBdr>
                        </w:div>
                      </w:divsChild>
                    </w:div>
                    <w:div w:id="142284656">
                      <w:marLeft w:val="0"/>
                      <w:marRight w:val="0"/>
                      <w:marTop w:val="0"/>
                      <w:marBottom w:val="0"/>
                      <w:divBdr>
                        <w:top w:val="none" w:sz="0" w:space="0" w:color="auto"/>
                        <w:left w:val="none" w:sz="0" w:space="0" w:color="auto"/>
                        <w:bottom w:val="none" w:sz="0" w:space="0" w:color="auto"/>
                        <w:right w:val="none" w:sz="0" w:space="0" w:color="auto"/>
                      </w:divBdr>
                    </w:div>
                  </w:divsChild>
                </w:div>
                <w:div w:id="1298101485">
                  <w:marLeft w:val="0"/>
                  <w:marRight w:val="0"/>
                  <w:marTop w:val="0"/>
                  <w:marBottom w:val="0"/>
                  <w:divBdr>
                    <w:top w:val="none" w:sz="0" w:space="0" w:color="auto"/>
                    <w:left w:val="none" w:sz="0" w:space="0" w:color="auto"/>
                    <w:bottom w:val="none" w:sz="0" w:space="0" w:color="auto"/>
                    <w:right w:val="none" w:sz="0" w:space="0" w:color="auto"/>
                  </w:divBdr>
                  <w:divsChild>
                    <w:div w:id="197669228">
                      <w:marLeft w:val="0"/>
                      <w:marRight w:val="0"/>
                      <w:marTop w:val="0"/>
                      <w:marBottom w:val="0"/>
                      <w:divBdr>
                        <w:top w:val="none" w:sz="0" w:space="0" w:color="auto"/>
                        <w:left w:val="none" w:sz="0" w:space="0" w:color="auto"/>
                        <w:bottom w:val="none" w:sz="0" w:space="0" w:color="auto"/>
                        <w:right w:val="none" w:sz="0" w:space="0" w:color="auto"/>
                      </w:divBdr>
                    </w:div>
                    <w:div w:id="333799194">
                      <w:marLeft w:val="0"/>
                      <w:marRight w:val="0"/>
                      <w:marTop w:val="0"/>
                      <w:marBottom w:val="0"/>
                      <w:divBdr>
                        <w:top w:val="none" w:sz="0" w:space="0" w:color="auto"/>
                        <w:left w:val="none" w:sz="0" w:space="0" w:color="auto"/>
                        <w:bottom w:val="none" w:sz="0" w:space="0" w:color="auto"/>
                        <w:right w:val="none" w:sz="0" w:space="0" w:color="auto"/>
                      </w:divBdr>
                    </w:div>
                    <w:div w:id="2147161003">
                      <w:marLeft w:val="0"/>
                      <w:marRight w:val="0"/>
                      <w:marTop w:val="0"/>
                      <w:marBottom w:val="300"/>
                      <w:divBdr>
                        <w:top w:val="none" w:sz="0" w:space="0" w:color="auto"/>
                        <w:left w:val="none" w:sz="0" w:space="0" w:color="auto"/>
                        <w:bottom w:val="none" w:sz="0" w:space="0" w:color="auto"/>
                        <w:right w:val="none" w:sz="0" w:space="0" w:color="auto"/>
                      </w:divBdr>
                      <w:divsChild>
                        <w:div w:id="174930097">
                          <w:marLeft w:val="0"/>
                          <w:marRight w:val="0"/>
                          <w:marTop w:val="0"/>
                          <w:marBottom w:val="0"/>
                          <w:divBdr>
                            <w:top w:val="none" w:sz="0" w:space="0" w:color="auto"/>
                            <w:left w:val="none" w:sz="0" w:space="0" w:color="auto"/>
                            <w:bottom w:val="none" w:sz="0" w:space="0" w:color="auto"/>
                            <w:right w:val="none" w:sz="0" w:space="0" w:color="auto"/>
                          </w:divBdr>
                        </w:div>
                      </w:divsChild>
                    </w:div>
                    <w:div w:id="450903932">
                      <w:marLeft w:val="0"/>
                      <w:marRight w:val="0"/>
                      <w:marTop w:val="0"/>
                      <w:marBottom w:val="0"/>
                      <w:divBdr>
                        <w:top w:val="none" w:sz="0" w:space="0" w:color="auto"/>
                        <w:left w:val="none" w:sz="0" w:space="0" w:color="auto"/>
                        <w:bottom w:val="none" w:sz="0" w:space="0" w:color="auto"/>
                        <w:right w:val="none" w:sz="0" w:space="0" w:color="auto"/>
                      </w:divBdr>
                    </w:div>
                    <w:div w:id="1549101907">
                      <w:marLeft w:val="0"/>
                      <w:marRight w:val="0"/>
                      <w:marTop w:val="0"/>
                      <w:marBottom w:val="300"/>
                      <w:divBdr>
                        <w:top w:val="none" w:sz="0" w:space="0" w:color="auto"/>
                        <w:left w:val="none" w:sz="0" w:space="0" w:color="auto"/>
                        <w:bottom w:val="none" w:sz="0" w:space="0" w:color="auto"/>
                        <w:right w:val="none" w:sz="0" w:space="0" w:color="auto"/>
                      </w:divBdr>
                      <w:divsChild>
                        <w:div w:id="181869552">
                          <w:marLeft w:val="0"/>
                          <w:marRight w:val="0"/>
                          <w:marTop w:val="0"/>
                          <w:marBottom w:val="0"/>
                          <w:divBdr>
                            <w:top w:val="none" w:sz="0" w:space="0" w:color="auto"/>
                            <w:left w:val="none" w:sz="0" w:space="0" w:color="auto"/>
                            <w:bottom w:val="none" w:sz="0" w:space="0" w:color="auto"/>
                            <w:right w:val="none" w:sz="0" w:space="0" w:color="auto"/>
                          </w:divBdr>
                        </w:div>
                      </w:divsChild>
                    </w:div>
                    <w:div w:id="78717967">
                      <w:marLeft w:val="0"/>
                      <w:marRight w:val="0"/>
                      <w:marTop w:val="0"/>
                      <w:marBottom w:val="0"/>
                      <w:divBdr>
                        <w:top w:val="none" w:sz="0" w:space="0" w:color="auto"/>
                        <w:left w:val="none" w:sz="0" w:space="0" w:color="auto"/>
                        <w:bottom w:val="none" w:sz="0" w:space="0" w:color="auto"/>
                        <w:right w:val="none" w:sz="0" w:space="0" w:color="auto"/>
                      </w:divBdr>
                    </w:div>
                    <w:div w:id="694617857">
                      <w:marLeft w:val="0"/>
                      <w:marRight w:val="0"/>
                      <w:marTop w:val="0"/>
                      <w:marBottom w:val="0"/>
                      <w:divBdr>
                        <w:top w:val="none" w:sz="0" w:space="0" w:color="auto"/>
                        <w:left w:val="none" w:sz="0" w:space="0" w:color="auto"/>
                        <w:bottom w:val="none" w:sz="0" w:space="0" w:color="auto"/>
                        <w:right w:val="none" w:sz="0" w:space="0" w:color="auto"/>
                      </w:divBdr>
                      <w:divsChild>
                        <w:div w:id="16783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421147">
          <w:marLeft w:val="0"/>
          <w:marRight w:val="0"/>
          <w:marTop w:val="0"/>
          <w:marBottom w:val="0"/>
          <w:divBdr>
            <w:top w:val="single" w:sz="6" w:space="0" w:color="EFEFED"/>
            <w:left w:val="none" w:sz="0" w:space="0" w:color="auto"/>
            <w:bottom w:val="none" w:sz="0" w:space="0" w:color="auto"/>
            <w:right w:val="none" w:sz="0" w:space="0" w:color="auto"/>
          </w:divBdr>
          <w:divsChild>
            <w:div w:id="157160308">
              <w:marLeft w:val="0"/>
              <w:marRight w:val="0"/>
              <w:marTop w:val="0"/>
              <w:marBottom w:val="0"/>
              <w:divBdr>
                <w:top w:val="none" w:sz="0" w:space="0" w:color="auto"/>
                <w:left w:val="none" w:sz="0" w:space="0" w:color="auto"/>
                <w:bottom w:val="none" w:sz="0" w:space="0" w:color="auto"/>
                <w:right w:val="none" w:sz="0" w:space="0" w:color="auto"/>
              </w:divBdr>
              <w:divsChild>
                <w:div w:id="1736931850">
                  <w:marLeft w:val="0"/>
                  <w:marRight w:val="0"/>
                  <w:marTop w:val="0"/>
                  <w:marBottom w:val="0"/>
                  <w:divBdr>
                    <w:top w:val="none" w:sz="0" w:space="0" w:color="auto"/>
                    <w:left w:val="none" w:sz="0" w:space="0" w:color="auto"/>
                    <w:bottom w:val="none" w:sz="0" w:space="0" w:color="auto"/>
                    <w:right w:val="none" w:sz="0" w:space="0" w:color="auto"/>
                  </w:divBdr>
                  <w:divsChild>
                    <w:div w:id="852837740">
                      <w:marLeft w:val="0"/>
                      <w:marRight w:val="0"/>
                      <w:marTop w:val="0"/>
                      <w:marBottom w:val="0"/>
                      <w:divBdr>
                        <w:top w:val="none" w:sz="0" w:space="0" w:color="auto"/>
                        <w:left w:val="none" w:sz="0" w:space="0" w:color="auto"/>
                        <w:bottom w:val="none" w:sz="0" w:space="0" w:color="auto"/>
                        <w:right w:val="none" w:sz="0" w:space="0" w:color="auto"/>
                      </w:divBdr>
                    </w:div>
                    <w:div w:id="14313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02092">
          <w:marLeft w:val="0"/>
          <w:marRight w:val="0"/>
          <w:marTop w:val="0"/>
          <w:marBottom w:val="0"/>
          <w:divBdr>
            <w:top w:val="single" w:sz="6" w:space="0" w:color="EFEFED"/>
            <w:left w:val="none" w:sz="0" w:space="0" w:color="auto"/>
            <w:bottom w:val="none" w:sz="0" w:space="0" w:color="auto"/>
            <w:right w:val="none" w:sz="0" w:space="0" w:color="auto"/>
          </w:divBdr>
          <w:divsChild>
            <w:div w:id="1997027405">
              <w:marLeft w:val="0"/>
              <w:marRight w:val="0"/>
              <w:marTop w:val="0"/>
              <w:marBottom w:val="0"/>
              <w:divBdr>
                <w:top w:val="none" w:sz="0" w:space="0" w:color="auto"/>
                <w:left w:val="none" w:sz="0" w:space="0" w:color="auto"/>
                <w:bottom w:val="none" w:sz="0" w:space="0" w:color="auto"/>
                <w:right w:val="none" w:sz="0" w:space="0" w:color="auto"/>
              </w:divBdr>
              <w:divsChild>
                <w:div w:id="990912226">
                  <w:marLeft w:val="0"/>
                  <w:marRight w:val="0"/>
                  <w:marTop w:val="0"/>
                  <w:marBottom w:val="0"/>
                  <w:divBdr>
                    <w:top w:val="none" w:sz="0" w:space="0" w:color="auto"/>
                    <w:left w:val="none" w:sz="0" w:space="0" w:color="auto"/>
                    <w:bottom w:val="none" w:sz="0" w:space="0" w:color="auto"/>
                    <w:right w:val="none" w:sz="0" w:space="0" w:color="auto"/>
                  </w:divBdr>
                </w:div>
                <w:div w:id="1338658025">
                  <w:marLeft w:val="0"/>
                  <w:marRight w:val="0"/>
                  <w:marTop w:val="0"/>
                  <w:marBottom w:val="0"/>
                  <w:divBdr>
                    <w:top w:val="none" w:sz="0" w:space="0" w:color="auto"/>
                    <w:left w:val="none" w:sz="0" w:space="0" w:color="auto"/>
                    <w:bottom w:val="none" w:sz="0" w:space="0" w:color="auto"/>
                    <w:right w:val="none" w:sz="0" w:space="0" w:color="auto"/>
                  </w:divBdr>
                </w:div>
                <w:div w:id="1933008276">
                  <w:marLeft w:val="0"/>
                  <w:marRight w:val="0"/>
                  <w:marTop w:val="0"/>
                  <w:marBottom w:val="300"/>
                  <w:divBdr>
                    <w:top w:val="none" w:sz="0" w:space="0" w:color="auto"/>
                    <w:left w:val="none" w:sz="0" w:space="0" w:color="auto"/>
                    <w:bottom w:val="none" w:sz="0" w:space="0" w:color="auto"/>
                    <w:right w:val="none" w:sz="0" w:space="0" w:color="auto"/>
                  </w:divBdr>
                  <w:divsChild>
                    <w:div w:id="559830969">
                      <w:marLeft w:val="0"/>
                      <w:marRight w:val="0"/>
                      <w:marTop w:val="0"/>
                      <w:marBottom w:val="0"/>
                      <w:divBdr>
                        <w:top w:val="none" w:sz="0" w:space="0" w:color="auto"/>
                        <w:left w:val="none" w:sz="0" w:space="0" w:color="auto"/>
                        <w:bottom w:val="none" w:sz="0" w:space="0" w:color="auto"/>
                        <w:right w:val="none" w:sz="0" w:space="0" w:color="auto"/>
                      </w:divBdr>
                    </w:div>
                  </w:divsChild>
                </w:div>
                <w:div w:id="643512444">
                  <w:marLeft w:val="0"/>
                  <w:marRight w:val="0"/>
                  <w:marTop w:val="0"/>
                  <w:marBottom w:val="0"/>
                  <w:divBdr>
                    <w:top w:val="none" w:sz="0" w:space="0" w:color="auto"/>
                    <w:left w:val="none" w:sz="0" w:space="0" w:color="auto"/>
                    <w:bottom w:val="none" w:sz="0" w:space="0" w:color="auto"/>
                    <w:right w:val="none" w:sz="0" w:space="0" w:color="auto"/>
                  </w:divBdr>
                </w:div>
                <w:div w:id="1474980208">
                  <w:marLeft w:val="0"/>
                  <w:marRight w:val="0"/>
                  <w:marTop w:val="0"/>
                  <w:marBottom w:val="300"/>
                  <w:divBdr>
                    <w:top w:val="none" w:sz="0" w:space="0" w:color="auto"/>
                    <w:left w:val="none" w:sz="0" w:space="0" w:color="auto"/>
                    <w:bottom w:val="none" w:sz="0" w:space="0" w:color="auto"/>
                    <w:right w:val="none" w:sz="0" w:space="0" w:color="auto"/>
                  </w:divBdr>
                  <w:divsChild>
                    <w:div w:id="189298902">
                      <w:marLeft w:val="0"/>
                      <w:marRight w:val="0"/>
                      <w:marTop w:val="0"/>
                      <w:marBottom w:val="0"/>
                      <w:divBdr>
                        <w:top w:val="none" w:sz="0" w:space="0" w:color="auto"/>
                        <w:left w:val="none" w:sz="0" w:space="0" w:color="auto"/>
                        <w:bottom w:val="none" w:sz="0" w:space="0" w:color="auto"/>
                        <w:right w:val="none" w:sz="0" w:space="0" w:color="auto"/>
                      </w:divBdr>
                    </w:div>
                  </w:divsChild>
                </w:div>
                <w:div w:id="512961231">
                  <w:marLeft w:val="0"/>
                  <w:marRight w:val="0"/>
                  <w:marTop w:val="0"/>
                  <w:marBottom w:val="0"/>
                  <w:divBdr>
                    <w:top w:val="none" w:sz="0" w:space="0" w:color="auto"/>
                    <w:left w:val="none" w:sz="0" w:space="0" w:color="auto"/>
                    <w:bottom w:val="none" w:sz="0" w:space="0" w:color="auto"/>
                    <w:right w:val="none" w:sz="0" w:space="0" w:color="auto"/>
                  </w:divBdr>
                </w:div>
                <w:div w:id="1730886474">
                  <w:marLeft w:val="0"/>
                  <w:marRight w:val="0"/>
                  <w:marTop w:val="0"/>
                  <w:marBottom w:val="0"/>
                  <w:divBdr>
                    <w:top w:val="none" w:sz="0" w:space="0" w:color="auto"/>
                    <w:left w:val="none" w:sz="0" w:space="0" w:color="auto"/>
                    <w:bottom w:val="none" w:sz="0" w:space="0" w:color="auto"/>
                    <w:right w:val="none" w:sz="0" w:space="0" w:color="auto"/>
                  </w:divBdr>
                </w:div>
                <w:div w:id="1144276173">
                  <w:marLeft w:val="0"/>
                  <w:marRight w:val="0"/>
                  <w:marTop w:val="0"/>
                  <w:marBottom w:val="300"/>
                  <w:divBdr>
                    <w:top w:val="none" w:sz="0" w:space="0" w:color="auto"/>
                    <w:left w:val="none" w:sz="0" w:space="0" w:color="auto"/>
                    <w:bottom w:val="none" w:sz="0" w:space="0" w:color="auto"/>
                    <w:right w:val="none" w:sz="0" w:space="0" w:color="auto"/>
                  </w:divBdr>
                  <w:divsChild>
                    <w:div w:id="33865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7540">
          <w:marLeft w:val="0"/>
          <w:marRight w:val="0"/>
          <w:marTop w:val="0"/>
          <w:marBottom w:val="0"/>
          <w:divBdr>
            <w:top w:val="single" w:sz="6" w:space="0" w:color="EFEFED"/>
            <w:left w:val="none" w:sz="0" w:space="0" w:color="auto"/>
            <w:bottom w:val="none" w:sz="0" w:space="0" w:color="auto"/>
            <w:right w:val="none" w:sz="0" w:space="0" w:color="auto"/>
          </w:divBdr>
          <w:divsChild>
            <w:div w:id="2071731033">
              <w:marLeft w:val="0"/>
              <w:marRight w:val="0"/>
              <w:marTop w:val="0"/>
              <w:marBottom w:val="0"/>
              <w:divBdr>
                <w:top w:val="none" w:sz="0" w:space="0" w:color="auto"/>
                <w:left w:val="none" w:sz="0" w:space="0" w:color="auto"/>
                <w:bottom w:val="none" w:sz="0" w:space="0" w:color="auto"/>
                <w:right w:val="none" w:sz="0" w:space="0" w:color="auto"/>
              </w:divBdr>
              <w:divsChild>
                <w:div w:id="1085998101">
                  <w:marLeft w:val="0"/>
                  <w:marRight w:val="0"/>
                  <w:marTop w:val="0"/>
                  <w:marBottom w:val="0"/>
                  <w:divBdr>
                    <w:top w:val="none" w:sz="0" w:space="0" w:color="auto"/>
                    <w:left w:val="none" w:sz="0" w:space="0" w:color="auto"/>
                    <w:bottom w:val="none" w:sz="0" w:space="0" w:color="auto"/>
                    <w:right w:val="none" w:sz="0" w:space="0" w:color="auto"/>
                  </w:divBdr>
                </w:div>
                <w:div w:id="404495278">
                  <w:marLeft w:val="0"/>
                  <w:marRight w:val="0"/>
                  <w:marTop w:val="0"/>
                  <w:marBottom w:val="300"/>
                  <w:divBdr>
                    <w:top w:val="none" w:sz="0" w:space="0" w:color="auto"/>
                    <w:left w:val="none" w:sz="0" w:space="0" w:color="auto"/>
                    <w:bottom w:val="none" w:sz="0" w:space="0" w:color="auto"/>
                    <w:right w:val="none" w:sz="0" w:space="0" w:color="auto"/>
                  </w:divBdr>
                  <w:divsChild>
                    <w:div w:id="4963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088508">
          <w:marLeft w:val="0"/>
          <w:marRight w:val="0"/>
          <w:marTop w:val="0"/>
          <w:marBottom w:val="0"/>
          <w:divBdr>
            <w:top w:val="single" w:sz="6" w:space="0" w:color="EFEFED"/>
            <w:left w:val="none" w:sz="0" w:space="0" w:color="auto"/>
            <w:bottom w:val="none" w:sz="0" w:space="0" w:color="auto"/>
            <w:right w:val="none" w:sz="0" w:space="0" w:color="auto"/>
          </w:divBdr>
          <w:divsChild>
            <w:div w:id="78990143">
              <w:marLeft w:val="0"/>
              <w:marRight w:val="0"/>
              <w:marTop w:val="0"/>
              <w:marBottom w:val="0"/>
              <w:divBdr>
                <w:top w:val="none" w:sz="0" w:space="0" w:color="auto"/>
                <w:left w:val="none" w:sz="0" w:space="0" w:color="auto"/>
                <w:bottom w:val="none" w:sz="0" w:space="0" w:color="auto"/>
                <w:right w:val="none" w:sz="0" w:space="0" w:color="auto"/>
              </w:divBdr>
              <w:divsChild>
                <w:div w:id="516774631">
                  <w:marLeft w:val="0"/>
                  <w:marRight w:val="0"/>
                  <w:marTop w:val="0"/>
                  <w:marBottom w:val="0"/>
                  <w:divBdr>
                    <w:top w:val="none" w:sz="0" w:space="0" w:color="auto"/>
                    <w:left w:val="none" w:sz="0" w:space="0" w:color="auto"/>
                    <w:bottom w:val="none" w:sz="0" w:space="0" w:color="auto"/>
                    <w:right w:val="none" w:sz="0" w:space="0" w:color="auto"/>
                  </w:divBdr>
                </w:div>
                <w:div w:id="2076732661">
                  <w:marLeft w:val="0"/>
                  <w:marRight w:val="0"/>
                  <w:marTop w:val="0"/>
                  <w:marBottom w:val="0"/>
                  <w:divBdr>
                    <w:top w:val="none" w:sz="0" w:space="0" w:color="auto"/>
                    <w:left w:val="none" w:sz="0" w:space="0" w:color="auto"/>
                    <w:bottom w:val="none" w:sz="0" w:space="0" w:color="auto"/>
                    <w:right w:val="none" w:sz="0" w:space="0" w:color="auto"/>
                  </w:divBdr>
                </w:div>
                <w:div w:id="1208907364">
                  <w:marLeft w:val="0"/>
                  <w:marRight w:val="0"/>
                  <w:marTop w:val="0"/>
                  <w:marBottom w:val="300"/>
                  <w:divBdr>
                    <w:top w:val="none" w:sz="0" w:space="0" w:color="auto"/>
                    <w:left w:val="none" w:sz="0" w:space="0" w:color="auto"/>
                    <w:bottom w:val="none" w:sz="0" w:space="0" w:color="auto"/>
                    <w:right w:val="none" w:sz="0" w:space="0" w:color="auto"/>
                  </w:divBdr>
                  <w:divsChild>
                    <w:div w:id="253904392">
                      <w:marLeft w:val="0"/>
                      <w:marRight w:val="0"/>
                      <w:marTop w:val="0"/>
                      <w:marBottom w:val="0"/>
                      <w:divBdr>
                        <w:top w:val="none" w:sz="0" w:space="0" w:color="auto"/>
                        <w:left w:val="none" w:sz="0" w:space="0" w:color="auto"/>
                        <w:bottom w:val="none" w:sz="0" w:space="0" w:color="auto"/>
                        <w:right w:val="none" w:sz="0" w:space="0" w:color="auto"/>
                      </w:divBdr>
                    </w:div>
                  </w:divsChild>
                </w:div>
                <w:div w:id="239563932">
                  <w:marLeft w:val="0"/>
                  <w:marRight w:val="0"/>
                  <w:marTop w:val="0"/>
                  <w:marBottom w:val="0"/>
                  <w:divBdr>
                    <w:top w:val="none" w:sz="0" w:space="0" w:color="auto"/>
                    <w:left w:val="none" w:sz="0" w:space="0" w:color="auto"/>
                    <w:bottom w:val="none" w:sz="0" w:space="0" w:color="auto"/>
                    <w:right w:val="none" w:sz="0" w:space="0" w:color="auto"/>
                  </w:divBdr>
                </w:div>
                <w:div w:id="1241328403">
                  <w:marLeft w:val="0"/>
                  <w:marRight w:val="0"/>
                  <w:marTop w:val="0"/>
                  <w:marBottom w:val="300"/>
                  <w:divBdr>
                    <w:top w:val="none" w:sz="0" w:space="0" w:color="auto"/>
                    <w:left w:val="none" w:sz="0" w:space="0" w:color="auto"/>
                    <w:bottom w:val="none" w:sz="0" w:space="0" w:color="auto"/>
                    <w:right w:val="none" w:sz="0" w:space="0" w:color="auto"/>
                  </w:divBdr>
                  <w:divsChild>
                    <w:div w:id="5737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05447">
          <w:marLeft w:val="0"/>
          <w:marRight w:val="0"/>
          <w:marTop w:val="0"/>
          <w:marBottom w:val="0"/>
          <w:divBdr>
            <w:top w:val="single" w:sz="6" w:space="0" w:color="EFEFED"/>
            <w:left w:val="none" w:sz="0" w:space="0" w:color="auto"/>
            <w:bottom w:val="none" w:sz="0" w:space="0" w:color="auto"/>
            <w:right w:val="none" w:sz="0" w:space="0" w:color="auto"/>
          </w:divBdr>
          <w:divsChild>
            <w:div w:id="9845086">
              <w:marLeft w:val="0"/>
              <w:marRight w:val="0"/>
              <w:marTop w:val="0"/>
              <w:marBottom w:val="0"/>
              <w:divBdr>
                <w:top w:val="none" w:sz="0" w:space="0" w:color="auto"/>
                <w:left w:val="none" w:sz="0" w:space="0" w:color="auto"/>
                <w:bottom w:val="none" w:sz="0" w:space="0" w:color="auto"/>
                <w:right w:val="none" w:sz="0" w:space="0" w:color="auto"/>
              </w:divBdr>
              <w:divsChild>
                <w:div w:id="1853688835">
                  <w:marLeft w:val="0"/>
                  <w:marRight w:val="0"/>
                  <w:marTop w:val="0"/>
                  <w:marBottom w:val="0"/>
                  <w:divBdr>
                    <w:top w:val="none" w:sz="0" w:space="0" w:color="auto"/>
                    <w:left w:val="none" w:sz="0" w:space="0" w:color="auto"/>
                    <w:bottom w:val="none" w:sz="0" w:space="0" w:color="auto"/>
                    <w:right w:val="none" w:sz="0" w:space="0" w:color="auto"/>
                  </w:divBdr>
                  <w:divsChild>
                    <w:div w:id="1417748315">
                      <w:marLeft w:val="0"/>
                      <w:marRight w:val="0"/>
                      <w:marTop w:val="0"/>
                      <w:marBottom w:val="0"/>
                      <w:divBdr>
                        <w:top w:val="none" w:sz="0" w:space="0" w:color="auto"/>
                        <w:left w:val="none" w:sz="0" w:space="0" w:color="auto"/>
                        <w:bottom w:val="none" w:sz="0" w:space="0" w:color="auto"/>
                        <w:right w:val="none" w:sz="0" w:space="0" w:color="auto"/>
                      </w:divBdr>
                    </w:div>
                  </w:divsChild>
                </w:div>
                <w:div w:id="1347829080">
                  <w:marLeft w:val="0"/>
                  <w:marRight w:val="0"/>
                  <w:marTop w:val="0"/>
                  <w:marBottom w:val="0"/>
                  <w:divBdr>
                    <w:top w:val="none" w:sz="0" w:space="0" w:color="auto"/>
                    <w:left w:val="none" w:sz="0" w:space="0" w:color="auto"/>
                    <w:bottom w:val="none" w:sz="0" w:space="0" w:color="auto"/>
                    <w:right w:val="none" w:sz="0" w:space="0" w:color="auto"/>
                  </w:divBdr>
                  <w:divsChild>
                    <w:div w:id="1264806570">
                      <w:marLeft w:val="0"/>
                      <w:marRight w:val="0"/>
                      <w:marTop w:val="0"/>
                      <w:marBottom w:val="0"/>
                      <w:divBdr>
                        <w:top w:val="none" w:sz="0" w:space="0" w:color="auto"/>
                        <w:left w:val="none" w:sz="0" w:space="0" w:color="auto"/>
                        <w:bottom w:val="none" w:sz="0" w:space="0" w:color="auto"/>
                        <w:right w:val="none" w:sz="0" w:space="0" w:color="auto"/>
                      </w:divBdr>
                    </w:div>
                    <w:div w:id="707534821">
                      <w:marLeft w:val="0"/>
                      <w:marRight w:val="0"/>
                      <w:marTop w:val="0"/>
                      <w:marBottom w:val="300"/>
                      <w:divBdr>
                        <w:top w:val="none" w:sz="0" w:space="0" w:color="auto"/>
                        <w:left w:val="none" w:sz="0" w:space="0" w:color="auto"/>
                        <w:bottom w:val="none" w:sz="0" w:space="0" w:color="auto"/>
                        <w:right w:val="none" w:sz="0" w:space="0" w:color="auto"/>
                      </w:divBdr>
                      <w:divsChild>
                        <w:div w:id="373234184">
                          <w:marLeft w:val="0"/>
                          <w:marRight w:val="0"/>
                          <w:marTop w:val="0"/>
                          <w:marBottom w:val="0"/>
                          <w:divBdr>
                            <w:top w:val="none" w:sz="0" w:space="0" w:color="auto"/>
                            <w:left w:val="none" w:sz="0" w:space="0" w:color="auto"/>
                            <w:bottom w:val="none" w:sz="0" w:space="0" w:color="auto"/>
                            <w:right w:val="none" w:sz="0" w:space="0" w:color="auto"/>
                          </w:divBdr>
                        </w:div>
                      </w:divsChild>
                    </w:div>
                    <w:div w:id="348872748">
                      <w:marLeft w:val="0"/>
                      <w:marRight w:val="0"/>
                      <w:marTop w:val="0"/>
                      <w:marBottom w:val="0"/>
                      <w:divBdr>
                        <w:top w:val="none" w:sz="0" w:space="0" w:color="auto"/>
                        <w:left w:val="none" w:sz="0" w:space="0" w:color="auto"/>
                        <w:bottom w:val="none" w:sz="0" w:space="0" w:color="auto"/>
                        <w:right w:val="none" w:sz="0" w:space="0" w:color="auto"/>
                      </w:divBdr>
                    </w:div>
                    <w:div w:id="1834643770">
                      <w:marLeft w:val="0"/>
                      <w:marRight w:val="0"/>
                      <w:marTop w:val="0"/>
                      <w:marBottom w:val="300"/>
                      <w:divBdr>
                        <w:top w:val="none" w:sz="0" w:space="0" w:color="auto"/>
                        <w:left w:val="none" w:sz="0" w:space="0" w:color="auto"/>
                        <w:bottom w:val="none" w:sz="0" w:space="0" w:color="auto"/>
                        <w:right w:val="none" w:sz="0" w:space="0" w:color="auto"/>
                      </w:divBdr>
                      <w:divsChild>
                        <w:div w:id="232813015">
                          <w:marLeft w:val="0"/>
                          <w:marRight w:val="0"/>
                          <w:marTop w:val="0"/>
                          <w:marBottom w:val="0"/>
                          <w:divBdr>
                            <w:top w:val="none" w:sz="0" w:space="0" w:color="auto"/>
                            <w:left w:val="none" w:sz="0" w:space="0" w:color="auto"/>
                            <w:bottom w:val="none" w:sz="0" w:space="0" w:color="auto"/>
                            <w:right w:val="none" w:sz="0" w:space="0" w:color="auto"/>
                          </w:divBdr>
                        </w:div>
                      </w:divsChild>
                    </w:div>
                    <w:div w:id="1688174551">
                      <w:marLeft w:val="0"/>
                      <w:marRight w:val="0"/>
                      <w:marTop w:val="0"/>
                      <w:marBottom w:val="0"/>
                      <w:divBdr>
                        <w:top w:val="none" w:sz="0" w:space="0" w:color="auto"/>
                        <w:left w:val="none" w:sz="0" w:space="0" w:color="auto"/>
                        <w:bottom w:val="none" w:sz="0" w:space="0" w:color="auto"/>
                        <w:right w:val="none" w:sz="0" w:space="0" w:color="auto"/>
                      </w:divBdr>
                    </w:div>
                    <w:div w:id="1681812693">
                      <w:marLeft w:val="0"/>
                      <w:marRight w:val="0"/>
                      <w:marTop w:val="0"/>
                      <w:marBottom w:val="300"/>
                      <w:divBdr>
                        <w:top w:val="none" w:sz="0" w:space="0" w:color="auto"/>
                        <w:left w:val="none" w:sz="0" w:space="0" w:color="auto"/>
                        <w:bottom w:val="none" w:sz="0" w:space="0" w:color="auto"/>
                        <w:right w:val="none" w:sz="0" w:space="0" w:color="auto"/>
                      </w:divBdr>
                      <w:divsChild>
                        <w:div w:id="18055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265916">
          <w:marLeft w:val="0"/>
          <w:marRight w:val="0"/>
          <w:marTop w:val="0"/>
          <w:marBottom w:val="0"/>
          <w:divBdr>
            <w:top w:val="single" w:sz="6" w:space="0" w:color="EFEFED"/>
            <w:left w:val="none" w:sz="0" w:space="0" w:color="auto"/>
            <w:bottom w:val="none" w:sz="0" w:space="0" w:color="auto"/>
            <w:right w:val="none" w:sz="0" w:space="0" w:color="auto"/>
          </w:divBdr>
          <w:divsChild>
            <w:div w:id="991329585">
              <w:marLeft w:val="0"/>
              <w:marRight w:val="0"/>
              <w:marTop w:val="0"/>
              <w:marBottom w:val="0"/>
              <w:divBdr>
                <w:top w:val="none" w:sz="0" w:space="0" w:color="auto"/>
                <w:left w:val="none" w:sz="0" w:space="0" w:color="auto"/>
                <w:bottom w:val="none" w:sz="0" w:space="0" w:color="auto"/>
                <w:right w:val="none" w:sz="0" w:space="0" w:color="auto"/>
              </w:divBdr>
              <w:divsChild>
                <w:div w:id="83110723">
                  <w:marLeft w:val="0"/>
                  <w:marRight w:val="0"/>
                  <w:marTop w:val="0"/>
                  <w:marBottom w:val="0"/>
                  <w:divBdr>
                    <w:top w:val="none" w:sz="0" w:space="0" w:color="auto"/>
                    <w:left w:val="none" w:sz="0" w:space="0" w:color="auto"/>
                    <w:bottom w:val="none" w:sz="0" w:space="0" w:color="auto"/>
                    <w:right w:val="none" w:sz="0" w:space="0" w:color="auto"/>
                  </w:divBdr>
                  <w:divsChild>
                    <w:div w:id="1352606599">
                      <w:marLeft w:val="0"/>
                      <w:marRight w:val="0"/>
                      <w:marTop w:val="0"/>
                      <w:marBottom w:val="0"/>
                      <w:divBdr>
                        <w:top w:val="none" w:sz="0" w:space="0" w:color="auto"/>
                        <w:left w:val="none" w:sz="0" w:space="0" w:color="auto"/>
                        <w:bottom w:val="none" w:sz="0" w:space="0" w:color="auto"/>
                        <w:right w:val="none" w:sz="0" w:space="0" w:color="auto"/>
                      </w:divBdr>
                    </w:div>
                    <w:div w:id="99616488">
                      <w:marLeft w:val="0"/>
                      <w:marRight w:val="0"/>
                      <w:marTop w:val="0"/>
                      <w:marBottom w:val="0"/>
                      <w:divBdr>
                        <w:top w:val="none" w:sz="0" w:space="0" w:color="auto"/>
                        <w:left w:val="none" w:sz="0" w:space="0" w:color="auto"/>
                        <w:bottom w:val="none" w:sz="0" w:space="0" w:color="auto"/>
                        <w:right w:val="none" w:sz="0" w:space="0" w:color="auto"/>
                      </w:divBdr>
                    </w:div>
                  </w:divsChild>
                </w:div>
                <w:div w:id="1675184708">
                  <w:marLeft w:val="0"/>
                  <w:marRight w:val="0"/>
                  <w:marTop w:val="0"/>
                  <w:marBottom w:val="0"/>
                  <w:divBdr>
                    <w:top w:val="none" w:sz="0" w:space="0" w:color="auto"/>
                    <w:left w:val="none" w:sz="0" w:space="0" w:color="auto"/>
                    <w:bottom w:val="none" w:sz="0" w:space="0" w:color="auto"/>
                    <w:right w:val="none" w:sz="0" w:space="0" w:color="auto"/>
                  </w:divBdr>
                  <w:divsChild>
                    <w:div w:id="1052340498">
                      <w:marLeft w:val="0"/>
                      <w:marRight w:val="0"/>
                      <w:marTop w:val="0"/>
                      <w:marBottom w:val="0"/>
                      <w:divBdr>
                        <w:top w:val="none" w:sz="0" w:space="0" w:color="auto"/>
                        <w:left w:val="none" w:sz="0" w:space="0" w:color="auto"/>
                        <w:bottom w:val="none" w:sz="0" w:space="0" w:color="auto"/>
                        <w:right w:val="none" w:sz="0" w:space="0" w:color="auto"/>
                      </w:divBdr>
                    </w:div>
                    <w:div w:id="1684357396">
                      <w:marLeft w:val="0"/>
                      <w:marRight w:val="0"/>
                      <w:marTop w:val="0"/>
                      <w:marBottom w:val="0"/>
                      <w:divBdr>
                        <w:top w:val="none" w:sz="0" w:space="0" w:color="auto"/>
                        <w:left w:val="none" w:sz="0" w:space="0" w:color="auto"/>
                        <w:bottom w:val="none" w:sz="0" w:space="0" w:color="auto"/>
                        <w:right w:val="none" w:sz="0" w:space="0" w:color="auto"/>
                      </w:divBdr>
                    </w:div>
                    <w:div w:id="1732847234">
                      <w:marLeft w:val="0"/>
                      <w:marRight w:val="0"/>
                      <w:marTop w:val="0"/>
                      <w:marBottom w:val="300"/>
                      <w:divBdr>
                        <w:top w:val="none" w:sz="0" w:space="0" w:color="auto"/>
                        <w:left w:val="none" w:sz="0" w:space="0" w:color="auto"/>
                        <w:bottom w:val="none" w:sz="0" w:space="0" w:color="auto"/>
                        <w:right w:val="none" w:sz="0" w:space="0" w:color="auto"/>
                      </w:divBdr>
                      <w:divsChild>
                        <w:div w:id="1079404627">
                          <w:marLeft w:val="0"/>
                          <w:marRight w:val="0"/>
                          <w:marTop w:val="0"/>
                          <w:marBottom w:val="0"/>
                          <w:divBdr>
                            <w:top w:val="none" w:sz="0" w:space="0" w:color="auto"/>
                            <w:left w:val="none" w:sz="0" w:space="0" w:color="auto"/>
                            <w:bottom w:val="none" w:sz="0" w:space="0" w:color="auto"/>
                            <w:right w:val="none" w:sz="0" w:space="0" w:color="auto"/>
                          </w:divBdr>
                        </w:div>
                      </w:divsChild>
                    </w:div>
                    <w:div w:id="1675376809">
                      <w:marLeft w:val="0"/>
                      <w:marRight w:val="0"/>
                      <w:marTop w:val="0"/>
                      <w:marBottom w:val="0"/>
                      <w:divBdr>
                        <w:top w:val="none" w:sz="0" w:space="0" w:color="auto"/>
                        <w:left w:val="none" w:sz="0" w:space="0" w:color="auto"/>
                        <w:bottom w:val="none" w:sz="0" w:space="0" w:color="auto"/>
                        <w:right w:val="none" w:sz="0" w:space="0" w:color="auto"/>
                      </w:divBdr>
                    </w:div>
                    <w:div w:id="1040519661">
                      <w:marLeft w:val="0"/>
                      <w:marRight w:val="0"/>
                      <w:marTop w:val="0"/>
                      <w:marBottom w:val="300"/>
                      <w:divBdr>
                        <w:top w:val="none" w:sz="0" w:space="0" w:color="auto"/>
                        <w:left w:val="none" w:sz="0" w:space="0" w:color="auto"/>
                        <w:bottom w:val="none" w:sz="0" w:space="0" w:color="auto"/>
                        <w:right w:val="none" w:sz="0" w:space="0" w:color="auto"/>
                      </w:divBdr>
                      <w:divsChild>
                        <w:div w:id="1065294955">
                          <w:marLeft w:val="0"/>
                          <w:marRight w:val="0"/>
                          <w:marTop w:val="0"/>
                          <w:marBottom w:val="0"/>
                          <w:divBdr>
                            <w:top w:val="none" w:sz="0" w:space="0" w:color="auto"/>
                            <w:left w:val="none" w:sz="0" w:space="0" w:color="auto"/>
                            <w:bottom w:val="none" w:sz="0" w:space="0" w:color="auto"/>
                            <w:right w:val="none" w:sz="0" w:space="0" w:color="auto"/>
                          </w:divBdr>
                        </w:div>
                      </w:divsChild>
                    </w:div>
                    <w:div w:id="1127704875">
                      <w:marLeft w:val="0"/>
                      <w:marRight w:val="0"/>
                      <w:marTop w:val="0"/>
                      <w:marBottom w:val="0"/>
                      <w:divBdr>
                        <w:top w:val="none" w:sz="0" w:space="0" w:color="auto"/>
                        <w:left w:val="none" w:sz="0" w:space="0" w:color="auto"/>
                        <w:bottom w:val="none" w:sz="0" w:space="0" w:color="auto"/>
                        <w:right w:val="none" w:sz="0" w:space="0" w:color="auto"/>
                      </w:divBdr>
                    </w:div>
                    <w:div w:id="1176574343">
                      <w:marLeft w:val="0"/>
                      <w:marRight w:val="0"/>
                      <w:marTop w:val="0"/>
                      <w:marBottom w:val="300"/>
                      <w:divBdr>
                        <w:top w:val="none" w:sz="0" w:space="0" w:color="auto"/>
                        <w:left w:val="none" w:sz="0" w:space="0" w:color="auto"/>
                        <w:bottom w:val="none" w:sz="0" w:space="0" w:color="auto"/>
                        <w:right w:val="none" w:sz="0" w:space="0" w:color="auto"/>
                      </w:divBdr>
                      <w:divsChild>
                        <w:div w:id="1006131999">
                          <w:marLeft w:val="0"/>
                          <w:marRight w:val="0"/>
                          <w:marTop w:val="0"/>
                          <w:marBottom w:val="0"/>
                          <w:divBdr>
                            <w:top w:val="none" w:sz="0" w:space="0" w:color="auto"/>
                            <w:left w:val="none" w:sz="0" w:space="0" w:color="auto"/>
                            <w:bottom w:val="none" w:sz="0" w:space="0" w:color="auto"/>
                            <w:right w:val="none" w:sz="0" w:space="0" w:color="auto"/>
                          </w:divBdr>
                        </w:div>
                      </w:divsChild>
                    </w:div>
                    <w:div w:id="1065883832">
                      <w:marLeft w:val="0"/>
                      <w:marRight w:val="0"/>
                      <w:marTop w:val="0"/>
                      <w:marBottom w:val="0"/>
                      <w:divBdr>
                        <w:top w:val="none" w:sz="0" w:space="0" w:color="auto"/>
                        <w:left w:val="none" w:sz="0" w:space="0" w:color="auto"/>
                        <w:bottom w:val="none" w:sz="0" w:space="0" w:color="auto"/>
                        <w:right w:val="none" w:sz="0" w:space="0" w:color="auto"/>
                      </w:divBdr>
                      <w:divsChild>
                        <w:div w:id="143065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465730">
          <w:marLeft w:val="0"/>
          <w:marRight w:val="0"/>
          <w:marTop w:val="0"/>
          <w:marBottom w:val="0"/>
          <w:divBdr>
            <w:top w:val="single" w:sz="6" w:space="0" w:color="EFEFED"/>
            <w:left w:val="none" w:sz="0" w:space="0" w:color="auto"/>
            <w:bottom w:val="none" w:sz="0" w:space="0" w:color="auto"/>
            <w:right w:val="none" w:sz="0" w:space="0" w:color="auto"/>
          </w:divBdr>
          <w:divsChild>
            <w:div w:id="1971355364">
              <w:marLeft w:val="0"/>
              <w:marRight w:val="0"/>
              <w:marTop w:val="0"/>
              <w:marBottom w:val="0"/>
              <w:divBdr>
                <w:top w:val="none" w:sz="0" w:space="0" w:color="auto"/>
                <w:left w:val="none" w:sz="0" w:space="0" w:color="auto"/>
                <w:bottom w:val="none" w:sz="0" w:space="0" w:color="auto"/>
                <w:right w:val="none" w:sz="0" w:space="0" w:color="auto"/>
              </w:divBdr>
              <w:divsChild>
                <w:div w:id="615139019">
                  <w:marLeft w:val="0"/>
                  <w:marRight w:val="0"/>
                  <w:marTop w:val="0"/>
                  <w:marBottom w:val="0"/>
                  <w:divBdr>
                    <w:top w:val="none" w:sz="0" w:space="0" w:color="auto"/>
                    <w:left w:val="none" w:sz="0" w:space="0" w:color="auto"/>
                    <w:bottom w:val="none" w:sz="0" w:space="0" w:color="auto"/>
                    <w:right w:val="none" w:sz="0" w:space="0" w:color="auto"/>
                  </w:divBdr>
                  <w:divsChild>
                    <w:div w:id="1103916087">
                      <w:marLeft w:val="0"/>
                      <w:marRight w:val="0"/>
                      <w:marTop w:val="0"/>
                      <w:marBottom w:val="0"/>
                      <w:divBdr>
                        <w:top w:val="none" w:sz="0" w:space="0" w:color="auto"/>
                        <w:left w:val="none" w:sz="0" w:space="0" w:color="auto"/>
                        <w:bottom w:val="none" w:sz="0" w:space="0" w:color="auto"/>
                        <w:right w:val="none" w:sz="0" w:space="0" w:color="auto"/>
                      </w:divBdr>
                    </w:div>
                    <w:div w:id="263850590">
                      <w:marLeft w:val="0"/>
                      <w:marRight w:val="0"/>
                      <w:marTop w:val="0"/>
                      <w:marBottom w:val="0"/>
                      <w:divBdr>
                        <w:top w:val="none" w:sz="0" w:space="0" w:color="auto"/>
                        <w:left w:val="none" w:sz="0" w:space="0" w:color="auto"/>
                        <w:bottom w:val="none" w:sz="0" w:space="0" w:color="auto"/>
                        <w:right w:val="none" w:sz="0" w:space="0" w:color="auto"/>
                      </w:divBdr>
                    </w:div>
                    <w:div w:id="863058159">
                      <w:marLeft w:val="0"/>
                      <w:marRight w:val="0"/>
                      <w:marTop w:val="0"/>
                      <w:marBottom w:val="0"/>
                      <w:divBdr>
                        <w:top w:val="none" w:sz="0" w:space="0" w:color="auto"/>
                        <w:left w:val="none" w:sz="0" w:space="0" w:color="auto"/>
                        <w:bottom w:val="none" w:sz="0" w:space="0" w:color="auto"/>
                        <w:right w:val="none" w:sz="0" w:space="0" w:color="auto"/>
                      </w:divBdr>
                      <w:divsChild>
                        <w:div w:id="1055735567">
                          <w:marLeft w:val="0"/>
                          <w:marRight w:val="0"/>
                          <w:marTop w:val="0"/>
                          <w:marBottom w:val="0"/>
                          <w:divBdr>
                            <w:top w:val="none" w:sz="0" w:space="0" w:color="auto"/>
                            <w:left w:val="none" w:sz="0" w:space="0" w:color="auto"/>
                            <w:bottom w:val="none" w:sz="0" w:space="0" w:color="auto"/>
                            <w:right w:val="none" w:sz="0" w:space="0" w:color="auto"/>
                          </w:divBdr>
                        </w:div>
                      </w:divsChild>
                    </w:div>
                    <w:div w:id="1385641205">
                      <w:marLeft w:val="0"/>
                      <w:marRight w:val="0"/>
                      <w:marTop w:val="0"/>
                      <w:marBottom w:val="0"/>
                      <w:divBdr>
                        <w:top w:val="none" w:sz="0" w:space="0" w:color="auto"/>
                        <w:left w:val="none" w:sz="0" w:space="0" w:color="auto"/>
                        <w:bottom w:val="none" w:sz="0" w:space="0" w:color="auto"/>
                        <w:right w:val="none" w:sz="0" w:space="0" w:color="auto"/>
                      </w:divBdr>
                    </w:div>
                  </w:divsChild>
                </w:div>
                <w:div w:id="60953321">
                  <w:marLeft w:val="0"/>
                  <w:marRight w:val="0"/>
                  <w:marTop w:val="0"/>
                  <w:marBottom w:val="0"/>
                  <w:divBdr>
                    <w:top w:val="none" w:sz="0" w:space="0" w:color="auto"/>
                    <w:left w:val="none" w:sz="0" w:space="0" w:color="auto"/>
                    <w:bottom w:val="none" w:sz="0" w:space="0" w:color="auto"/>
                    <w:right w:val="none" w:sz="0" w:space="0" w:color="auto"/>
                  </w:divBdr>
                  <w:divsChild>
                    <w:div w:id="1972324079">
                      <w:marLeft w:val="0"/>
                      <w:marRight w:val="0"/>
                      <w:marTop w:val="0"/>
                      <w:marBottom w:val="0"/>
                      <w:divBdr>
                        <w:top w:val="none" w:sz="0" w:space="0" w:color="auto"/>
                        <w:left w:val="none" w:sz="0" w:space="0" w:color="auto"/>
                        <w:bottom w:val="none" w:sz="0" w:space="0" w:color="auto"/>
                        <w:right w:val="none" w:sz="0" w:space="0" w:color="auto"/>
                      </w:divBdr>
                    </w:div>
                    <w:div w:id="1998413221">
                      <w:marLeft w:val="0"/>
                      <w:marRight w:val="0"/>
                      <w:marTop w:val="0"/>
                      <w:marBottom w:val="300"/>
                      <w:divBdr>
                        <w:top w:val="none" w:sz="0" w:space="0" w:color="auto"/>
                        <w:left w:val="none" w:sz="0" w:space="0" w:color="auto"/>
                        <w:bottom w:val="none" w:sz="0" w:space="0" w:color="auto"/>
                        <w:right w:val="none" w:sz="0" w:space="0" w:color="auto"/>
                      </w:divBdr>
                      <w:divsChild>
                        <w:div w:id="1300184455">
                          <w:marLeft w:val="0"/>
                          <w:marRight w:val="0"/>
                          <w:marTop w:val="0"/>
                          <w:marBottom w:val="0"/>
                          <w:divBdr>
                            <w:top w:val="none" w:sz="0" w:space="0" w:color="auto"/>
                            <w:left w:val="none" w:sz="0" w:space="0" w:color="auto"/>
                            <w:bottom w:val="none" w:sz="0" w:space="0" w:color="auto"/>
                            <w:right w:val="none" w:sz="0" w:space="0" w:color="auto"/>
                          </w:divBdr>
                        </w:div>
                      </w:divsChild>
                    </w:div>
                    <w:div w:id="795373443">
                      <w:marLeft w:val="0"/>
                      <w:marRight w:val="0"/>
                      <w:marTop w:val="0"/>
                      <w:marBottom w:val="0"/>
                      <w:divBdr>
                        <w:top w:val="none" w:sz="0" w:space="0" w:color="auto"/>
                        <w:left w:val="none" w:sz="0" w:space="0" w:color="auto"/>
                        <w:bottom w:val="none" w:sz="0" w:space="0" w:color="auto"/>
                        <w:right w:val="none" w:sz="0" w:space="0" w:color="auto"/>
                      </w:divBdr>
                    </w:div>
                    <w:div w:id="1718167788">
                      <w:marLeft w:val="0"/>
                      <w:marRight w:val="0"/>
                      <w:marTop w:val="0"/>
                      <w:marBottom w:val="300"/>
                      <w:divBdr>
                        <w:top w:val="none" w:sz="0" w:space="0" w:color="auto"/>
                        <w:left w:val="none" w:sz="0" w:space="0" w:color="auto"/>
                        <w:bottom w:val="none" w:sz="0" w:space="0" w:color="auto"/>
                        <w:right w:val="none" w:sz="0" w:space="0" w:color="auto"/>
                      </w:divBdr>
                      <w:divsChild>
                        <w:div w:id="6874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435999">
          <w:marLeft w:val="0"/>
          <w:marRight w:val="0"/>
          <w:marTop w:val="0"/>
          <w:marBottom w:val="0"/>
          <w:divBdr>
            <w:top w:val="single" w:sz="6" w:space="0" w:color="EFEFED"/>
            <w:left w:val="none" w:sz="0" w:space="0" w:color="auto"/>
            <w:bottom w:val="none" w:sz="0" w:space="0" w:color="auto"/>
            <w:right w:val="none" w:sz="0" w:space="0" w:color="auto"/>
          </w:divBdr>
          <w:divsChild>
            <w:div w:id="1466772517">
              <w:marLeft w:val="0"/>
              <w:marRight w:val="0"/>
              <w:marTop w:val="0"/>
              <w:marBottom w:val="0"/>
              <w:divBdr>
                <w:top w:val="none" w:sz="0" w:space="0" w:color="auto"/>
                <w:left w:val="none" w:sz="0" w:space="0" w:color="auto"/>
                <w:bottom w:val="none" w:sz="0" w:space="0" w:color="auto"/>
                <w:right w:val="none" w:sz="0" w:space="0" w:color="auto"/>
              </w:divBdr>
              <w:divsChild>
                <w:div w:id="994525842">
                  <w:marLeft w:val="0"/>
                  <w:marRight w:val="0"/>
                  <w:marTop w:val="0"/>
                  <w:marBottom w:val="0"/>
                  <w:divBdr>
                    <w:top w:val="none" w:sz="0" w:space="0" w:color="auto"/>
                    <w:left w:val="none" w:sz="0" w:space="0" w:color="auto"/>
                    <w:bottom w:val="none" w:sz="0" w:space="0" w:color="auto"/>
                    <w:right w:val="none" w:sz="0" w:space="0" w:color="auto"/>
                  </w:divBdr>
                  <w:divsChild>
                    <w:div w:id="844634937">
                      <w:marLeft w:val="0"/>
                      <w:marRight w:val="0"/>
                      <w:marTop w:val="0"/>
                      <w:marBottom w:val="0"/>
                      <w:divBdr>
                        <w:top w:val="none" w:sz="0" w:space="0" w:color="auto"/>
                        <w:left w:val="none" w:sz="0" w:space="0" w:color="auto"/>
                        <w:bottom w:val="none" w:sz="0" w:space="0" w:color="auto"/>
                        <w:right w:val="none" w:sz="0" w:space="0" w:color="auto"/>
                      </w:divBdr>
                    </w:div>
                    <w:div w:id="1904022630">
                      <w:marLeft w:val="0"/>
                      <w:marRight w:val="0"/>
                      <w:marTop w:val="0"/>
                      <w:marBottom w:val="0"/>
                      <w:divBdr>
                        <w:top w:val="none" w:sz="0" w:space="0" w:color="auto"/>
                        <w:left w:val="none" w:sz="0" w:space="0" w:color="auto"/>
                        <w:bottom w:val="none" w:sz="0" w:space="0" w:color="auto"/>
                        <w:right w:val="none" w:sz="0" w:space="0" w:color="auto"/>
                      </w:divBdr>
                    </w:div>
                    <w:div w:id="315187935">
                      <w:marLeft w:val="0"/>
                      <w:marRight w:val="0"/>
                      <w:marTop w:val="0"/>
                      <w:marBottom w:val="0"/>
                      <w:divBdr>
                        <w:top w:val="none" w:sz="0" w:space="0" w:color="auto"/>
                        <w:left w:val="none" w:sz="0" w:space="0" w:color="auto"/>
                        <w:bottom w:val="none" w:sz="0" w:space="0" w:color="auto"/>
                        <w:right w:val="none" w:sz="0" w:space="0" w:color="auto"/>
                      </w:divBdr>
                    </w:div>
                  </w:divsChild>
                </w:div>
                <w:div w:id="1673604314">
                  <w:marLeft w:val="0"/>
                  <w:marRight w:val="0"/>
                  <w:marTop w:val="0"/>
                  <w:marBottom w:val="0"/>
                  <w:divBdr>
                    <w:top w:val="none" w:sz="0" w:space="0" w:color="auto"/>
                    <w:left w:val="none" w:sz="0" w:space="0" w:color="auto"/>
                    <w:bottom w:val="none" w:sz="0" w:space="0" w:color="auto"/>
                    <w:right w:val="none" w:sz="0" w:space="0" w:color="auto"/>
                  </w:divBdr>
                  <w:divsChild>
                    <w:div w:id="104690228">
                      <w:marLeft w:val="0"/>
                      <w:marRight w:val="0"/>
                      <w:marTop w:val="0"/>
                      <w:marBottom w:val="0"/>
                      <w:divBdr>
                        <w:top w:val="none" w:sz="0" w:space="0" w:color="auto"/>
                        <w:left w:val="none" w:sz="0" w:space="0" w:color="auto"/>
                        <w:bottom w:val="none" w:sz="0" w:space="0" w:color="auto"/>
                        <w:right w:val="none" w:sz="0" w:space="0" w:color="auto"/>
                      </w:divBdr>
                    </w:div>
                    <w:div w:id="296494044">
                      <w:marLeft w:val="0"/>
                      <w:marRight w:val="0"/>
                      <w:marTop w:val="0"/>
                      <w:marBottom w:val="300"/>
                      <w:divBdr>
                        <w:top w:val="none" w:sz="0" w:space="0" w:color="auto"/>
                        <w:left w:val="none" w:sz="0" w:space="0" w:color="auto"/>
                        <w:bottom w:val="none" w:sz="0" w:space="0" w:color="auto"/>
                        <w:right w:val="none" w:sz="0" w:space="0" w:color="auto"/>
                      </w:divBdr>
                      <w:divsChild>
                        <w:div w:id="1742478895">
                          <w:marLeft w:val="0"/>
                          <w:marRight w:val="0"/>
                          <w:marTop w:val="0"/>
                          <w:marBottom w:val="0"/>
                          <w:divBdr>
                            <w:top w:val="none" w:sz="0" w:space="0" w:color="auto"/>
                            <w:left w:val="none" w:sz="0" w:space="0" w:color="auto"/>
                            <w:bottom w:val="none" w:sz="0" w:space="0" w:color="auto"/>
                            <w:right w:val="none" w:sz="0" w:space="0" w:color="auto"/>
                          </w:divBdr>
                        </w:div>
                      </w:divsChild>
                    </w:div>
                    <w:div w:id="754474366">
                      <w:marLeft w:val="0"/>
                      <w:marRight w:val="0"/>
                      <w:marTop w:val="0"/>
                      <w:marBottom w:val="300"/>
                      <w:divBdr>
                        <w:top w:val="none" w:sz="0" w:space="0" w:color="auto"/>
                        <w:left w:val="none" w:sz="0" w:space="0" w:color="auto"/>
                        <w:bottom w:val="none" w:sz="0" w:space="0" w:color="auto"/>
                        <w:right w:val="none" w:sz="0" w:space="0" w:color="auto"/>
                      </w:divBdr>
                      <w:divsChild>
                        <w:div w:id="1315136023">
                          <w:marLeft w:val="0"/>
                          <w:marRight w:val="0"/>
                          <w:marTop w:val="0"/>
                          <w:marBottom w:val="0"/>
                          <w:divBdr>
                            <w:top w:val="none" w:sz="0" w:space="0" w:color="auto"/>
                            <w:left w:val="none" w:sz="0" w:space="0" w:color="auto"/>
                            <w:bottom w:val="none" w:sz="0" w:space="0" w:color="auto"/>
                            <w:right w:val="none" w:sz="0" w:space="0" w:color="auto"/>
                          </w:divBdr>
                        </w:div>
                      </w:divsChild>
                    </w:div>
                    <w:div w:id="1983343669">
                      <w:marLeft w:val="0"/>
                      <w:marRight w:val="0"/>
                      <w:marTop w:val="0"/>
                      <w:marBottom w:val="300"/>
                      <w:divBdr>
                        <w:top w:val="none" w:sz="0" w:space="0" w:color="auto"/>
                        <w:left w:val="none" w:sz="0" w:space="0" w:color="auto"/>
                        <w:bottom w:val="none" w:sz="0" w:space="0" w:color="auto"/>
                        <w:right w:val="none" w:sz="0" w:space="0" w:color="auto"/>
                      </w:divBdr>
                      <w:divsChild>
                        <w:div w:id="1425689325">
                          <w:marLeft w:val="0"/>
                          <w:marRight w:val="0"/>
                          <w:marTop w:val="0"/>
                          <w:marBottom w:val="0"/>
                          <w:divBdr>
                            <w:top w:val="none" w:sz="0" w:space="0" w:color="auto"/>
                            <w:left w:val="none" w:sz="0" w:space="0" w:color="auto"/>
                            <w:bottom w:val="none" w:sz="0" w:space="0" w:color="auto"/>
                            <w:right w:val="none" w:sz="0" w:space="0" w:color="auto"/>
                          </w:divBdr>
                        </w:div>
                      </w:divsChild>
                    </w:div>
                    <w:div w:id="1635403514">
                      <w:marLeft w:val="0"/>
                      <w:marRight w:val="0"/>
                      <w:marTop w:val="0"/>
                      <w:marBottom w:val="0"/>
                      <w:divBdr>
                        <w:top w:val="none" w:sz="0" w:space="0" w:color="auto"/>
                        <w:left w:val="none" w:sz="0" w:space="0" w:color="auto"/>
                        <w:bottom w:val="none" w:sz="0" w:space="0" w:color="auto"/>
                        <w:right w:val="none" w:sz="0" w:space="0" w:color="auto"/>
                      </w:divBdr>
                    </w:div>
                    <w:div w:id="1922326813">
                      <w:marLeft w:val="0"/>
                      <w:marRight w:val="0"/>
                      <w:marTop w:val="0"/>
                      <w:marBottom w:val="300"/>
                      <w:divBdr>
                        <w:top w:val="none" w:sz="0" w:space="0" w:color="auto"/>
                        <w:left w:val="none" w:sz="0" w:space="0" w:color="auto"/>
                        <w:bottom w:val="none" w:sz="0" w:space="0" w:color="auto"/>
                        <w:right w:val="none" w:sz="0" w:space="0" w:color="auto"/>
                      </w:divBdr>
                      <w:divsChild>
                        <w:div w:id="1863670500">
                          <w:marLeft w:val="0"/>
                          <w:marRight w:val="0"/>
                          <w:marTop w:val="0"/>
                          <w:marBottom w:val="0"/>
                          <w:divBdr>
                            <w:top w:val="none" w:sz="0" w:space="0" w:color="auto"/>
                            <w:left w:val="none" w:sz="0" w:space="0" w:color="auto"/>
                            <w:bottom w:val="none" w:sz="0" w:space="0" w:color="auto"/>
                            <w:right w:val="none" w:sz="0" w:space="0" w:color="auto"/>
                          </w:divBdr>
                        </w:div>
                      </w:divsChild>
                    </w:div>
                    <w:div w:id="1108307853">
                      <w:marLeft w:val="0"/>
                      <w:marRight w:val="0"/>
                      <w:marTop w:val="0"/>
                      <w:marBottom w:val="0"/>
                      <w:divBdr>
                        <w:top w:val="none" w:sz="0" w:space="0" w:color="auto"/>
                        <w:left w:val="none" w:sz="0" w:space="0" w:color="auto"/>
                        <w:bottom w:val="none" w:sz="0" w:space="0" w:color="auto"/>
                        <w:right w:val="none" w:sz="0" w:space="0" w:color="auto"/>
                      </w:divBdr>
                    </w:div>
                    <w:div w:id="1359964131">
                      <w:marLeft w:val="0"/>
                      <w:marRight w:val="0"/>
                      <w:marTop w:val="0"/>
                      <w:marBottom w:val="300"/>
                      <w:divBdr>
                        <w:top w:val="none" w:sz="0" w:space="0" w:color="auto"/>
                        <w:left w:val="none" w:sz="0" w:space="0" w:color="auto"/>
                        <w:bottom w:val="none" w:sz="0" w:space="0" w:color="auto"/>
                        <w:right w:val="none" w:sz="0" w:space="0" w:color="auto"/>
                      </w:divBdr>
                      <w:divsChild>
                        <w:div w:id="590116481">
                          <w:marLeft w:val="0"/>
                          <w:marRight w:val="0"/>
                          <w:marTop w:val="0"/>
                          <w:marBottom w:val="0"/>
                          <w:divBdr>
                            <w:top w:val="none" w:sz="0" w:space="0" w:color="auto"/>
                            <w:left w:val="none" w:sz="0" w:space="0" w:color="auto"/>
                            <w:bottom w:val="none" w:sz="0" w:space="0" w:color="auto"/>
                            <w:right w:val="none" w:sz="0" w:space="0" w:color="auto"/>
                          </w:divBdr>
                        </w:div>
                      </w:divsChild>
                    </w:div>
                    <w:div w:id="855340380">
                      <w:marLeft w:val="0"/>
                      <w:marRight w:val="0"/>
                      <w:marTop w:val="0"/>
                      <w:marBottom w:val="0"/>
                      <w:divBdr>
                        <w:top w:val="none" w:sz="0" w:space="0" w:color="auto"/>
                        <w:left w:val="none" w:sz="0" w:space="0" w:color="auto"/>
                        <w:bottom w:val="none" w:sz="0" w:space="0" w:color="auto"/>
                        <w:right w:val="none" w:sz="0" w:space="0" w:color="auto"/>
                      </w:divBdr>
                      <w:divsChild>
                        <w:div w:id="2436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9967">
                  <w:marLeft w:val="0"/>
                  <w:marRight w:val="0"/>
                  <w:marTop w:val="0"/>
                  <w:marBottom w:val="0"/>
                  <w:divBdr>
                    <w:top w:val="none" w:sz="0" w:space="0" w:color="auto"/>
                    <w:left w:val="none" w:sz="0" w:space="0" w:color="auto"/>
                    <w:bottom w:val="none" w:sz="0" w:space="0" w:color="auto"/>
                    <w:right w:val="none" w:sz="0" w:space="0" w:color="auto"/>
                  </w:divBdr>
                  <w:divsChild>
                    <w:div w:id="838499224">
                      <w:marLeft w:val="0"/>
                      <w:marRight w:val="0"/>
                      <w:marTop w:val="0"/>
                      <w:marBottom w:val="0"/>
                      <w:divBdr>
                        <w:top w:val="none" w:sz="0" w:space="0" w:color="auto"/>
                        <w:left w:val="none" w:sz="0" w:space="0" w:color="auto"/>
                        <w:bottom w:val="none" w:sz="0" w:space="0" w:color="auto"/>
                        <w:right w:val="none" w:sz="0" w:space="0" w:color="auto"/>
                      </w:divBdr>
                    </w:div>
                    <w:div w:id="352847022">
                      <w:marLeft w:val="0"/>
                      <w:marRight w:val="0"/>
                      <w:marTop w:val="0"/>
                      <w:marBottom w:val="300"/>
                      <w:divBdr>
                        <w:top w:val="none" w:sz="0" w:space="0" w:color="auto"/>
                        <w:left w:val="none" w:sz="0" w:space="0" w:color="auto"/>
                        <w:bottom w:val="none" w:sz="0" w:space="0" w:color="auto"/>
                        <w:right w:val="none" w:sz="0" w:space="0" w:color="auto"/>
                      </w:divBdr>
                      <w:divsChild>
                        <w:div w:id="42881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330345">
          <w:marLeft w:val="0"/>
          <w:marRight w:val="0"/>
          <w:marTop w:val="0"/>
          <w:marBottom w:val="0"/>
          <w:divBdr>
            <w:top w:val="single" w:sz="6" w:space="0" w:color="EFEFED"/>
            <w:left w:val="none" w:sz="0" w:space="0" w:color="auto"/>
            <w:bottom w:val="none" w:sz="0" w:space="0" w:color="auto"/>
            <w:right w:val="none" w:sz="0" w:space="0" w:color="auto"/>
          </w:divBdr>
          <w:divsChild>
            <w:div w:id="292562368">
              <w:marLeft w:val="0"/>
              <w:marRight w:val="0"/>
              <w:marTop w:val="0"/>
              <w:marBottom w:val="0"/>
              <w:divBdr>
                <w:top w:val="none" w:sz="0" w:space="0" w:color="auto"/>
                <w:left w:val="none" w:sz="0" w:space="0" w:color="auto"/>
                <w:bottom w:val="none" w:sz="0" w:space="0" w:color="auto"/>
                <w:right w:val="none" w:sz="0" w:space="0" w:color="auto"/>
              </w:divBdr>
              <w:divsChild>
                <w:div w:id="1838690276">
                  <w:marLeft w:val="0"/>
                  <w:marRight w:val="0"/>
                  <w:marTop w:val="0"/>
                  <w:marBottom w:val="0"/>
                  <w:divBdr>
                    <w:top w:val="none" w:sz="0" w:space="0" w:color="auto"/>
                    <w:left w:val="none" w:sz="0" w:space="0" w:color="auto"/>
                    <w:bottom w:val="none" w:sz="0" w:space="0" w:color="auto"/>
                    <w:right w:val="none" w:sz="0" w:space="0" w:color="auto"/>
                  </w:divBdr>
                  <w:divsChild>
                    <w:div w:id="1188717371">
                      <w:marLeft w:val="0"/>
                      <w:marRight w:val="0"/>
                      <w:marTop w:val="0"/>
                      <w:marBottom w:val="0"/>
                      <w:divBdr>
                        <w:top w:val="none" w:sz="0" w:space="0" w:color="auto"/>
                        <w:left w:val="none" w:sz="0" w:space="0" w:color="auto"/>
                        <w:bottom w:val="none" w:sz="0" w:space="0" w:color="auto"/>
                        <w:right w:val="none" w:sz="0" w:space="0" w:color="auto"/>
                      </w:divBdr>
                    </w:div>
                    <w:div w:id="1724787911">
                      <w:marLeft w:val="0"/>
                      <w:marRight w:val="0"/>
                      <w:marTop w:val="0"/>
                      <w:marBottom w:val="0"/>
                      <w:divBdr>
                        <w:top w:val="none" w:sz="0" w:space="0" w:color="auto"/>
                        <w:left w:val="none" w:sz="0" w:space="0" w:color="auto"/>
                        <w:bottom w:val="none" w:sz="0" w:space="0" w:color="auto"/>
                        <w:right w:val="none" w:sz="0" w:space="0" w:color="auto"/>
                      </w:divBdr>
                    </w:div>
                  </w:divsChild>
                </w:div>
                <w:div w:id="7828936">
                  <w:marLeft w:val="0"/>
                  <w:marRight w:val="0"/>
                  <w:marTop w:val="0"/>
                  <w:marBottom w:val="0"/>
                  <w:divBdr>
                    <w:top w:val="none" w:sz="0" w:space="0" w:color="auto"/>
                    <w:left w:val="none" w:sz="0" w:space="0" w:color="auto"/>
                    <w:bottom w:val="none" w:sz="0" w:space="0" w:color="auto"/>
                    <w:right w:val="none" w:sz="0" w:space="0" w:color="auto"/>
                  </w:divBdr>
                  <w:divsChild>
                    <w:div w:id="1643925056">
                      <w:marLeft w:val="0"/>
                      <w:marRight w:val="0"/>
                      <w:marTop w:val="0"/>
                      <w:marBottom w:val="0"/>
                      <w:divBdr>
                        <w:top w:val="none" w:sz="0" w:space="0" w:color="auto"/>
                        <w:left w:val="none" w:sz="0" w:space="0" w:color="auto"/>
                        <w:bottom w:val="none" w:sz="0" w:space="0" w:color="auto"/>
                        <w:right w:val="none" w:sz="0" w:space="0" w:color="auto"/>
                      </w:divBdr>
                    </w:div>
                    <w:div w:id="486019292">
                      <w:marLeft w:val="0"/>
                      <w:marRight w:val="0"/>
                      <w:marTop w:val="0"/>
                      <w:marBottom w:val="0"/>
                      <w:divBdr>
                        <w:top w:val="none" w:sz="0" w:space="0" w:color="auto"/>
                        <w:left w:val="none" w:sz="0" w:space="0" w:color="auto"/>
                        <w:bottom w:val="none" w:sz="0" w:space="0" w:color="auto"/>
                        <w:right w:val="none" w:sz="0" w:space="0" w:color="auto"/>
                      </w:divBdr>
                    </w:div>
                    <w:div w:id="1142238988">
                      <w:marLeft w:val="0"/>
                      <w:marRight w:val="0"/>
                      <w:marTop w:val="0"/>
                      <w:marBottom w:val="0"/>
                      <w:divBdr>
                        <w:top w:val="none" w:sz="0" w:space="0" w:color="auto"/>
                        <w:left w:val="none" w:sz="0" w:space="0" w:color="auto"/>
                        <w:bottom w:val="none" w:sz="0" w:space="0" w:color="auto"/>
                        <w:right w:val="none" w:sz="0" w:space="0" w:color="auto"/>
                      </w:divBdr>
                    </w:div>
                  </w:divsChild>
                </w:div>
                <w:div w:id="675112667">
                  <w:marLeft w:val="0"/>
                  <w:marRight w:val="0"/>
                  <w:marTop w:val="0"/>
                  <w:marBottom w:val="0"/>
                  <w:divBdr>
                    <w:top w:val="none" w:sz="0" w:space="0" w:color="auto"/>
                    <w:left w:val="none" w:sz="0" w:space="0" w:color="auto"/>
                    <w:bottom w:val="none" w:sz="0" w:space="0" w:color="auto"/>
                    <w:right w:val="none" w:sz="0" w:space="0" w:color="auto"/>
                  </w:divBdr>
                  <w:divsChild>
                    <w:div w:id="876746614">
                      <w:marLeft w:val="0"/>
                      <w:marRight w:val="0"/>
                      <w:marTop w:val="0"/>
                      <w:marBottom w:val="0"/>
                      <w:divBdr>
                        <w:top w:val="none" w:sz="0" w:space="0" w:color="auto"/>
                        <w:left w:val="none" w:sz="0" w:space="0" w:color="auto"/>
                        <w:bottom w:val="none" w:sz="0" w:space="0" w:color="auto"/>
                        <w:right w:val="none" w:sz="0" w:space="0" w:color="auto"/>
                      </w:divBdr>
                    </w:div>
                    <w:div w:id="5775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317944">
          <w:marLeft w:val="0"/>
          <w:marRight w:val="0"/>
          <w:marTop w:val="0"/>
          <w:marBottom w:val="0"/>
          <w:divBdr>
            <w:top w:val="single" w:sz="6" w:space="0" w:color="EFEFED"/>
            <w:left w:val="none" w:sz="0" w:space="0" w:color="auto"/>
            <w:bottom w:val="none" w:sz="0" w:space="0" w:color="auto"/>
            <w:right w:val="none" w:sz="0" w:space="0" w:color="auto"/>
          </w:divBdr>
          <w:divsChild>
            <w:div w:id="612248445">
              <w:marLeft w:val="0"/>
              <w:marRight w:val="0"/>
              <w:marTop w:val="0"/>
              <w:marBottom w:val="0"/>
              <w:divBdr>
                <w:top w:val="none" w:sz="0" w:space="0" w:color="auto"/>
                <w:left w:val="none" w:sz="0" w:space="0" w:color="auto"/>
                <w:bottom w:val="none" w:sz="0" w:space="0" w:color="auto"/>
                <w:right w:val="none" w:sz="0" w:space="0" w:color="auto"/>
              </w:divBdr>
              <w:divsChild>
                <w:div w:id="741951704">
                  <w:marLeft w:val="0"/>
                  <w:marRight w:val="0"/>
                  <w:marTop w:val="0"/>
                  <w:marBottom w:val="0"/>
                  <w:divBdr>
                    <w:top w:val="none" w:sz="0" w:space="0" w:color="auto"/>
                    <w:left w:val="none" w:sz="0" w:space="0" w:color="auto"/>
                    <w:bottom w:val="none" w:sz="0" w:space="0" w:color="auto"/>
                    <w:right w:val="none" w:sz="0" w:space="0" w:color="auto"/>
                  </w:divBdr>
                  <w:divsChild>
                    <w:div w:id="1186402553">
                      <w:marLeft w:val="0"/>
                      <w:marRight w:val="0"/>
                      <w:marTop w:val="0"/>
                      <w:marBottom w:val="0"/>
                      <w:divBdr>
                        <w:top w:val="none" w:sz="0" w:space="0" w:color="auto"/>
                        <w:left w:val="none" w:sz="0" w:space="0" w:color="auto"/>
                        <w:bottom w:val="none" w:sz="0" w:space="0" w:color="auto"/>
                        <w:right w:val="none" w:sz="0" w:space="0" w:color="auto"/>
                      </w:divBdr>
                    </w:div>
                    <w:div w:id="625550018">
                      <w:marLeft w:val="0"/>
                      <w:marRight w:val="0"/>
                      <w:marTop w:val="0"/>
                      <w:marBottom w:val="0"/>
                      <w:divBdr>
                        <w:top w:val="none" w:sz="0" w:space="0" w:color="auto"/>
                        <w:left w:val="none" w:sz="0" w:space="0" w:color="auto"/>
                        <w:bottom w:val="none" w:sz="0" w:space="0" w:color="auto"/>
                        <w:right w:val="none" w:sz="0" w:space="0" w:color="auto"/>
                      </w:divBdr>
                    </w:div>
                    <w:div w:id="259602107">
                      <w:marLeft w:val="0"/>
                      <w:marRight w:val="0"/>
                      <w:marTop w:val="0"/>
                      <w:marBottom w:val="0"/>
                      <w:divBdr>
                        <w:top w:val="none" w:sz="0" w:space="0" w:color="auto"/>
                        <w:left w:val="none" w:sz="0" w:space="0" w:color="auto"/>
                        <w:bottom w:val="none" w:sz="0" w:space="0" w:color="auto"/>
                        <w:right w:val="none" w:sz="0" w:space="0" w:color="auto"/>
                      </w:divBdr>
                    </w:div>
                  </w:divsChild>
                </w:div>
                <w:div w:id="34697867">
                  <w:marLeft w:val="0"/>
                  <w:marRight w:val="0"/>
                  <w:marTop w:val="0"/>
                  <w:marBottom w:val="0"/>
                  <w:divBdr>
                    <w:top w:val="none" w:sz="0" w:space="0" w:color="auto"/>
                    <w:left w:val="none" w:sz="0" w:space="0" w:color="auto"/>
                    <w:bottom w:val="none" w:sz="0" w:space="0" w:color="auto"/>
                    <w:right w:val="none" w:sz="0" w:space="0" w:color="auto"/>
                  </w:divBdr>
                  <w:divsChild>
                    <w:div w:id="842167606">
                      <w:marLeft w:val="0"/>
                      <w:marRight w:val="0"/>
                      <w:marTop w:val="0"/>
                      <w:marBottom w:val="0"/>
                      <w:divBdr>
                        <w:top w:val="none" w:sz="0" w:space="0" w:color="auto"/>
                        <w:left w:val="none" w:sz="0" w:space="0" w:color="auto"/>
                        <w:bottom w:val="none" w:sz="0" w:space="0" w:color="auto"/>
                        <w:right w:val="none" w:sz="0" w:space="0" w:color="auto"/>
                      </w:divBdr>
                    </w:div>
                    <w:div w:id="1678462617">
                      <w:marLeft w:val="0"/>
                      <w:marRight w:val="0"/>
                      <w:marTop w:val="0"/>
                      <w:marBottom w:val="300"/>
                      <w:divBdr>
                        <w:top w:val="none" w:sz="0" w:space="0" w:color="auto"/>
                        <w:left w:val="none" w:sz="0" w:space="0" w:color="auto"/>
                        <w:bottom w:val="none" w:sz="0" w:space="0" w:color="auto"/>
                        <w:right w:val="none" w:sz="0" w:space="0" w:color="auto"/>
                      </w:divBdr>
                      <w:divsChild>
                        <w:div w:id="1165708416">
                          <w:marLeft w:val="0"/>
                          <w:marRight w:val="0"/>
                          <w:marTop w:val="0"/>
                          <w:marBottom w:val="0"/>
                          <w:divBdr>
                            <w:top w:val="none" w:sz="0" w:space="0" w:color="auto"/>
                            <w:left w:val="none" w:sz="0" w:space="0" w:color="auto"/>
                            <w:bottom w:val="none" w:sz="0" w:space="0" w:color="auto"/>
                            <w:right w:val="none" w:sz="0" w:space="0" w:color="auto"/>
                          </w:divBdr>
                        </w:div>
                      </w:divsChild>
                    </w:div>
                    <w:div w:id="1512185352">
                      <w:marLeft w:val="0"/>
                      <w:marRight w:val="0"/>
                      <w:marTop w:val="0"/>
                      <w:marBottom w:val="0"/>
                      <w:divBdr>
                        <w:top w:val="none" w:sz="0" w:space="0" w:color="auto"/>
                        <w:left w:val="none" w:sz="0" w:space="0" w:color="auto"/>
                        <w:bottom w:val="none" w:sz="0" w:space="0" w:color="auto"/>
                        <w:right w:val="none" w:sz="0" w:space="0" w:color="auto"/>
                      </w:divBdr>
                    </w:div>
                    <w:div w:id="660160653">
                      <w:marLeft w:val="0"/>
                      <w:marRight w:val="0"/>
                      <w:marTop w:val="0"/>
                      <w:marBottom w:val="300"/>
                      <w:divBdr>
                        <w:top w:val="none" w:sz="0" w:space="0" w:color="auto"/>
                        <w:left w:val="none" w:sz="0" w:space="0" w:color="auto"/>
                        <w:bottom w:val="none" w:sz="0" w:space="0" w:color="auto"/>
                        <w:right w:val="none" w:sz="0" w:space="0" w:color="auto"/>
                      </w:divBdr>
                      <w:divsChild>
                        <w:div w:id="73439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0286">
                  <w:marLeft w:val="0"/>
                  <w:marRight w:val="0"/>
                  <w:marTop w:val="0"/>
                  <w:marBottom w:val="0"/>
                  <w:divBdr>
                    <w:top w:val="none" w:sz="0" w:space="0" w:color="auto"/>
                    <w:left w:val="none" w:sz="0" w:space="0" w:color="auto"/>
                    <w:bottom w:val="none" w:sz="0" w:space="0" w:color="auto"/>
                    <w:right w:val="none" w:sz="0" w:space="0" w:color="auto"/>
                  </w:divBdr>
                  <w:divsChild>
                    <w:div w:id="1780758524">
                      <w:marLeft w:val="0"/>
                      <w:marRight w:val="0"/>
                      <w:marTop w:val="0"/>
                      <w:marBottom w:val="0"/>
                      <w:divBdr>
                        <w:top w:val="none" w:sz="0" w:space="0" w:color="auto"/>
                        <w:left w:val="none" w:sz="0" w:space="0" w:color="auto"/>
                        <w:bottom w:val="none" w:sz="0" w:space="0" w:color="auto"/>
                        <w:right w:val="none" w:sz="0" w:space="0" w:color="auto"/>
                      </w:divBdr>
                    </w:div>
                    <w:div w:id="1665085013">
                      <w:marLeft w:val="0"/>
                      <w:marRight w:val="0"/>
                      <w:marTop w:val="0"/>
                      <w:marBottom w:val="0"/>
                      <w:divBdr>
                        <w:top w:val="none" w:sz="0" w:space="0" w:color="auto"/>
                        <w:left w:val="none" w:sz="0" w:space="0" w:color="auto"/>
                        <w:bottom w:val="none" w:sz="0" w:space="0" w:color="auto"/>
                        <w:right w:val="none" w:sz="0" w:space="0" w:color="auto"/>
                      </w:divBdr>
                    </w:div>
                    <w:div w:id="1408919792">
                      <w:marLeft w:val="0"/>
                      <w:marRight w:val="0"/>
                      <w:marTop w:val="0"/>
                      <w:marBottom w:val="0"/>
                      <w:divBdr>
                        <w:top w:val="none" w:sz="0" w:space="0" w:color="auto"/>
                        <w:left w:val="none" w:sz="0" w:space="0" w:color="auto"/>
                        <w:bottom w:val="none" w:sz="0" w:space="0" w:color="auto"/>
                        <w:right w:val="none" w:sz="0" w:space="0" w:color="auto"/>
                      </w:divBdr>
                      <w:divsChild>
                        <w:div w:id="4441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406316">
          <w:marLeft w:val="0"/>
          <w:marRight w:val="0"/>
          <w:marTop w:val="0"/>
          <w:marBottom w:val="0"/>
          <w:divBdr>
            <w:top w:val="single" w:sz="6" w:space="0" w:color="EFEFED"/>
            <w:left w:val="none" w:sz="0" w:space="0" w:color="auto"/>
            <w:bottom w:val="none" w:sz="0" w:space="0" w:color="auto"/>
            <w:right w:val="none" w:sz="0" w:space="0" w:color="auto"/>
          </w:divBdr>
          <w:divsChild>
            <w:div w:id="1269922682">
              <w:marLeft w:val="0"/>
              <w:marRight w:val="0"/>
              <w:marTop w:val="0"/>
              <w:marBottom w:val="0"/>
              <w:divBdr>
                <w:top w:val="none" w:sz="0" w:space="0" w:color="auto"/>
                <w:left w:val="none" w:sz="0" w:space="0" w:color="auto"/>
                <w:bottom w:val="none" w:sz="0" w:space="0" w:color="auto"/>
                <w:right w:val="none" w:sz="0" w:space="0" w:color="auto"/>
              </w:divBdr>
              <w:divsChild>
                <w:div w:id="948927856">
                  <w:marLeft w:val="0"/>
                  <w:marRight w:val="0"/>
                  <w:marTop w:val="0"/>
                  <w:marBottom w:val="0"/>
                  <w:divBdr>
                    <w:top w:val="none" w:sz="0" w:space="0" w:color="auto"/>
                    <w:left w:val="none" w:sz="0" w:space="0" w:color="auto"/>
                    <w:bottom w:val="none" w:sz="0" w:space="0" w:color="auto"/>
                    <w:right w:val="none" w:sz="0" w:space="0" w:color="auto"/>
                  </w:divBdr>
                </w:div>
                <w:div w:id="1774938016">
                  <w:marLeft w:val="0"/>
                  <w:marRight w:val="0"/>
                  <w:marTop w:val="0"/>
                  <w:marBottom w:val="0"/>
                  <w:divBdr>
                    <w:top w:val="none" w:sz="0" w:space="0" w:color="auto"/>
                    <w:left w:val="none" w:sz="0" w:space="0" w:color="auto"/>
                    <w:bottom w:val="none" w:sz="0" w:space="0" w:color="auto"/>
                    <w:right w:val="none" w:sz="0" w:space="0" w:color="auto"/>
                  </w:divBdr>
                </w:div>
                <w:div w:id="647441045">
                  <w:marLeft w:val="0"/>
                  <w:marRight w:val="0"/>
                  <w:marTop w:val="0"/>
                  <w:marBottom w:val="300"/>
                  <w:divBdr>
                    <w:top w:val="none" w:sz="0" w:space="0" w:color="auto"/>
                    <w:left w:val="none" w:sz="0" w:space="0" w:color="auto"/>
                    <w:bottom w:val="none" w:sz="0" w:space="0" w:color="auto"/>
                    <w:right w:val="none" w:sz="0" w:space="0" w:color="auto"/>
                  </w:divBdr>
                  <w:divsChild>
                    <w:div w:id="63182173">
                      <w:marLeft w:val="0"/>
                      <w:marRight w:val="0"/>
                      <w:marTop w:val="0"/>
                      <w:marBottom w:val="0"/>
                      <w:divBdr>
                        <w:top w:val="none" w:sz="0" w:space="0" w:color="auto"/>
                        <w:left w:val="none" w:sz="0" w:space="0" w:color="auto"/>
                        <w:bottom w:val="none" w:sz="0" w:space="0" w:color="auto"/>
                        <w:right w:val="none" w:sz="0" w:space="0" w:color="auto"/>
                      </w:divBdr>
                    </w:div>
                  </w:divsChild>
                </w:div>
                <w:div w:id="522286439">
                  <w:marLeft w:val="0"/>
                  <w:marRight w:val="0"/>
                  <w:marTop w:val="0"/>
                  <w:marBottom w:val="0"/>
                  <w:divBdr>
                    <w:top w:val="none" w:sz="0" w:space="0" w:color="auto"/>
                    <w:left w:val="none" w:sz="0" w:space="0" w:color="auto"/>
                    <w:bottom w:val="none" w:sz="0" w:space="0" w:color="auto"/>
                    <w:right w:val="none" w:sz="0" w:space="0" w:color="auto"/>
                  </w:divBdr>
                </w:div>
                <w:div w:id="801466189">
                  <w:marLeft w:val="0"/>
                  <w:marRight w:val="0"/>
                  <w:marTop w:val="0"/>
                  <w:marBottom w:val="300"/>
                  <w:divBdr>
                    <w:top w:val="none" w:sz="0" w:space="0" w:color="auto"/>
                    <w:left w:val="none" w:sz="0" w:space="0" w:color="auto"/>
                    <w:bottom w:val="none" w:sz="0" w:space="0" w:color="auto"/>
                    <w:right w:val="none" w:sz="0" w:space="0" w:color="auto"/>
                  </w:divBdr>
                  <w:divsChild>
                    <w:div w:id="759452332">
                      <w:marLeft w:val="0"/>
                      <w:marRight w:val="0"/>
                      <w:marTop w:val="0"/>
                      <w:marBottom w:val="0"/>
                      <w:divBdr>
                        <w:top w:val="none" w:sz="0" w:space="0" w:color="auto"/>
                        <w:left w:val="none" w:sz="0" w:space="0" w:color="auto"/>
                        <w:bottom w:val="none" w:sz="0" w:space="0" w:color="auto"/>
                        <w:right w:val="none" w:sz="0" w:space="0" w:color="auto"/>
                      </w:divBdr>
                    </w:div>
                  </w:divsChild>
                </w:div>
                <w:div w:id="226114647">
                  <w:marLeft w:val="0"/>
                  <w:marRight w:val="0"/>
                  <w:marTop w:val="0"/>
                  <w:marBottom w:val="0"/>
                  <w:divBdr>
                    <w:top w:val="none" w:sz="0" w:space="0" w:color="auto"/>
                    <w:left w:val="none" w:sz="0" w:space="0" w:color="auto"/>
                    <w:bottom w:val="none" w:sz="0" w:space="0" w:color="auto"/>
                    <w:right w:val="none" w:sz="0" w:space="0" w:color="auto"/>
                  </w:divBdr>
                </w:div>
                <w:div w:id="934631356">
                  <w:marLeft w:val="0"/>
                  <w:marRight w:val="0"/>
                  <w:marTop w:val="0"/>
                  <w:marBottom w:val="300"/>
                  <w:divBdr>
                    <w:top w:val="none" w:sz="0" w:space="0" w:color="auto"/>
                    <w:left w:val="none" w:sz="0" w:space="0" w:color="auto"/>
                    <w:bottom w:val="none" w:sz="0" w:space="0" w:color="auto"/>
                    <w:right w:val="none" w:sz="0" w:space="0" w:color="auto"/>
                  </w:divBdr>
                  <w:divsChild>
                    <w:div w:id="1824664670">
                      <w:marLeft w:val="0"/>
                      <w:marRight w:val="0"/>
                      <w:marTop w:val="0"/>
                      <w:marBottom w:val="0"/>
                      <w:divBdr>
                        <w:top w:val="none" w:sz="0" w:space="0" w:color="auto"/>
                        <w:left w:val="none" w:sz="0" w:space="0" w:color="auto"/>
                        <w:bottom w:val="none" w:sz="0" w:space="0" w:color="auto"/>
                        <w:right w:val="none" w:sz="0" w:space="0" w:color="auto"/>
                      </w:divBdr>
                    </w:div>
                  </w:divsChild>
                </w:div>
                <w:div w:id="15913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84511">
          <w:marLeft w:val="0"/>
          <w:marRight w:val="0"/>
          <w:marTop w:val="0"/>
          <w:marBottom w:val="0"/>
          <w:divBdr>
            <w:top w:val="single" w:sz="6" w:space="0" w:color="EFEFED"/>
            <w:left w:val="none" w:sz="0" w:space="0" w:color="auto"/>
            <w:bottom w:val="none" w:sz="0" w:space="0" w:color="auto"/>
            <w:right w:val="none" w:sz="0" w:space="0" w:color="auto"/>
          </w:divBdr>
          <w:divsChild>
            <w:div w:id="974524425">
              <w:marLeft w:val="0"/>
              <w:marRight w:val="0"/>
              <w:marTop w:val="0"/>
              <w:marBottom w:val="0"/>
              <w:divBdr>
                <w:top w:val="none" w:sz="0" w:space="0" w:color="auto"/>
                <w:left w:val="none" w:sz="0" w:space="0" w:color="auto"/>
                <w:bottom w:val="none" w:sz="0" w:space="0" w:color="auto"/>
                <w:right w:val="none" w:sz="0" w:space="0" w:color="auto"/>
              </w:divBdr>
              <w:divsChild>
                <w:div w:id="1205364504">
                  <w:marLeft w:val="0"/>
                  <w:marRight w:val="0"/>
                  <w:marTop w:val="0"/>
                  <w:marBottom w:val="0"/>
                  <w:divBdr>
                    <w:top w:val="none" w:sz="0" w:space="0" w:color="auto"/>
                    <w:left w:val="none" w:sz="0" w:space="0" w:color="auto"/>
                    <w:bottom w:val="none" w:sz="0" w:space="0" w:color="auto"/>
                    <w:right w:val="none" w:sz="0" w:space="0" w:color="auto"/>
                  </w:divBdr>
                  <w:divsChild>
                    <w:div w:id="1191256871">
                      <w:marLeft w:val="0"/>
                      <w:marRight w:val="0"/>
                      <w:marTop w:val="0"/>
                      <w:marBottom w:val="0"/>
                      <w:divBdr>
                        <w:top w:val="none" w:sz="0" w:space="0" w:color="auto"/>
                        <w:left w:val="none" w:sz="0" w:space="0" w:color="auto"/>
                        <w:bottom w:val="none" w:sz="0" w:space="0" w:color="auto"/>
                        <w:right w:val="none" w:sz="0" w:space="0" w:color="auto"/>
                      </w:divBdr>
                    </w:div>
                    <w:div w:id="710570062">
                      <w:marLeft w:val="0"/>
                      <w:marRight w:val="0"/>
                      <w:marTop w:val="0"/>
                      <w:marBottom w:val="0"/>
                      <w:divBdr>
                        <w:top w:val="none" w:sz="0" w:space="0" w:color="auto"/>
                        <w:left w:val="none" w:sz="0" w:space="0" w:color="auto"/>
                        <w:bottom w:val="none" w:sz="0" w:space="0" w:color="auto"/>
                        <w:right w:val="none" w:sz="0" w:space="0" w:color="auto"/>
                      </w:divBdr>
                    </w:div>
                    <w:div w:id="2695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366442">
      <w:bodyDiv w:val="1"/>
      <w:marLeft w:val="0"/>
      <w:marRight w:val="0"/>
      <w:marTop w:val="0"/>
      <w:marBottom w:val="0"/>
      <w:divBdr>
        <w:top w:val="none" w:sz="0" w:space="0" w:color="auto"/>
        <w:left w:val="none" w:sz="0" w:space="0" w:color="auto"/>
        <w:bottom w:val="none" w:sz="0" w:space="0" w:color="auto"/>
        <w:right w:val="none" w:sz="0" w:space="0" w:color="auto"/>
      </w:divBdr>
    </w:div>
    <w:div w:id="1729570917">
      <w:bodyDiv w:val="1"/>
      <w:marLeft w:val="0"/>
      <w:marRight w:val="0"/>
      <w:marTop w:val="0"/>
      <w:marBottom w:val="0"/>
      <w:divBdr>
        <w:top w:val="none" w:sz="0" w:space="0" w:color="auto"/>
        <w:left w:val="none" w:sz="0" w:space="0" w:color="auto"/>
        <w:bottom w:val="none" w:sz="0" w:space="0" w:color="auto"/>
        <w:right w:val="none" w:sz="0" w:space="0" w:color="auto"/>
      </w:divBdr>
      <w:divsChild>
        <w:div w:id="1935092906">
          <w:marLeft w:val="0"/>
          <w:marRight w:val="0"/>
          <w:marTop w:val="0"/>
          <w:marBottom w:val="0"/>
          <w:divBdr>
            <w:top w:val="none" w:sz="0" w:space="0" w:color="auto"/>
            <w:left w:val="none" w:sz="0" w:space="0" w:color="auto"/>
            <w:bottom w:val="none" w:sz="0" w:space="0" w:color="auto"/>
            <w:right w:val="none" w:sz="0" w:space="0" w:color="auto"/>
          </w:divBdr>
          <w:divsChild>
            <w:div w:id="353121173">
              <w:marLeft w:val="0"/>
              <w:marRight w:val="0"/>
              <w:marTop w:val="0"/>
              <w:marBottom w:val="0"/>
              <w:divBdr>
                <w:top w:val="none" w:sz="0" w:space="0" w:color="auto"/>
                <w:left w:val="none" w:sz="0" w:space="0" w:color="auto"/>
                <w:bottom w:val="none" w:sz="0" w:space="0" w:color="auto"/>
                <w:right w:val="none" w:sz="0" w:space="0" w:color="auto"/>
              </w:divBdr>
            </w:div>
            <w:div w:id="1900937899">
              <w:marLeft w:val="0"/>
              <w:marRight w:val="0"/>
              <w:marTop w:val="0"/>
              <w:marBottom w:val="300"/>
              <w:divBdr>
                <w:top w:val="none" w:sz="0" w:space="0" w:color="auto"/>
                <w:left w:val="none" w:sz="0" w:space="0" w:color="auto"/>
                <w:bottom w:val="none" w:sz="0" w:space="0" w:color="auto"/>
                <w:right w:val="none" w:sz="0" w:space="0" w:color="auto"/>
              </w:divBdr>
              <w:divsChild>
                <w:div w:id="2053193011">
                  <w:marLeft w:val="0"/>
                  <w:marRight w:val="0"/>
                  <w:marTop w:val="0"/>
                  <w:marBottom w:val="0"/>
                  <w:divBdr>
                    <w:top w:val="none" w:sz="0" w:space="0" w:color="auto"/>
                    <w:left w:val="none" w:sz="0" w:space="0" w:color="auto"/>
                    <w:bottom w:val="none" w:sz="0" w:space="0" w:color="auto"/>
                    <w:right w:val="none" w:sz="0" w:space="0" w:color="auto"/>
                  </w:divBdr>
                </w:div>
              </w:divsChild>
            </w:div>
            <w:div w:id="1860926482">
              <w:marLeft w:val="0"/>
              <w:marRight w:val="0"/>
              <w:marTop w:val="0"/>
              <w:marBottom w:val="0"/>
              <w:divBdr>
                <w:top w:val="none" w:sz="0" w:space="0" w:color="auto"/>
                <w:left w:val="none" w:sz="0" w:space="0" w:color="auto"/>
                <w:bottom w:val="none" w:sz="0" w:space="0" w:color="auto"/>
                <w:right w:val="none" w:sz="0" w:space="0" w:color="auto"/>
              </w:divBdr>
            </w:div>
            <w:div w:id="1572277071">
              <w:marLeft w:val="0"/>
              <w:marRight w:val="0"/>
              <w:marTop w:val="0"/>
              <w:marBottom w:val="0"/>
              <w:divBdr>
                <w:top w:val="none" w:sz="0" w:space="0" w:color="auto"/>
                <w:left w:val="none" w:sz="0" w:space="0" w:color="auto"/>
                <w:bottom w:val="none" w:sz="0" w:space="0" w:color="auto"/>
                <w:right w:val="none" w:sz="0" w:space="0" w:color="auto"/>
              </w:divBdr>
            </w:div>
          </w:divsChild>
        </w:div>
        <w:div w:id="1834103338">
          <w:marLeft w:val="0"/>
          <w:marRight w:val="0"/>
          <w:marTop w:val="0"/>
          <w:marBottom w:val="0"/>
          <w:divBdr>
            <w:top w:val="none" w:sz="0" w:space="0" w:color="auto"/>
            <w:left w:val="none" w:sz="0" w:space="0" w:color="auto"/>
            <w:bottom w:val="none" w:sz="0" w:space="0" w:color="auto"/>
            <w:right w:val="none" w:sz="0" w:space="0" w:color="auto"/>
          </w:divBdr>
          <w:divsChild>
            <w:div w:id="428887101">
              <w:marLeft w:val="0"/>
              <w:marRight w:val="0"/>
              <w:marTop w:val="0"/>
              <w:marBottom w:val="0"/>
              <w:divBdr>
                <w:top w:val="none" w:sz="0" w:space="0" w:color="auto"/>
                <w:left w:val="none" w:sz="0" w:space="0" w:color="auto"/>
                <w:bottom w:val="none" w:sz="0" w:space="0" w:color="auto"/>
                <w:right w:val="none" w:sz="0" w:space="0" w:color="auto"/>
              </w:divBdr>
            </w:div>
            <w:div w:id="1403453737">
              <w:marLeft w:val="0"/>
              <w:marRight w:val="0"/>
              <w:marTop w:val="0"/>
              <w:marBottom w:val="0"/>
              <w:divBdr>
                <w:top w:val="none" w:sz="0" w:space="0" w:color="auto"/>
                <w:left w:val="none" w:sz="0" w:space="0" w:color="auto"/>
                <w:bottom w:val="none" w:sz="0" w:space="0" w:color="auto"/>
                <w:right w:val="none" w:sz="0" w:space="0" w:color="auto"/>
              </w:divBdr>
            </w:div>
            <w:div w:id="2069642594">
              <w:marLeft w:val="0"/>
              <w:marRight w:val="0"/>
              <w:marTop w:val="0"/>
              <w:marBottom w:val="0"/>
              <w:divBdr>
                <w:top w:val="none" w:sz="0" w:space="0" w:color="auto"/>
                <w:left w:val="none" w:sz="0" w:space="0" w:color="auto"/>
                <w:bottom w:val="none" w:sz="0" w:space="0" w:color="auto"/>
                <w:right w:val="none" w:sz="0" w:space="0" w:color="auto"/>
              </w:divBdr>
            </w:div>
          </w:divsChild>
        </w:div>
        <w:div w:id="228344417">
          <w:marLeft w:val="0"/>
          <w:marRight w:val="0"/>
          <w:marTop w:val="0"/>
          <w:marBottom w:val="0"/>
          <w:divBdr>
            <w:top w:val="none" w:sz="0" w:space="0" w:color="auto"/>
            <w:left w:val="none" w:sz="0" w:space="0" w:color="auto"/>
            <w:bottom w:val="none" w:sz="0" w:space="0" w:color="auto"/>
            <w:right w:val="none" w:sz="0" w:space="0" w:color="auto"/>
          </w:divBdr>
          <w:divsChild>
            <w:div w:id="14354554">
              <w:marLeft w:val="0"/>
              <w:marRight w:val="0"/>
              <w:marTop w:val="0"/>
              <w:marBottom w:val="0"/>
              <w:divBdr>
                <w:top w:val="none" w:sz="0" w:space="0" w:color="auto"/>
                <w:left w:val="none" w:sz="0" w:space="0" w:color="auto"/>
                <w:bottom w:val="none" w:sz="0" w:space="0" w:color="auto"/>
                <w:right w:val="none" w:sz="0" w:space="0" w:color="auto"/>
              </w:divBdr>
            </w:div>
            <w:div w:id="876163384">
              <w:marLeft w:val="0"/>
              <w:marRight w:val="0"/>
              <w:marTop w:val="0"/>
              <w:marBottom w:val="0"/>
              <w:divBdr>
                <w:top w:val="none" w:sz="0" w:space="0" w:color="auto"/>
                <w:left w:val="none" w:sz="0" w:space="0" w:color="auto"/>
                <w:bottom w:val="none" w:sz="0" w:space="0" w:color="auto"/>
                <w:right w:val="none" w:sz="0" w:space="0" w:color="auto"/>
              </w:divBdr>
            </w:div>
            <w:div w:id="1204833080">
              <w:marLeft w:val="0"/>
              <w:marRight w:val="0"/>
              <w:marTop w:val="0"/>
              <w:marBottom w:val="0"/>
              <w:divBdr>
                <w:top w:val="none" w:sz="0" w:space="0" w:color="auto"/>
                <w:left w:val="none" w:sz="0" w:space="0" w:color="auto"/>
                <w:bottom w:val="none" w:sz="0" w:space="0" w:color="auto"/>
                <w:right w:val="none" w:sz="0" w:space="0" w:color="auto"/>
              </w:divBdr>
            </w:div>
            <w:div w:id="276378276">
              <w:marLeft w:val="0"/>
              <w:marRight w:val="0"/>
              <w:marTop w:val="0"/>
              <w:marBottom w:val="300"/>
              <w:divBdr>
                <w:top w:val="none" w:sz="0" w:space="0" w:color="auto"/>
                <w:left w:val="none" w:sz="0" w:space="0" w:color="auto"/>
                <w:bottom w:val="none" w:sz="0" w:space="0" w:color="auto"/>
                <w:right w:val="none" w:sz="0" w:space="0" w:color="auto"/>
              </w:divBdr>
              <w:divsChild>
                <w:div w:id="1160119286">
                  <w:marLeft w:val="0"/>
                  <w:marRight w:val="0"/>
                  <w:marTop w:val="0"/>
                  <w:marBottom w:val="0"/>
                  <w:divBdr>
                    <w:top w:val="none" w:sz="0" w:space="0" w:color="auto"/>
                    <w:left w:val="none" w:sz="0" w:space="0" w:color="auto"/>
                    <w:bottom w:val="none" w:sz="0" w:space="0" w:color="auto"/>
                    <w:right w:val="none" w:sz="0" w:space="0" w:color="auto"/>
                  </w:divBdr>
                </w:div>
              </w:divsChild>
            </w:div>
            <w:div w:id="1503592549">
              <w:marLeft w:val="0"/>
              <w:marRight w:val="0"/>
              <w:marTop w:val="0"/>
              <w:marBottom w:val="0"/>
              <w:divBdr>
                <w:top w:val="none" w:sz="0" w:space="0" w:color="auto"/>
                <w:left w:val="none" w:sz="0" w:space="0" w:color="auto"/>
                <w:bottom w:val="none" w:sz="0" w:space="0" w:color="auto"/>
                <w:right w:val="none" w:sz="0" w:space="0" w:color="auto"/>
              </w:divBdr>
            </w:div>
            <w:div w:id="714281662">
              <w:marLeft w:val="0"/>
              <w:marRight w:val="0"/>
              <w:marTop w:val="0"/>
              <w:marBottom w:val="300"/>
              <w:divBdr>
                <w:top w:val="none" w:sz="0" w:space="0" w:color="auto"/>
                <w:left w:val="none" w:sz="0" w:space="0" w:color="auto"/>
                <w:bottom w:val="none" w:sz="0" w:space="0" w:color="auto"/>
                <w:right w:val="none" w:sz="0" w:space="0" w:color="auto"/>
              </w:divBdr>
              <w:divsChild>
                <w:div w:id="623586788">
                  <w:marLeft w:val="0"/>
                  <w:marRight w:val="0"/>
                  <w:marTop w:val="0"/>
                  <w:marBottom w:val="0"/>
                  <w:divBdr>
                    <w:top w:val="none" w:sz="0" w:space="0" w:color="auto"/>
                    <w:left w:val="none" w:sz="0" w:space="0" w:color="auto"/>
                    <w:bottom w:val="none" w:sz="0" w:space="0" w:color="auto"/>
                    <w:right w:val="none" w:sz="0" w:space="0" w:color="auto"/>
                  </w:divBdr>
                </w:div>
              </w:divsChild>
            </w:div>
            <w:div w:id="38208789">
              <w:marLeft w:val="0"/>
              <w:marRight w:val="0"/>
              <w:marTop w:val="0"/>
              <w:marBottom w:val="0"/>
              <w:divBdr>
                <w:top w:val="none" w:sz="0" w:space="0" w:color="auto"/>
                <w:left w:val="none" w:sz="0" w:space="0" w:color="auto"/>
                <w:bottom w:val="none" w:sz="0" w:space="0" w:color="auto"/>
                <w:right w:val="none" w:sz="0" w:space="0" w:color="auto"/>
              </w:divBdr>
            </w:div>
            <w:div w:id="1078409093">
              <w:marLeft w:val="0"/>
              <w:marRight w:val="0"/>
              <w:marTop w:val="0"/>
              <w:marBottom w:val="300"/>
              <w:divBdr>
                <w:top w:val="none" w:sz="0" w:space="0" w:color="auto"/>
                <w:left w:val="none" w:sz="0" w:space="0" w:color="auto"/>
                <w:bottom w:val="none" w:sz="0" w:space="0" w:color="auto"/>
                <w:right w:val="none" w:sz="0" w:space="0" w:color="auto"/>
              </w:divBdr>
              <w:divsChild>
                <w:div w:id="20385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73000">
          <w:marLeft w:val="0"/>
          <w:marRight w:val="0"/>
          <w:marTop w:val="0"/>
          <w:marBottom w:val="0"/>
          <w:divBdr>
            <w:top w:val="none" w:sz="0" w:space="0" w:color="auto"/>
            <w:left w:val="none" w:sz="0" w:space="0" w:color="auto"/>
            <w:bottom w:val="none" w:sz="0" w:space="0" w:color="auto"/>
            <w:right w:val="none" w:sz="0" w:space="0" w:color="auto"/>
          </w:divBdr>
          <w:divsChild>
            <w:div w:id="536163588">
              <w:marLeft w:val="0"/>
              <w:marRight w:val="0"/>
              <w:marTop w:val="0"/>
              <w:marBottom w:val="0"/>
              <w:divBdr>
                <w:top w:val="none" w:sz="0" w:space="0" w:color="auto"/>
                <w:left w:val="none" w:sz="0" w:space="0" w:color="auto"/>
                <w:bottom w:val="none" w:sz="0" w:space="0" w:color="auto"/>
                <w:right w:val="none" w:sz="0" w:space="0" w:color="auto"/>
              </w:divBdr>
            </w:div>
            <w:div w:id="1762140465">
              <w:marLeft w:val="0"/>
              <w:marRight w:val="0"/>
              <w:marTop w:val="0"/>
              <w:marBottom w:val="0"/>
              <w:divBdr>
                <w:top w:val="none" w:sz="0" w:space="0" w:color="auto"/>
                <w:left w:val="none" w:sz="0" w:space="0" w:color="auto"/>
                <w:bottom w:val="none" w:sz="0" w:space="0" w:color="auto"/>
                <w:right w:val="none" w:sz="0" w:space="0" w:color="auto"/>
              </w:divBdr>
            </w:div>
            <w:div w:id="1802966145">
              <w:marLeft w:val="0"/>
              <w:marRight w:val="0"/>
              <w:marTop w:val="0"/>
              <w:marBottom w:val="0"/>
              <w:divBdr>
                <w:top w:val="none" w:sz="0" w:space="0" w:color="auto"/>
                <w:left w:val="none" w:sz="0" w:space="0" w:color="auto"/>
                <w:bottom w:val="none" w:sz="0" w:space="0" w:color="auto"/>
                <w:right w:val="none" w:sz="0" w:space="0" w:color="auto"/>
              </w:divBdr>
            </w:div>
            <w:div w:id="147409644">
              <w:marLeft w:val="0"/>
              <w:marRight w:val="0"/>
              <w:marTop w:val="0"/>
              <w:marBottom w:val="300"/>
              <w:divBdr>
                <w:top w:val="none" w:sz="0" w:space="0" w:color="auto"/>
                <w:left w:val="none" w:sz="0" w:space="0" w:color="auto"/>
                <w:bottom w:val="none" w:sz="0" w:space="0" w:color="auto"/>
                <w:right w:val="none" w:sz="0" w:space="0" w:color="auto"/>
              </w:divBdr>
              <w:divsChild>
                <w:div w:id="7365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00422">
          <w:marLeft w:val="0"/>
          <w:marRight w:val="0"/>
          <w:marTop w:val="0"/>
          <w:marBottom w:val="0"/>
          <w:divBdr>
            <w:top w:val="none" w:sz="0" w:space="0" w:color="auto"/>
            <w:left w:val="none" w:sz="0" w:space="0" w:color="auto"/>
            <w:bottom w:val="none" w:sz="0" w:space="0" w:color="auto"/>
            <w:right w:val="none" w:sz="0" w:space="0" w:color="auto"/>
          </w:divBdr>
          <w:divsChild>
            <w:div w:id="1206137884">
              <w:marLeft w:val="0"/>
              <w:marRight w:val="0"/>
              <w:marTop w:val="0"/>
              <w:marBottom w:val="0"/>
              <w:divBdr>
                <w:top w:val="none" w:sz="0" w:space="0" w:color="auto"/>
                <w:left w:val="none" w:sz="0" w:space="0" w:color="auto"/>
                <w:bottom w:val="none" w:sz="0" w:space="0" w:color="auto"/>
                <w:right w:val="none" w:sz="0" w:space="0" w:color="auto"/>
              </w:divBdr>
            </w:div>
            <w:div w:id="1032264407">
              <w:marLeft w:val="0"/>
              <w:marRight w:val="0"/>
              <w:marTop w:val="0"/>
              <w:marBottom w:val="300"/>
              <w:divBdr>
                <w:top w:val="none" w:sz="0" w:space="0" w:color="auto"/>
                <w:left w:val="none" w:sz="0" w:space="0" w:color="auto"/>
                <w:bottom w:val="none" w:sz="0" w:space="0" w:color="auto"/>
                <w:right w:val="none" w:sz="0" w:space="0" w:color="auto"/>
              </w:divBdr>
              <w:divsChild>
                <w:div w:id="621037331">
                  <w:marLeft w:val="0"/>
                  <w:marRight w:val="0"/>
                  <w:marTop w:val="0"/>
                  <w:marBottom w:val="0"/>
                  <w:divBdr>
                    <w:top w:val="none" w:sz="0" w:space="0" w:color="auto"/>
                    <w:left w:val="none" w:sz="0" w:space="0" w:color="auto"/>
                    <w:bottom w:val="none" w:sz="0" w:space="0" w:color="auto"/>
                    <w:right w:val="none" w:sz="0" w:space="0" w:color="auto"/>
                  </w:divBdr>
                </w:div>
              </w:divsChild>
            </w:div>
            <w:div w:id="663321569">
              <w:marLeft w:val="0"/>
              <w:marRight w:val="0"/>
              <w:marTop w:val="0"/>
              <w:marBottom w:val="0"/>
              <w:divBdr>
                <w:top w:val="none" w:sz="0" w:space="0" w:color="auto"/>
                <w:left w:val="none" w:sz="0" w:space="0" w:color="auto"/>
                <w:bottom w:val="none" w:sz="0" w:space="0" w:color="auto"/>
                <w:right w:val="none" w:sz="0" w:space="0" w:color="auto"/>
              </w:divBdr>
            </w:div>
          </w:divsChild>
        </w:div>
        <w:div w:id="150872047">
          <w:marLeft w:val="0"/>
          <w:marRight w:val="0"/>
          <w:marTop w:val="0"/>
          <w:marBottom w:val="0"/>
          <w:divBdr>
            <w:top w:val="none" w:sz="0" w:space="0" w:color="auto"/>
            <w:left w:val="none" w:sz="0" w:space="0" w:color="auto"/>
            <w:bottom w:val="none" w:sz="0" w:space="0" w:color="auto"/>
            <w:right w:val="none" w:sz="0" w:space="0" w:color="auto"/>
          </w:divBdr>
          <w:divsChild>
            <w:div w:id="1962297290">
              <w:marLeft w:val="0"/>
              <w:marRight w:val="0"/>
              <w:marTop w:val="0"/>
              <w:marBottom w:val="0"/>
              <w:divBdr>
                <w:top w:val="none" w:sz="0" w:space="0" w:color="auto"/>
                <w:left w:val="none" w:sz="0" w:space="0" w:color="auto"/>
                <w:bottom w:val="none" w:sz="0" w:space="0" w:color="auto"/>
                <w:right w:val="none" w:sz="0" w:space="0" w:color="auto"/>
              </w:divBdr>
            </w:div>
            <w:div w:id="920791146">
              <w:marLeft w:val="0"/>
              <w:marRight w:val="0"/>
              <w:marTop w:val="0"/>
              <w:marBottom w:val="300"/>
              <w:divBdr>
                <w:top w:val="none" w:sz="0" w:space="0" w:color="auto"/>
                <w:left w:val="none" w:sz="0" w:space="0" w:color="auto"/>
                <w:bottom w:val="none" w:sz="0" w:space="0" w:color="auto"/>
                <w:right w:val="none" w:sz="0" w:space="0" w:color="auto"/>
              </w:divBdr>
              <w:divsChild>
                <w:div w:id="616983484">
                  <w:marLeft w:val="0"/>
                  <w:marRight w:val="0"/>
                  <w:marTop w:val="0"/>
                  <w:marBottom w:val="0"/>
                  <w:divBdr>
                    <w:top w:val="none" w:sz="0" w:space="0" w:color="auto"/>
                    <w:left w:val="none" w:sz="0" w:space="0" w:color="auto"/>
                    <w:bottom w:val="none" w:sz="0" w:space="0" w:color="auto"/>
                    <w:right w:val="none" w:sz="0" w:space="0" w:color="auto"/>
                  </w:divBdr>
                </w:div>
              </w:divsChild>
            </w:div>
            <w:div w:id="220875111">
              <w:marLeft w:val="0"/>
              <w:marRight w:val="0"/>
              <w:marTop w:val="0"/>
              <w:marBottom w:val="0"/>
              <w:divBdr>
                <w:top w:val="none" w:sz="0" w:space="0" w:color="auto"/>
                <w:left w:val="none" w:sz="0" w:space="0" w:color="auto"/>
                <w:bottom w:val="none" w:sz="0" w:space="0" w:color="auto"/>
                <w:right w:val="none" w:sz="0" w:space="0" w:color="auto"/>
              </w:divBdr>
            </w:div>
          </w:divsChild>
        </w:div>
        <w:div w:id="1332370244">
          <w:marLeft w:val="0"/>
          <w:marRight w:val="0"/>
          <w:marTop w:val="0"/>
          <w:marBottom w:val="0"/>
          <w:divBdr>
            <w:top w:val="none" w:sz="0" w:space="0" w:color="auto"/>
            <w:left w:val="none" w:sz="0" w:space="0" w:color="auto"/>
            <w:bottom w:val="none" w:sz="0" w:space="0" w:color="auto"/>
            <w:right w:val="none" w:sz="0" w:space="0" w:color="auto"/>
          </w:divBdr>
          <w:divsChild>
            <w:div w:id="864103500">
              <w:marLeft w:val="0"/>
              <w:marRight w:val="0"/>
              <w:marTop w:val="0"/>
              <w:marBottom w:val="0"/>
              <w:divBdr>
                <w:top w:val="none" w:sz="0" w:space="0" w:color="auto"/>
                <w:left w:val="none" w:sz="0" w:space="0" w:color="auto"/>
                <w:bottom w:val="none" w:sz="0" w:space="0" w:color="auto"/>
                <w:right w:val="none" w:sz="0" w:space="0" w:color="auto"/>
              </w:divBdr>
            </w:div>
            <w:div w:id="2078238999">
              <w:marLeft w:val="0"/>
              <w:marRight w:val="0"/>
              <w:marTop w:val="0"/>
              <w:marBottom w:val="0"/>
              <w:divBdr>
                <w:top w:val="none" w:sz="0" w:space="0" w:color="auto"/>
                <w:left w:val="none" w:sz="0" w:space="0" w:color="auto"/>
                <w:bottom w:val="none" w:sz="0" w:space="0" w:color="auto"/>
                <w:right w:val="none" w:sz="0" w:space="0" w:color="auto"/>
              </w:divBdr>
            </w:div>
            <w:div w:id="1017385288">
              <w:marLeft w:val="0"/>
              <w:marRight w:val="0"/>
              <w:marTop w:val="0"/>
              <w:marBottom w:val="300"/>
              <w:divBdr>
                <w:top w:val="none" w:sz="0" w:space="0" w:color="auto"/>
                <w:left w:val="none" w:sz="0" w:space="0" w:color="auto"/>
                <w:bottom w:val="none" w:sz="0" w:space="0" w:color="auto"/>
                <w:right w:val="none" w:sz="0" w:space="0" w:color="auto"/>
              </w:divBdr>
              <w:divsChild>
                <w:div w:id="902641703">
                  <w:marLeft w:val="0"/>
                  <w:marRight w:val="0"/>
                  <w:marTop w:val="0"/>
                  <w:marBottom w:val="0"/>
                  <w:divBdr>
                    <w:top w:val="none" w:sz="0" w:space="0" w:color="auto"/>
                    <w:left w:val="none" w:sz="0" w:space="0" w:color="auto"/>
                    <w:bottom w:val="none" w:sz="0" w:space="0" w:color="auto"/>
                    <w:right w:val="none" w:sz="0" w:space="0" w:color="auto"/>
                  </w:divBdr>
                </w:div>
              </w:divsChild>
            </w:div>
            <w:div w:id="1975526356">
              <w:marLeft w:val="0"/>
              <w:marRight w:val="0"/>
              <w:marTop w:val="0"/>
              <w:marBottom w:val="0"/>
              <w:divBdr>
                <w:top w:val="none" w:sz="0" w:space="0" w:color="auto"/>
                <w:left w:val="none" w:sz="0" w:space="0" w:color="auto"/>
                <w:bottom w:val="none" w:sz="0" w:space="0" w:color="auto"/>
                <w:right w:val="none" w:sz="0" w:space="0" w:color="auto"/>
              </w:divBdr>
            </w:div>
            <w:div w:id="385880331">
              <w:marLeft w:val="0"/>
              <w:marRight w:val="0"/>
              <w:marTop w:val="0"/>
              <w:marBottom w:val="300"/>
              <w:divBdr>
                <w:top w:val="none" w:sz="0" w:space="0" w:color="auto"/>
                <w:left w:val="none" w:sz="0" w:space="0" w:color="auto"/>
                <w:bottom w:val="none" w:sz="0" w:space="0" w:color="auto"/>
                <w:right w:val="none" w:sz="0" w:space="0" w:color="auto"/>
              </w:divBdr>
              <w:divsChild>
                <w:div w:id="76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291571">
      <w:bodyDiv w:val="1"/>
      <w:marLeft w:val="0"/>
      <w:marRight w:val="0"/>
      <w:marTop w:val="0"/>
      <w:marBottom w:val="0"/>
      <w:divBdr>
        <w:top w:val="none" w:sz="0" w:space="0" w:color="auto"/>
        <w:left w:val="none" w:sz="0" w:space="0" w:color="auto"/>
        <w:bottom w:val="none" w:sz="0" w:space="0" w:color="auto"/>
        <w:right w:val="none" w:sz="0" w:space="0" w:color="auto"/>
      </w:divBdr>
    </w:div>
    <w:div w:id="1837067426">
      <w:bodyDiv w:val="1"/>
      <w:marLeft w:val="0"/>
      <w:marRight w:val="0"/>
      <w:marTop w:val="0"/>
      <w:marBottom w:val="0"/>
      <w:divBdr>
        <w:top w:val="none" w:sz="0" w:space="0" w:color="auto"/>
        <w:left w:val="none" w:sz="0" w:space="0" w:color="auto"/>
        <w:bottom w:val="none" w:sz="0" w:space="0" w:color="auto"/>
        <w:right w:val="none" w:sz="0" w:space="0" w:color="auto"/>
      </w:divBdr>
      <w:divsChild>
        <w:div w:id="1359352868">
          <w:marLeft w:val="0"/>
          <w:marRight w:val="0"/>
          <w:marTop w:val="0"/>
          <w:marBottom w:val="0"/>
          <w:divBdr>
            <w:top w:val="single" w:sz="6" w:space="0" w:color="EFEFED"/>
            <w:left w:val="none" w:sz="0" w:space="0" w:color="auto"/>
            <w:bottom w:val="none" w:sz="0" w:space="0" w:color="auto"/>
            <w:right w:val="none" w:sz="0" w:space="0" w:color="auto"/>
          </w:divBdr>
          <w:divsChild>
            <w:div w:id="1736588705">
              <w:marLeft w:val="0"/>
              <w:marRight w:val="0"/>
              <w:marTop w:val="0"/>
              <w:marBottom w:val="0"/>
              <w:divBdr>
                <w:top w:val="none" w:sz="0" w:space="0" w:color="auto"/>
                <w:left w:val="none" w:sz="0" w:space="0" w:color="auto"/>
                <w:bottom w:val="none" w:sz="0" w:space="0" w:color="auto"/>
                <w:right w:val="none" w:sz="0" w:space="0" w:color="auto"/>
              </w:divBdr>
              <w:divsChild>
                <w:div w:id="105128294">
                  <w:marLeft w:val="0"/>
                  <w:marRight w:val="0"/>
                  <w:marTop w:val="0"/>
                  <w:marBottom w:val="0"/>
                  <w:divBdr>
                    <w:top w:val="none" w:sz="0" w:space="0" w:color="auto"/>
                    <w:left w:val="none" w:sz="0" w:space="0" w:color="auto"/>
                    <w:bottom w:val="none" w:sz="0" w:space="0" w:color="auto"/>
                    <w:right w:val="none" w:sz="0" w:space="0" w:color="auto"/>
                  </w:divBdr>
                  <w:divsChild>
                    <w:div w:id="1871646457">
                      <w:marLeft w:val="0"/>
                      <w:marRight w:val="0"/>
                      <w:marTop w:val="0"/>
                      <w:marBottom w:val="0"/>
                      <w:divBdr>
                        <w:top w:val="none" w:sz="0" w:space="0" w:color="auto"/>
                        <w:left w:val="none" w:sz="0" w:space="0" w:color="auto"/>
                        <w:bottom w:val="none" w:sz="0" w:space="0" w:color="auto"/>
                        <w:right w:val="none" w:sz="0" w:space="0" w:color="auto"/>
                      </w:divBdr>
                    </w:div>
                    <w:div w:id="305011123">
                      <w:marLeft w:val="0"/>
                      <w:marRight w:val="0"/>
                      <w:marTop w:val="0"/>
                      <w:marBottom w:val="300"/>
                      <w:divBdr>
                        <w:top w:val="none" w:sz="0" w:space="0" w:color="auto"/>
                        <w:left w:val="none" w:sz="0" w:space="0" w:color="auto"/>
                        <w:bottom w:val="none" w:sz="0" w:space="0" w:color="auto"/>
                        <w:right w:val="none" w:sz="0" w:space="0" w:color="auto"/>
                      </w:divBdr>
                      <w:divsChild>
                        <w:div w:id="195227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04109">
          <w:marLeft w:val="0"/>
          <w:marRight w:val="0"/>
          <w:marTop w:val="0"/>
          <w:marBottom w:val="0"/>
          <w:divBdr>
            <w:top w:val="single" w:sz="6" w:space="0" w:color="EFEFED"/>
            <w:left w:val="none" w:sz="0" w:space="0" w:color="auto"/>
            <w:bottom w:val="none" w:sz="0" w:space="0" w:color="auto"/>
            <w:right w:val="none" w:sz="0" w:space="0" w:color="auto"/>
          </w:divBdr>
          <w:divsChild>
            <w:div w:id="1994988753">
              <w:marLeft w:val="0"/>
              <w:marRight w:val="0"/>
              <w:marTop w:val="0"/>
              <w:marBottom w:val="0"/>
              <w:divBdr>
                <w:top w:val="none" w:sz="0" w:space="0" w:color="auto"/>
                <w:left w:val="none" w:sz="0" w:space="0" w:color="auto"/>
                <w:bottom w:val="none" w:sz="0" w:space="0" w:color="auto"/>
                <w:right w:val="none" w:sz="0" w:space="0" w:color="auto"/>
              </w:divBdr>
              <w:divsChild>
                <w:div w:id="972446347">
                  <w:marLeft w:val="0"/>
                  <w:marRight w:val="0"/>
                  <w:marTop w:val="0"/>
                  <w:marBottom w:val="0"/>
                  <w:divBdr>
                    <w:top w:val="none" w:sz="0" w:space="0" w:color="auto"/>
                    <w:left w:val="none" w:sz="0" w:space="0" w:color="auto"/>
                    <w:bottom w:val="none" w:sz="0" w:space="0" w:color="auto"/>
                    <w:right w:val="none" w:sz="0" w:space="0" w:color="auto"/>
                  </w:divBdr>
                  <w:divsChild>
                    <w:div w:id="647367462">
                      <w:marLeft w:val="0"/>
                      <w:marRight w:val="0"/>
                      <w:marTop w:val="0"/>
                      <w:marBottom w:val="0"/>
                      <w:divBdr>
                        <w:top w:val="none" w:sz="0" w:space="0" w:color="auto"/>
                        <w:left w:val="none" w:sz="0" w:space="0" w:color="auto"/>
                        <w:bottom w:val="none" w:sz="0" w:space="0" w:color="auto"/>
                        <w:right w:val="none" w:sz="0" w:space="0" w:color="auto"/>
                      </w:divBdr>
                    </w:div>
                  </w:divsChild>
                </w:div>
                <w:div w:id="572813221">
                  <w:marLeft w:val="0"/>
                  <w:marRight w:val="0"/>
                  <w:marTop w:val="0"/>
                  <w:marBottom w:val="0"/>
                  <w:divBdr>
                    <w:top w:val="none" w:sz="0" w:space="0" w:color="auto"/>
                    <w:left w:val="none" w:sz="0" w:space="0" w:color="auto"/>
                    <w:bottom w:val="none" w:sz="0" w:space="0" w:color="auto"/>
                    <w:right w:val="none" w:sz="0" w:space="0" w:color="auto"/>
                  </w:divBdr>
                  <w:divsChild>
                    <w:div w:id="638194282">
                      <w:marLeft w:val="0"/>
                      <w:marRight w:val="0"/>
                      <w:marTop w:val="0"/>
                      <w:marBottom w:val="0"/>
                      <w:divBdr>
                        <w:top w:val="none" w:sz="0" w:space="0" w:color="auto"/>
                        <w:left w:val="none" w:sz="0" w:space="0" w:color="auto"/>
                        <w:bottom w:val="none" w:sz="0" w:space="0" w:color="auto"/>
                        <w:right w:val="none" w:sz="0" w:space="0" w:color="auto"/>
                      </w:divBdr>
                    </w:div>
                    <w:div w:id="1850020114">
                      <w:marLeft w:val="0"/>
                      <w:marRight w:val="0"/>
                      <w:marTop w:val="0"/>
                      <w:marBottom w:val="0"/>
                      <w:divBdr>
                        <w:top w:val="none" w:sz="0" w:space="0" w:color="auto"/>
                        <w:left w:val="none" w:sz="0" w:space="0" w:color="auto"/>
                        <w:bottom w:val="none" w:sz="0" w:space="0" w:color="auto"/>
                        <w:right w:val="none" w:sz="0" w:space="0" w:color="auto"/>
                      </w:divBdr>
                    </w:div>
                    <w:div w:id="1730418516">
                      <w:marLeft w:val="0"/>
                      <w:marRight w:val="0"/>
                      <w:marTop w:val="0"/>
                      <w:marBottom w:val="300"/>
                      <w:divBdr>
                        <w:top w:val="none" w:sz="0" w:space="0" w:color="auto"/>
                        <w:left w:val="none" w:sz="0" w:space="0" w:color="auto"/>
                        <w:bottom w:val="none" w:sz="0" w:space="0" w:color="auto"/>
                        <w:right w:val="none" w:sz="0" w:space="0" w:color="auto"/>
                      </w:divBdr>
                      <w:divsChild>
                        <w:div w:id="2130010905">
                          <w:marLeft w:val="0"/>
                          <w:marRight w:val="0"/>
                          <w:marTop w:val="0"/>
                          <w:marBottom w:val="0"/>
                          <w:divBdr>
                            <w:top w:val="none" w:sz="0" w:space="0" w:color="auto"/>
                            <w:left w:val="none" w:sz="0" w:space="0" w:color="auto"/>
                            <w:bottom w:val="none" w:sz="0" w:space="0" w:color="auto"/>
                            <w:right w:val="none" w:sz="0" w:space="0" w:color="auto"/>
                          </w:divBdr>
                        </w:div>
                      </w:divsChild>
                    </w:div>
                    <w:div w:id="125048035">
                      <w:marLeft w:val="0"/>
                      <w:marRight w:val="0"/>
                      <w:marTop w:val="0"/>
                      <w:marBottom w:val="0"/>
                      <w:divBdr>
                        <w:top w:val="none" w:sz="0" w:space="0" w:color="auto"/>
                        <w:left w:val="none" w:sz="0" w:space="0" w:color="auto"/>
                        <w:bottom w:val="none" w:sz="0" w:space="0" w:color="auto"/>
                        <w:right w:val="none" w:sz="0" w:space="0" w:color="auto"/>
                      </w:divBdr>
                    </w:div>
                    <w:div w:id="58095576">
                      <w:marLeft w:val="0"/>
                      <w:marRight w:val="0"/>
                      <w:marTop w:val="0"/>
                      <w:marBottom w:val="300"/>
                      <w:divBdr>
                        <w:top w:val="none" w:sz="0" w:space="0" w:color="auto"/>
                        <w:left w:val="none" w:sz="0" w:space="0" w:color="auto"/>
                        <w:bottom w:val="none" w:sz="0" w:space="0" w:color="auto"/>
                        <w:right w:val="none" w:sz="0" w:space="0" w:color="auto"/>
                      </w:divBdr>
                      <w:divsChild>
                        <w:div w:id="1424692759">
                          <w:marLeft w:val="0"/>
                          <w:marRight w:val="0"/>
                          <w:marTop w:val="0"/>
                          <w:marBottom w:val="0"/>
                          <w:divBdr>
                            <w:top w:val="none" w:sz="0" w:space="0" w:color="auto"/>
                            <w:left w:val="none" w:sz="0" w:space="0" w:color="auto"/>
                            <w:bottom w:val="none" w:sz="0" w:space="0" w:color="auto"/>
                            <w:right w:val="none" w:sz="0" w:space="0" w:color="auto"/>
                          </w:divBdr>
                        </w:div>
                      </w:divsChild>
                    </w:div>
                    <w:div w:id="884875956">
                      <w:marLeft w:val="0"/>
                      <w:marRight w:val="0"/>
                      <w:marTop w:val="0"/>
                      <w:marBottom w:val="0"/>
                      <w:divBdr>
                        <w:top w:val="none" w:sz="0" w:space="0" w:color="auto"/>
                        <w:left w:val="none" w:sz="0" w:space="0" w:color="auto"/>
                        <w:bottom w:val="none" w:sz="0" w:space="0" w:color="auto"/>
                        <w:right w:val="none" w:sz="0" w:space="0" w:color="auto"/>
                      </w:divBdr>
                    </w:div>
                    <w:div w:id="331297557">
                      <w:marLeft w:val="0"/>
                      <w:marRight w:val="0"/>
                      <w:marTop w:val="0"/>
                      <w:marBottom w:val="300"/>
                      <w:divBdr>
                        <w:top w:val="none" w:sz="0" w:space="0" w:color="auto"/>
                        <w:left w:val="none" w:sz="0" w:space="0" w:color="auto"/>
                        <w:bottom w:val="none" w:sz="0" w:space="0" w:color="auto"/>
                        <w:right w:val="none" w:sz="0" w:space="0" w:color="auto"/>
                      </w:divBdr>
                      <w:divsChild>
                        <w:div w:id="1732846235">
                          <w:marLeft w:val="0"/>
                          <w:marRight w:val="0"/>
                          <w:marTop w:val="0"/>
                          <w:marBottom w:val="0"/>
                          <w:divBdr>
                            <w:top w:val="none" w:sz="0" w:space="0" w:color="auto"/>
                            <w:left w:val="none" w:sz="0" w:space="0" w:color="auto"/>
                            <w:bottom w:val="none" w:sz="0" w:space="0" w:color="auto"/>
                            <w:right w:val="none" w:sz="0" w:space="0" w:color="auto"/>
                          </w:divBdr>
                        </w:div>
                      </w:divsChild>
                    </w:div>
                    <w:div w:id="1366564368">
                      <w:marLeft w:val="0"/>
                      <w:marRight w:val="0"/>
                      <w:marTop w:val="0"/>
                      <w:marBottom w:val="0"/>
                      <w:divBdr>
                        <w:top w:val="none" w:sz="0" w:space="0" w:color="auto"/>
                        <w:left w:val="none" w:sz="0" w:space="0" w:color="auto"/>
                        <w:bottom w:val="none" w:sz="0" w:space="0" w:color="auto"/>
                        <w:right w:val="none" w:sz="0" w:space="0" w:color="auto"/>
                      </w:divBdr>
                    </w:div>
                    <w:div w:id="2007315752">
                      <w:marLeft w:val="0"/>
                      <w:marRight w:val="0"/>
                      <w:marTop w:val="0"/>
                      <w:marBottom w:val="300"/>
                      <w:divBdr>
                        <w:top w:val="none" w:sz="0" w:space="0" w:color="auto"/>
                        <w:left w:val="none" w:sz="0" w:space="0" w:color="auto"/>
                        <w:bottom w:val="none" w:sz="0" w:space="0" w:color="auto"/>
                        <w:right w:val="none" w:sz="0" w:space="0" w:color="auto"/>
                      </w:divBdr>
                      <w:divsChild>
                        <w:div w:id="1702438144">
                          <w:marLeft w:val="0"/>
                          <w:marRight w:val="0"/>
                          <w:marTop w:val="0"/>
                          <w:marBottom w:val="0"/>
                          <w:divBdr>
                            <w:top w:val="none" w:sz="0" w:space="0" w:color="auto"/>
                            <w:left w:val="none" w:sz="0" w:space="0" w:color="auto"/>
                            <w:bottom w:val="none" w:sz="0" w:space="0" w:color="auto"/>
                            <w:right w:val="none" w:sz="0" w:space="0" w:color="auto"/>
                          </w:divBdr>
                        </w:div>
                      </w:divsChild>
                    </w:div>
                    <w:div w:id="1626111372">
                      <w:marLeft w:val="0"/>
                      <w:marRight w:val="0"/>
                      <w:marTop w:val="0"/>
                      <w:marBottom w:val="0"/>
                      <w:divBdr>
                        <w:top w:val="none" w:sz="0" w:space="0" w:color="auto"/>
                        <w:left w:val="none" w:sz="0" w:space="0" w:color="auto"/>
                        <w:bottom w:val="none" w:sz="0" w:space="0" w:color="auto"/>
                        <w:right w:val="none" w:sz="0" w:space="0" w:color="auto"/>
                      </w:divBdr>
                    </w:div>
                  </w:divsChild>
                </w:div>
                <w:div w:id="6023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064465">
      <w:bodyDiv w:val="1"/>
      <w:marLeft w:val="0"/>
      <w:marRight w:val="0"/>
      <w:marTop w:val="0"/>
      <w:marBottom w:val="0"/>
      <w:divBdr>
        <w:top w:val="none" w:sz="0" w:space="0" w:color="auto"/>
        <w:left w:val="none" w:sz="0" w:space="0" w:color="auto"/>
        <w:bottom w:val="none" w:sz="0" w:space="0" w:color="auto"/>
        <w:right w:val="none" w:sz="0" w:space="0" w:color="auto"/>
      </w:divBdr>
      <w:divsChild>
        <w:div w:id="321278225">
          <w:marLeft w:val="0"/>
          <w:marRight w:val="0"/>
          <w:marTop w:val="0"/>
          <w:marBottom w:val="0"/>
          <w:divBdr>
            <w:top w:val="none" w:sz="0" w:space="0" w:color="auto"/>
            <w:left w:val="none" w:sz="0" w:space="0" w:color="auto"/>
            <w:bottom w:val="none" w:sz="0" w:space="0" w:color="auto"/>
            <w:right w:val="none" w:sz="0" w:space="0" w:color="auto"/>
          </w:divBdr>
          <w:divsChild>
            <w:div w:id="926304235">
              <w:marLeft w:val="0"/>
              <w:marRight w:val="0"/>
              <w:marTop w:val="0"/>
              <w:marBottom w:val="0"/>
              <w:divBdr>
                <w:top w:val="none" w:sz="0" w:space="0" w:color="auto"/>
                <w:left w:val="none" w:sz="0" w:space="0" w:color="auto"/>
                <w:bottom w:val="none" w:sz="0" w:space="0" w:color="auto"/>
                <w:right w:val="none" w:sz="0" w:space="0" w:color="auto"/>
              </w:divBdr>
              <w:divsChild>
                <w:div w:id="1797136224">
                  <w:marLeft w:val="-225"/>
                  <w:marRight w:val="-225"/>
                  <w:marTop w:val="0"/>
                  <w:marBottom w:val="0"/>
                  <w:divBdr>
                    <w:top w:val="none" w:sz="0" w:space="0" w:color="auto"/>
                    <w:left w:val="none" w:sz="0" w:space="0" w:color="auto"/>
                    <w:bottom w:val="none" w:sz="0" w:space="0" w:color="auto"/>
                    <w:right w:val="none" w:sz="0" w:space="0" w:color="auto"/>
                  </w:divBdr>
                  <w:divsChild>
                    <w:div w:id="39879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08259">
          <w:marLeft w:val="0"/>
          <w:marRight w:val="0"/>
          <w:marTop w:val="0"/>
          <w:marBottom w:val="0"/>
          <w:divBdr>
            <w:top w:val="none" w:sz="0" w:space="0" w:color="auto"/>
            <w:left w:val="none" w:sz="0" w:space="0" w:color="auto"/>
            <w:bottom w:val="none" w:sz="0" w:space="0" w:color="auto"/>
            <w:right w:val="none" w:sz="0" w:space="0" w:color="auto"/>
          </w:divBdr>
          <w:divsChild>
            <w:div w:id="2026782624">
              <w:marLeft w:val="-225"/>
              <w:marRight w:val="-225"/>
              <w:marTop w:val="0"/>
              <w:marBottom w:val="0"/>
              <w:divBdr>
                <w:top w:val="single" w:sz="6" w:space="8" w:color="E7EAFB"/>
                <w:left w:val="single" w:sz="6" w:space="15" w:color="E7EAFB"/>
                <w:bottom w:val="single" w:sz="6" w:space="15" w:color="E7EAFB"/>
                <w:right w:val="single" w:sz="6" w:space="15" w:color="E7EAFB"/>
              </w:divBdr>
              <w:divsChild>
                <w:div w:id="446388460">
                  <w:marLeft w:val="0"/>
                  <w:marRight w:val="0"/>
                  <w:marTop w:val="0"/>
                  <w:marBottom w:val="150"/>
                  <w:divBdr>
                    <w:top w:val="none" w:sz="0" w:space="0" w:color="auto"/>
                    <w:left w:val="none" w:sz="0" w:space="0" w:color="auto"/>
                    <w:bottom w:val="none" w:sz="0" w:space="0" w:color="auto"/>
                    <w:right w:val="none" w:sz="0" w:space="0" w:color="auto"/>
                  </w:divBdr>
                </w:div>
                <w:div w:id="1860388417">
                  <w:marLeft w:val="0"/>
                  <w:marRight w:val="0"/>
                  <w:marTop w:val="0"/>
                  <w:marBottom w:val="0"/>
                  <w:divBdr>
                    <w:top w:val="none" w:sz="0" w:space="0" w:color="auto"/>
                    <w:left w:val="none" w:sz="0" w:space="0" w:color="auto"/>
                    <w:bottom w:val="none" w:sz="0" w:space="0" w:color="auto"/>
                    <w:right w:val="none" w:sz="0" w:space="0" w:color="auto"/>
                  </w:divBdr>
                  <w:divsChild>
                    <w:div w:id="1849754628">
                      <w:marLeft w:val="0"/>
                      <w:marRight w:val="0"/>
                      <w:marTop w:val="0"/>
                      <w:marBottom w:val="30"/>
                      <w:divBdr>
                        <w:top w:val="none" w:sz="0" w:space="0" w:color="auto"/>
                        <w:left w:val="none" w:sz="0" w:space="0" w:color="auto"/>
                        <w:bottom w:val="none" w:sz="0" w:space="0" w:color="auto"/>
                        <w:right w:val="none" w:sz="0" w:space="0" w:color="auto"/>
                      </w:divBdr>
                      <w:divsChild>
                        <w:div w:id="80878326">
                          <w:marLeft w:val="120"/>
                          <w:marRight w:val="0"/>
                          <w:marTop w:val="0"/>
                          <w:marBottom w:val="0"/>
                          <w:divBdr>
                            <w:top w:val="none" w:sz="0" w:space="0" w:color="auto"/>
                            <w:left w:val="none" w:sz="0" w:space="0" w:color="auto"/>
                            <w:bottom w:val="none" w:sz="0" w:space="0" w:color="auto"/>
                            <w:right w:val="none" w:sz="0" w:space="0" w:color="auto"/>
                          </w:divBdr>
                        </w:div>
                      </w:divsChild>
                    </w:div>
                    <w:div w:id="58604167">
                      <w:marLeft w:val="0"/>
                      <w:marRight w:val="0"/>
                      <w:marTop w:val="0"/>
                      <w:marBottom w:val="0"/>
                      <w:divBdr>
                        <w:top w:val="none" w:sz="0" w:space="0" w:color="auto"/>
                        <w:left w:val="none" w:sz="0" w:space="0" w:color="auto"/>
                        <w:bottom w:val="none" w:sz="0" w:space="0" w:color="auto"/>
                        <w:right w:val="none" w:sz="0" w:space="0" w:color="auto"/>
                      </w:divBdr>
                    </w:div>
                  </w:divsChild>
                </w:div>
                <w:div w:id="1291204936">
                  <w:marLeft w:val="0"/>
                  <w:marRight w:val="0"/>
                  <w:marTop w:val="0"/>
                  <w:marBottom w:val="0"/>
                  <w:divBdr>
                    <w:top w:val="none" w:sz="0" w:space="0" w:color="auto"/>
                    <w:left w:val="none" w:sz="0" w:space="0" w:color="auto"/>
                    <w:bottom w:val="none" w:sz="0" w:space="0" w:color="auto"/>
                    <w:right w:val="none" w:sz="0" w:space="0" w:color="auto"/>
                  </w:divBdr>
                </w:div>
                <w:div w:id="2143931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903909321">
      <w:bodyDiv w:val="1"/>
      <w:marLeft w:val="0"/>
      <w:marRight w:val="0"/>
      <w:marTop w:val="0"/>
      <w:marBottom w:val="0"/>
      <w:divBdr>
        <w:top w:val="none" w:sz="0" w:space="0" w:color="auto"/>
        <w:left w:val="none" w:sz="0" w:space="0" w:color="auto"/>
        <w:bottom w:val="none" w:sz="0" w:space="0" w:color="auto"/>
        <w:right w:val="none" w:sz="0" w:space="0" w:color="auto"/>
      </w:divBdr>
    </w:div>
    <w:div w:id="1905994100">
      <w:bodyDiv w:val="1"/>
      <w:marLeft w:val="0"/>
      <w:marRight w:val="0"/>
      <w:marTop w:val="0"/>
      <w:marBottom w:val="0"/>
      <w:divBdr>
        <w:top w:val="none" w:sz="0" w:space="0" w:color="auto"/>
        <w:left w:val="none" w:sz="0" w:space="0" w:color="auto"/>
        <w:bottom w:val="none" w:sz="0" w:space="0" w:color="auto"/>
        <w:right w:val="none" w:sz="0" w:space="0" w:color="auto"/>
      </w:divBdr>
      <w:divsChild>
        <w:div w:id="513420428">
          <w:marLeft w:val="0"/>
          <w:marRight w:val="0"/>
          <w:marTop w:val="0"/>
          <w:marBottom w:val="0"/>
          <w:divBdr>
            <w:top w:val="single" w:sz="6" w:space="0" w:color="EFEFED"/>
            <w:left w:val="none" w:sz="0" w:space="0" w:color="auto"/>
            <w:bottom w:val="none" w:sz="0" w:space="0" w:color="auto"/>
            <w:right w:val="none" w:sz="0" w:space="0" w:color="auto"/>
          </w:divBdr>
          <w:divsChild>
            <w:div w:id="1709524951">
              <w:marLeft w:val="0"/>
              <w:marRight w:val="0"/>
              <w:marTop w:val="0"/>
              <w:marBottom w:val="0"/>
              <w:divBdr>
                <w:top w:val="none" w:sz="0" w:space="0" w:color="auto"/>
                <w:left w:val="none" w:sz="0" w:space="0" w:color="auto"/>
                <w:bottom w:val="none" w:sz="0" w:space="0" w:color="auto"/>
                <w:right w:val="none" w:sz="0" w:space="0" w:color="auto"/>
              </w:divBdr>
              <w:divsChild>
                <w:div w:id="1221163711">
                  <w:marLeft w:val="0"/>
                  <w:marRight w:val="0"/>
                  <w:marTop w:val="0"/>
                  <w:marBottom w:val="0"/>
                  <w:divBdr>
                    <w:top w:val="none" w:sz="0" w:space="0" w:color="auto"/>
                    <w:left w:val="none" w:sz="0" w:space="0" w:color="auto"/>
                    <w:bottom w:val="none" w:sz="0" w:space="0" w:color="auto"/>
                    <w:right w:val="none" w:sz="0" w:space="0" w:color="auto"/>
                  </w:divBdr>
                  <w:divsChild>
                    <w:div w:id="1570573871">
                      <w:marLeft w:val="0"/>
                      <w:marRight w:val="0"/>
                      <w:marTop w:val="0"/>
                      <w:marBottom w:val="0"/>
                      <w:divBdr>
                        <w:top w:val="none" w:sz="0" w:space="0" w:color="auto"/>
                        <w:left w:val="none" w:sz="0" w:space="0" w:color="auto"/>
                        <w:bottom w:val="none" w:sz="0" w:space="0" w:color="auto"/>
                        <w:right w:val="none" w:sz="0" w:space="0" w:color="auto"/>
                      </w:divBdr>
                    </w:div>
                    <w:div w:id="2063673292">
                      <w:marLeft w:val="0"/>
                      <w:marRight w:val="0"/>
                      <w:marTop w:val="0"/>
                      <w:marBottom w:val="300"/>
                      <w:divBdr>
                        <w:top w:val="none" w:sz="0" w:space="0" w:color="auto"/>
                        <w:left w:val="none" w:sz="0" w:space="0" w:color="auto"/>
                        <w:bottom w:val="none" w:sz="0" w:space="0" w:color="auto"/>
                        <w:right w:val="none" w:sz="0" w:space="0" w:color="auto"/>
                      </w:divBdr>
                      <w:divsChild>
                        <w:div w:id="7510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0901">
                  <w:marLeft w:val="0"/>
                  <w:marRight w:val="0"/>
                  <w:marTop w:val="0"/>
                  <w:marBottom w:val="0"/>
                  <w:divBdr>
                    <w:top w:val="none" w:sz="0" w:space="0" w:color="auto"/>
                    <w:left w:val="none" w:sz="0" w:space="0" w:color="auto"/>
                    <w:bottom w:val="none" w:sz="0" w:space="0" w:color="auto"/>
                    <w:right w:val="none" w:sz="0" w:space="0" w:color="auto"/>
                  </w:divBdr>
                  <w:divsChild>
                    <w:div w:id="221648257">
                      <w:marLeft w:val="0"/>
                      <w:marRight w:val="0"/>
                      <w:marTop w:val="0"/>
                      <w:marBottom w:val="0"/>
                      <w:divBdr>
                        <w:top w:val="none" w:sz="0" w:space="0" w:color="auto"/>
                        <w:left w:val="none" w:sz="0" w:space="0" w:color="auto"/>
                        <w:bottom w:val="none" w:sz="0" w:space="0" w:color="auto"/>
                        <w:right w:val="none" w:sz="0" w:space="0" w:color="auto"/>
                      </w:divBdr>
                    </w:div>
                    <w:div w:id="112485744">
                      <w:marLeft w:val="0"/>
                      <w:marRight w:val="0"/>
                      <w:marTop w:val="0"/>
                      <w:marBottom w:val="0"/>
                      <w:divBdr>
                        <w:top w:val="none" w:sz="0" w:space="0" w:color="auto"/>
                        <w:left w:val="none" w:sz="0" w:space="0" w:color="auto"/>
                        <w:bottom w:val="none" w:sz="0" w:space="0" w:color="auto"/>
                        <w:right w:val="none" w:sz="0" w:space="0" w:color="auto"/>
                      </w:divBdr>
                    </w:div>
                    <w:div w:id="1009144096">
                      <w:marLeft w:val="0"/>
                      <w:marRight w:val="0"/>
                      <w:marTop w:val="0"/>
                      <w:marBottom w:val="300"/>
                      <w:divBdr>
                        <w:top w:val="none" w:sz="0" w:space="0" w:color="auto"/>
                        <w:left w:val="none" w:sz="0" w:space="0" w:color="auto"/>
                        <w:bottom w:val="none" w:sz="0" w:space="0" w:color="auto"/>
                        <w:right w:val="none" w:sz="0" w:space="0" w:color="auto"/>
                      </w:divBdr>
                      <w:divsChild>
                        <w:div w:id="7759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761084">
          <w:marLeft w:val="0"/>
          <w:marRight w:val="0"/>
          <w:marTop w:val="0"/>
          <w:marBottom w:val="0"/>
          <w:divBdr>
            <w:top w:val="single" w:sz="6" w:space="0" w:color="EFEFED"/>
            <w:left w:val="none" w:sz="0" w:space="0" w:color="auto"/>
            <w:bottom w:val="none" w:sz="0" w:space="0" w:color="auto"/>
            <w:right w:val="none" w:sz="0" w:space="0" w:color="auto"/>
          </w:divBdr>
          <w:divsChild>
            <w:div w:id="1706707614">
              <w:marLeft w:val="0"/>
              <w:marRight w:val="0"/>
              <w:marTop w:val="0"/>
              <w:marBottom w:val="0"/>
              <w:divBdr>
                <w:top w:val="none" w:sz="0" w:space="0" w:color="auto"/>
                <w:left w:val="none" w:sz="0" w:space="0" w:color="auto"/>
                <w:bottom w:val="none" w:sz="0" w:space="0" w:color="auto"/>
                <w:right w:val="none" w:sz="0" w:space="0" w:color="auto"/>
              </w:divBdr>
              <w:divsChild>
                <w:div w:id="1695614816">
                  <w:marLeft w:val="0"/>
                  <w:marRight w:val="0"/>
                  <w:marTop w:val="0"/>
                  <w:marBottom w:val="0"/>
                  <w:divBdr>
                    <w:top w:val="none" w:sz="0" w:space="0" w:color="auto"/>
                    <w:left w:val="none" w:sz="0" w:space="0" w:color="auto"/>
                    <w:bottom w:val="none" w:sz="0" w:space="0" w:color="auto"/>
                    <w:right w:val="none" w:sz="0" w:space="0" w:color="auto"/>
                  </w:divBdr>
                  <w:divsChild>
                    <w:div w:id="2071342231">
                      <w:marLeft w:val="0"/>
                      <w:marRight w:val="0"/>
                      <w:marTop w:val="0"/>
                      <w:marBottom w:val="0"/>
                      <w:divBdr>
                        <w:top w:val="none" w:sz="0" w:space="0" w:color="auto"/>
                        <w:left w:val="none" w:sz="0" w:space="0" w:color="auto"/>
                        <w:bottom w:val="none" w:sz="0" w:space="0" w:color="auto"/>
                        <w:right w:val="none" w:sz="0" w:space="0" w:color="auto"/>
                      </w:divBdr>
                    </w:div>
                    <w:div w:id="9110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325346">
      <w:bodyDiv w:val="1"/>
      <w:marLeft w:val="0"/>
      <w:marRight w:val="0"/>
      <w:marTop w:val="0"/>
      <w:marBottom w:val="0"/>
      <w:divBdr>
        <w:top w:val="none" w:sz="0" w:space="0" w:color="auto"/>
        <w:left w:val="none" w:sz="0" w:space="0" w:color="auto"/>
        <w:bottom w:val="none" w:sz="0" w:space="0" w:color="auto"/>
        <w:right w:val="none" w:sz="0" w:space="0" w:color="auto"/>
      </w:divBdr>
      <w:divsChild>
        <w:div w:id="973098331">
          <w:marLeft w:val="0"/>
          <w:marRight w:val="0"/>
          <w:marTop w:val="0"/>
          <w:marBottom w:val="0"/>
          <w:divBdr>
            <w:top w:val="none" w:sz="0" w:space="0" w:color="auto"/>
            <w:left w:val="none" w:sz="0" w:space="0" w:color="auto"/>
            <w:bottom w:val="none" w:sz="0" w:space="0" w:color="auto"/>
            <w:right w:val="none" w:sz="0" w:space="0" w:color="auto"/>
          </w:divBdr>
        </w:div>
        <w:div w:id="859701731">
          <w:marLeft w:val="0"/>
          <w:marRight w:val="0"/>
          <w:marTop w:val="0"/>
          <w:marBottom w:val="0"/>
          <w:divBdr>
            <w:top w:val="none" w:sz="0" w:space="0" w:color="auto"/>
            <w:left w:val="none" w:sz="0" w:space="0" w:color="auto"/>
            <w:bottom w:val="none" w:sz="0" w:space="0" w:color="auto"/>
            <w:right w:val="none" w:sz="0" w:space="0" w:color="auto"/>
          </w:divBdr>
        </w:div>
      </w:divsChild>
    </w:div>
    <w:div w:id="1975523752">
      <w:bodyDiv w:val="1"/>
      <w:marLeft w:val="0"/>
      <w:marRight w:val="0"/>
      <w:marTop w:val="0"/>
      <w:marBottom w:val="0"/>
      <w:divBdr>
        <w:top w:val="none" w:sz="0" w:space="0" w:color="auto"/>
        <w:left w:val="none" w:sz="0" w:space="0" w:color="auto"/>
        <w:bottom w:val="none" w:sz="0" w:space="0" w:color="auto"/>
        <w:right w:val="none" w:sz="0" w:space="0" w:color="auto"/>
      </w:divBdr>
      <w:divsChild>
        <w:div w:id="2048093358">
          <w:marLeft w:val="0"/>
          <w:marRight w:val="0"/>
          <w:marTop w:val="0"/>
          <w:marBottom w:val="0"/>
          <w:divBdr>
            <w:top w:val="none" w:sz="0" w:space="0" w:color="auto"/>
            <w:left w:val="none" w:sz="0" w:space="0" w:color="auto"/>
            <w:bottom w:val="none" w:sz="0" w:space="0" w:color="auto"/>
            <w:right w:val="none" w:sz="0" w:space="0" w:color="auto"/>
          </w:divBdr>
          <w:divsChild>
            <w:div w:id="1455827897">
              <w:marLeft w:val="0"/>
              <w:marRight w:val="0"/>
              <w:marTop w:val="0"/>
              <w:marBottom w:val="0"/>
              <w:divBdr>
                <w:top w:val="none" w:sz="0" w:space="0" w:color="auto"/>
                <w:left w:val="none" w:sz="0" w:space="0" w:color="auto"/>
                <w:bottom w:val="none" w:sz="0" w:space="0" w:color="auto"/>
                <w:right w:val="none" w:sz="0" w:space="0" w:color="auto"/>
              </w:divBdr>
              <w:divsChild>
                <w:div w:id="1383212480">
                  <w:marLeft w:val="-225"/>
                  <w:marRight w:val="-225"/>
                  <w:marTop w:val="0"/>
                  <w:marBottom w:val="0"/>
                  <w:divBdr>
                    <w:top w:val="none" w:sz="0" w:space="0" w:color="auto"/>
                    <w:left w:val="none" w:sz="0" w:space="0" w:color="auto"/>
                    <w:bottom w:val="none" w:sz="0" w:space="0" w:color="auto"/>
                    <w:right w:val="none" w:sz="0" w:space="0" w:color="auto"/>
                  </w:divBdr>
                  <w:divsChild>
                    <w:div w:id="156363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071466">
          <w:marLeft w:val="0"/>
          <w:marRight w:val="0"/>
          <w:marTop w:val="0"/>
          <w:marBottom w:val="0"/>
          <w:divBdr>
            <w:top w:val="none" w:sz="0" w:space="0" w:color="auto"/>
            <w:left w:val="none" w:sz="0" w:space="0" w:color="auto"/>
            <w:bottom w:val="none" w:sz="0" w:space="0" w:color="auto"/>
            <w:right w:val="none" w:sz="0" w:space="0" w:color="auto"/>
          </w:divBdr>
          <w:divsChild>
            <w:div w:id="351302619">
              <w:marLeft w:val="-225"/>
              <w:marRight w:val="-225"/>
              <w:marTop w:val="0"/>
              <w:marBottom w:val="0"/>
              <w:divBdr>
                <w:top w:val="single" w:sz="6" w:space="8" w:color="E7EAFB"/>
                <w:left w:val="single" w:sz="6" w:space="15" w:color="E7EAFB"/>
                <w:bottom w:val="single" w:sz="6" w:space="15" w:color="E7EAFB"/>
                <w:right w:val="single" w:sz="6" w:space="15" w:color="E7EAFB"/>
              </w:divBdr>
              <w:divsChild>
                <w:div w:id="1591304868">
                  <w:marLeft w:val="0"/>
                  <w:marRight w:val="0"/>
                  <w:marTop w:val="0"/>
                  <w:marBottom w:val="150"/>
                  <w:divBdr>
                    <w:top w:val="none" w:sz="0" w:space="0" w:color="auto"/>
                    <w:left w:val="none" w:sz="0" w:space="0" w:color="auto"/>
                    <w:bottom w:val="none" w:sz="0" w:space="0" w:color="auto"/>
                    <w:right w:val="none" w:sz="0" w:space="0" w:color="auto"/>
                  </w:divBdr>
                </w:div>
                <w:div w:id="1612667750">
                  <w:marLeft w:val="0"/>
                  <w:marRight w:val="0"/>
                  <w:marTop w:val="0"/>
                  <w:marBottom w:val="0"/>
                  <w:divBdr>
                    <w:top w:val="none" w:sz="0" w:space="0" w:color="auto"/>
                    <w:left w:val="none" w:sz="0" w:space="0" w:color="auto"/>
                    <w:bottom w:val="none" w:sz="0" w:space="0" w:color="auto"/>
                    <w:right w:val="none" w:sz="0" w:space="0" w:color="auto"/>
                  </w:divBdr>
                  <w:divsChild>
                    <w:div w:id="1342506793">
                      <w:marLeft w:val="0"/>
                      <w:marRight w:val="0"/>
                      <w:marTop w:val="0"/>
                      <w:marBottom w:val="30"/>
                      <w:divBdr>
                        <w:top w:val="none" w:sz="0" w:space="0" w:color="auto"/>
                        <w:left w:val="none" w:sz="0" w:space="0" w:color="auto"/>
                        <w:bottom w:val="none" w:sz="0" w:space="0" w:color="auto"/>
                        <w:right w:val="none" w:sz="0" w:space="0" w:color="auto"/>
                      </w:divBdr>
                      <w:divsChild>
                        <w:div w:id="1507018192">
                          <w:marLeft w:val="120"/>
                          <w:marRight w:val="0"/>
                          <w:marTop w:val="0"/>
                          <w:marBottom w:val="0"/>
                          <w:divBdr>
                            <w:top w:val="none" w:sz="0" w:space="0" w:color="auto"/>
                            <w:left w:val="none" w:sz="0" w:space="0" w:color="auto"/>
                            <w:bottom w:val="none" w:sz="0" w:space="0" w:color="auto"/>
                            <w:right w:val="none" w:sz="0" w:space="0" w:color="auto"/>
                          </w:divBdr>
                        </w:div>
                      </w:divsChild>
                    </w:div>
                    <w:div w:id="1208955346">
                      <w:marLeft w:val="0"/>
                      <w:marRight w:val="0"/>
                      <w:marTop w:val="0"/>
                      <w:marBottom w:val="0"/>
                      <w:divBdr>
                        <w:top w:val="none" w:sz="0" w:space="0" w:color="auto"/>
                        <w:left w:val="none" w:sz="0" w:space="0" w:color="auto"/>
                        <w:bottom w:val="none" w:sz="0" w:space="0" w:color="auto"/>
                        <w:right w:val="none" w:sz="0" w:space="0" w:color="auto"/>
                      </w:divBdr>
                    </w:div>
                  </w:divsChild>
                </w:div>
                <w:div w:id="15474087">
                  <w:marLeft w:val="0"/>
                  <w:marRight w:val="0"/>
                  <w:marTop w:val="0"/>
                  <w:marBottom w:val="0"/>
                  <w:divBdr>
                    <w:top w:val="none" w:sz="0" w:space="0" w:color="auto"/>
                    <w:left w:val="none" w:sz="0" w:space="0" w:color="auto"/>
                    <w:bottom w:val="none" w:sz="0" w:space="0" w:color="auto"/>
                    <w:right w:val="none" w:sz="0" w:space="0" w:color="auto"/>
                  </w:divBdr>
                </w:div>
                <w:div w:id="46492932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976175684">
      <w:bodyDiv w:val="1"/>
      <w:marLeft w:val="0"/>
      <w:marRight w:val="0"/>
      <w:marTop w:val="0"/>
      <w:marBottom w:val="0"/>
      <w:divBdr>
        <w:top w:val="none" w:sz="0" w:space="0" w:color="auto"/>
        <w:left w:val="none" w:sz="0" w:space="0" w:color="auto"/>
        <w:bottom w:val="none" w:sz="0" w:space="0" w:color="auto"/>
        <w:right w:val="none" w:sz="0" w:space="0" w:color="auto"/>
      </w:divBdr>
      <w:divsChild>
        <w:div w:id="733235882">
          <w:marLeft w:val="0"/>
          <w:marRight w:val="0"/>
          <w:marTop w:val="0"/>
          <w:marBottom w:val="0"/>
          <w:divBdr>
            <w:top w:val="none" w:sz="0" w:space="0" w:color="auto"/>
            <w:left w:val="none" w:sz="0" w:space="0" w:color="auto"/>
            <w:bottom w:val="none" w:sz="0" w:space="0" w:color="auto"/>
            <w:right w:val="none" w:sz="0" w:space="0" w:color="auto"/>
          </w:divBdr>
          <w:divsChild>
            <w:div w:id="800536407">
              <w:marLeft w:val="0"/>
              <w:marRight w:val="0"/>
              <w:marTop w:val="0"/>
              <w:marBottom w:val="0"/>
              <w:divBdr>
                <w:top w:val="none" w:sz="0" w:space="0" w:color="auto"/>
                <w:left w:val="none" w:sz="0" w:space="0" w:color="auto"/>
                <w:bottom w:val="none" w:sz="0" w:space="0" w:color="auto"/>
                <w:right w:val="none" w:sz="0" w:space="0" w:color="auto"/>
              </w:divBdr>
              <w:divsChild>
                <w:div w:id="1582448919">
                  <w:marLeft w:val="0"/>
                  <w:marRight w:val="0"/>
                  <w:marTop w:val="0"/>
                  <w:marBottom w:val="0"/>
                  <w:divBdr>
                    <w:top w:val="none" w:sz="0" w:space="0" w:color="auto"/>
                    <w:left w:val="none" w:sz="0" w:space="0" w:color="auto"/>
                    <w:bottom w:val="none" w:sz="0" w:space="0" w:color="auto"/>
                    <w:right w:val="none" w:sz="0" w:space="0" w:color="auto"/>
                  </w:divBdr>
                  <w:divsChild>
                    <w:div w:id="1565405523">
                      <w:marLeft w:val="0"/>
                      <w:marRight w:val="0"/>
                      <w:marTop w:val="0"/>
                      <w:marBottom w:val="0"/>
                      <w:divBdr>
                        <w:top w:val="none" w:sz="0" w:space="0" w:color="auto"/>
                        <w:left w:val="none" w:sz="0" w:space="0" w:color="auto"/>
                        <w:bottom w:val="none" w:sz="0" w:space="0" w:color="auto"/>
                        <w:right w:val="none" w:sz="0" w:space="0" w:color="auto"/>
                      </w:divBdr>
                      <w:divsChild>
                        <w:div w:id="914432742">
                          <w:marLeft w:val="-225"/>
                          <w:marRight w:val="-225"/>
                          <w:marTop w:val="0"/>
                          <w:marBottom w:val="0"/>
                          <w:divBdr>
                            <w:top w:val="none" w:sz="0" w:space="0" w:color="auto"/>
                            <w:left w:val="none" w:sz="0" w:space="0" w:color="auto"/>
                            <w:bottom w:val="none" w:sz="0" w:space="0" w:color="auto"/>
                            <w:right w:val="none" w:sz="0" w:space="0" w:color="auto"/>
                          </w:divBdr>
                          <w:divsChild>
                            <w:div w:id="9769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527817">
      <w:bodyDiv w:val="1"/>
      <w:marLeft w:val="0"/>
      <w:marRight w:val="0"/>
      <w:marTop w:val="0"/>
      <w:marBottom w:val="0"/>
      <w:divBdr>
        <w:top w:val="none" w:sz="0" w:space="0" w:color="auto"/>
        <w:left w:val="none" w:sz="0" w:space="0" w:color="auto"/>
        <w:bottom w:val="none" w:sz="0" w:space="0" w:color="auto"/>
        <w:right w:val="none" w:sz="0" w:space="0" w:color="auto"/>
      </w:divBdr>
    </w:div>
    <w:div w:id="1982803446">
      <w:bodyDiv w:val="1"/>
      <w:marLeft w:val="0"/>
      <w:marRight w:val="0"/>
      <w:marTop w:val="0"/>
      <w:marBottom w:val="0"/>
      <w:divBdr>
        <w:top w:val="none" w:sz="0" w:space="0" w:color="auto"/>
        <w:left w:val="none" w:sz="0" w:space="0" w:color="auto"/>
        <w:bottom w:val="none" w:sz="0" w:space="0" w:color="auto"/>
        <w:right w:val="none" w:sz="0" w:space="0" w:color="auto"/>
      </w:divBdr>
      <w:divsChild>
        <w:div w:id="277182654">
          <w:marLeft w:val="0"/>
          <w:marRight w:val="0"/>
          <w:marTop w:val="0"/>
          <w:marBottom w:val="0"/>
          <w:divBdr>
            <w:top w:val="none" w:sz="0" w:space="0" w:color="auto"/>
            <w:left w:val="none" w:sz="0" w:space="0" w:color="auto"/>
            <w:bottom w:val="none" w:sz="0" w:space="0" w:color="auto"/>
            <w:right w:val="none" w:sz="0" w:space="0" w:color="auto"/>
          </w:divBdr>
          <w:divsChild>
            <w:div w:id="2143964937">
              <w:marLeft w:val="0"/>
              <w:marRight w:val="0"/>
              <w:marTop w:val="0"/>
              <w:marBottom w:val="0"/>
              <w:divBdr>
                <w:top w:val="none" w:sz="0" w:space="0" w:color="auto"/>
                <w:left w:val="none" w:sz="0" w:space="0" w:color="auto"/>
                <w:bottom w:val="none" w:sz="0" w:space="0" w:color="auto"/>
                <w:right w:val="none" w:sz="0" w:space="0" w:color="auto"/>
              </w:divBdr>
            </w:div>
            <w:div w:id="1017851167">
              <w:marLeft w:val="0"/>
              <w:marRight w:val="0"/>
              <w:marTop w:val="0"/>
              <w:marBottom w:val="0"/>
              <w:divBdr>
                <w:top w:val="none" w:sz="0" w:space="0" w:color="auto"/>
                <w:left w:val="none" w:sz="0" w:space="0" w:color="auto"/>
                <w:bottom w:val="none" w:sz="0" w:space="0" w:color="auto"/>
                <w:right w:val="none" w:sz="0" w:space="0" w:color="auto"/>
              </w:divBdr>
            </w:div>
            <w:div w:id="483279884">
              <w:marLeft w:val="0"/>
              <w:marRight w:val="0"/>
              <w:marTop w:val="0"/>
              <w:marBottom w:val="0"/>
              <w:divBdr>
                <w:top w:val="none" w:sz="0" w:space="0" w:color="auto"/>
                <w:left w:val="none" w:sz="0" w:space="0" w:color="auto"/>
                <w:bottom w:val="none" w:sz="0" w:space="0" w:color="auto"/>
                <w:right w:val="none" w:sz="0" w:space="0" w:color="auto"/>
              </w:divBdr>
            </w:div>
          </w:divsChild>
        </w:div>
        <w:div w:id="893583544">
          <w:marLeft w:val="0"/>
          <w:marRight w:val="0"/>
          <w:marTop w:val="0"/>
          <w:marBottom w:val="0"/>
          <w:divBdr>
            <w:top w:val="none" w:sz="0" w:space="0" w:color="auto"/>
            <w:left w:val="none" w:sz="0" w:space="0" w:color="auto"/>
            <w:bottom w:val="none" w:sz="0" w:space="0" w:color="auto"/>
            <w:right w:val="none" w:sz="0" w:space="0" w:color="auto"/>
          </w:divBdr>
          <w:divsChild>
            <w:div w:id="1078021584">
              <w:marLeft w:val="0"/>
              <w:marRight w:val="0"/>
              <w:marTop w:val="0"/>
              <w:marBottom w:val="0"/>
              <w:divBdr>
                <w:top w:val="none" w:sz="0" w:space="0" w:color="auto"/>
                <w:left w:val="none" w:sz="0" w:space="0" w:color="auto"/>
                <w:bottom w:val="none" w:sz="0" w:space="0" w:color="auto"/>
                <w:right w:val="none" w:sz="0" w:space="0" w:color="auto"/>
              </w:divBdr>
            </w:div>
          </w:divsChild>
        </w:div>
        <w:div w:id="497308782">
          <w:marLeft w:val="0"/>
          <w:marRight w:val="0"/>
          <w:marTop w:val="0"/>
          <w:marBottom w:val="0"/>
          <w:divBdr>
            <w:top w:val="none" w:sz="0" w:space="0" w:color="auto"/>
            <w:left w:val="none" w:sz="0" w:space="0" w:color="auto"/>
            <w:bottom w:val="none" w:sz="0" w:space="0" w:color="auto"/>
            <w:right w:val="none" w:sz="0" w:space="0" w:color="auto"/>
          </w:divBdr>
          <w:divsChild>
            <w:div w:id="410199701">
              <w:marLeft w:val="0"/>
              <w:marRight w:val="0"/>
              <w:marTop w:val="0"/>
              <w:marBottom w:val="0"/>
              <w:divBdr>
                <w:top w:val="none" w:sz="0" w:space="0" w:color="auto"/>
                <w:left w:val="none" w:sz="0" w:space="0" w:color="auto"/>
                <w:bottom w:val="none" w:sz="0" w:space="0" w:color="auto"/>
                <w:right w:val="none" w:sz="0" w:space="0" w:color="auto"/>
              </w:divBdr>
            </w:div>
            <w:div w:id="1112281497">
              <w:marLeft w:val="0"/>
              <w:marRight w:val="0"/>
              <w:marTop w:val="0"/>
              <w:marBottom w:val="0"/>
              <w:divBdr>
                <w:top w:val="none" w:sz="0" w:space="0" w:color="auto"/>
                <w:left w:val="none" w:sz="0" w:space="0" w:color="auto"/>
                <w:bottom w:val="none" w:sz="0" w:space="0" w:color="auto"/>
                <w:right w:val="none" w:sz="0" w:space="0" w:color="auto"/>
              </w:divBdr>
            </w:div>
          </w:divsChild>
        </w:div>
        <w:div w:id="1858152457">
          <w:marLeft w:val="0"/>
          <w:marRight w:val="0"/>
          <w:marTop w:val="0"/>
          <w:marBottom w:val="0"/>
          <w:divBdr>
            <w:top w:val="none" w:sz="0" w:space="0" w:color="auto"/>
            <w:left w:val="none" w:sz="0" w:space="0" w:color="auto"/>
            <w:bottom w:val="none" w:sz="0" w:space="0" w:color="auto"/>
            <w:right w:val="none" w:sz="0" w:space="0" w:color="auto"/>
          </w:divBdr>
          <w:divsChild>
            <w:div w:id="456605356">
              <w:marLeft w:val="0"/>
              <w:marRight w:val="0"/>
              <w:marTop w:val="0"/>
              <w:marBottom w:val="0"/>
              <w:divBdr>
                <w:top w:val="none" w:sz="0" w:space="0" w:color="auto"/>
                <w:left w:val="none" w:sz="0" w:space="0" w:color="auto"/>
                <w:bottom w:val="none" w:sz="0" w:space="0" w:color="auto"/>
                <w:right w:val="none" w:sz="0" w:space="0" w:color="auto"/>
              </w:divBdr>
            </w:div>
            <w:div w:id="1876893888">
              <w:marLeft w:val="0"/>
              <w:marRight w:val="0"/>
              <w:marTop w:val="0"/>
              <w:marBottom w:val="0"/>
              <w:divBdr>
                <w:top w:val="none" w:sz="0" w:space="0" w:color="auto"/>
                <w:left w:val="none" w:sz="0" w:space="0" w:color="auto"/>
                <w:bottom w:val="none" w:sz="0" w:space="0" w:color="auto"/>
                <w:right w:val="none" w:sz="0" w:space="0" w:color="auto"/>
              </w:divBdr>
            </w:div>
            <w:div w:id="166948897">
              <w:marLeft w:val="0"/>
              <w:marRight w:val="0"/>
              <w:marTop w:val="0"/>
              <w:marBottom w:val="0"/>
              <w:divBdr>
                <w:top w:val="none" w:sz="0" w:space="0" w:color="auto"/>
                <w:left w:val="none" w:sz="0" w:space="0" w:color="auto"/>
                <w:bottom w:val="none" w:sz="0" w:space="0" w:color="auto"/>
                <w:right w:val="none" w:sz="0" w:space="0" w:color="auto"/>
              </w:divBdr>
            </w:div>
            <w:div w:id="1269311639">
              <w:marLeft w:val="0"/>
              <w:marRight w:val="0"/>
              <w:marTop w:val="0"/>
              <w:marBottom w:val="0"/>
              <w:divBdr>
                <w:top w:val="none" w:sz="0" w:space="0" w:color="auto"/>
                <w:left w:val="none" w:sz="0" w:space="0" w:color="auto"/>
                <w:bottom w:val="none" w:sz="0" w:space="0" w:color="auto"/>
                <w:right w:val="none" w:sz="0" w:space="0" w:color="auto"/>
              </w:divBdr>
            </w:div>
            <w:div w:id="1094938181">
              <w:marLeft w:val="0"/>
              <w:marRight w:val="0"/>
              <w:marTop w:val="0"/>
              <w:marBottom w:val="0"/>
              <w:divBdr>
                <w:top w:val="none" w:sz="0" w:space="0" w:color="auto"/>
                <w:left w:val="none" w:sz="0" w:space="0" w:color="auto"/>
                <w:bottom w:val="none" w:sz="0" w:space="0" w:color="auto"/>
                <w:right w:val="none" w:sz="0" w:space="0" w:color="auto"/>
              </w:divBdr>
            </w:div>
            <w:div w:id="9001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52932">
      <w:bodyDiv w:val="1"/>
      <w:marLeft w:val="0"/>
      <w:marRight w:val="0"/>
      <w:marTop w:val="0"/>
      <w:marBottom w:val="0"/>
      <w:divBdr>
        <w:top w:val="none" w:sz="0" w:space="0" w:color="auto"/>
        <w:left w:val="none" w:sz="0" w:space="0" w:color="auto"/>
        <w:bottom w:val="none" w:sz="0" w:space="0" w:color="auto"/>
        <w:right w:val="none" w:sz="0" w:space="0" w:color="auto"/>
      </w:divBdr>
    </w:div>
    <w:div w:id="2006200533">
      <w:bodyDiv w:val="1"/>
      <w:marLeft w:val="0"/>
      <w:marRight w:val="0"/>
      <w:marTop w:val="0"/>
      <w:marBottom w:val="0"/>
      <w:divBdr>
        <w:top w:val="none" w:sz="0" w:space="0" w:color="auto"/>
        <w:left w:val="none" w:sz="0" w:space="0" w:color="auto"/>
        <w:bottom w:val="none" w:sz="0" w:space="0" w:color="auto"/>
        <w:right w:val="none" w:sz="0" w:space="0" w:color="auto"/>
      </w:divBdr>
    </w:div>
    <w:div w:id="2006664723">
      <w:bodyDiv w:val="1"/>
      <w:marLeft w:val="0"/>
      <w:marRight w:val="0"/>
      <w:marTop w:val="0"/>
      <w:marBottom w:val="0"/>
      <w:divBdr>
        <w:top w:val="none" w:sz="0" w:space="0" w:color="auto"/>
        <w:left w:val="none" w:sz="0" w:space="0" w:color="auto"/>
        <w:bottom w:val="none" w:sz="0" w:space="0" w:color="auto"/>
        <w:right w:val="none" w:sz="0" w:space="0" w:color="auto"/>
      </w:divBdr>
      <w:divsChild>
        <w:div w:id="707729936">
          <w:marLeft w:val="0"/>
          <w:marRight w:val="0"/>
          <w:marTop w:val="0"/>
          <w:marBottom w:val="0"/>
          <w:divBdr>
            <w:top w:val="none" w:sz="0" w:space="0" w:color="auto"/>
            <w:left w:val="none" w:sz="0" w:space="0" w:color="auto"/>
            <w:bottom w:val="none" w:sz="0" w:space="0" w:color="auto"/>
            <w:right w:val="none" w:sz="0" w:space="0" w:color="auto"/>
          </w:divBdr>
          <w:divsChild>
            <w:div w:id="121766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7474">
      <w:bodyDiv w:val="1"/>
      <w:marLeft w:val="0"/>
      <w:marRight w:val="0"/>
      <w:marTop w:val="0"/>
      <w:marBottom w:val="0"/>
      <w:divBdr>
        <w:top w:val="none" w:sz="0" w:space="0" w:color="auto"/>
        <w:left w:val="none" w:sz="0" w:space="0" w:color="auto"/>
        <w:bottom w:val="none" w:sz="0" w:space="0" w:color="auto"/>
        <w:right w:val="none" w:sz="0" w:space="0" w:color="auto"/>
      </w:divBdr>
      <w:divsChild>
        <w:div w:id="1564487627">
          <w:marLeft w:val="0"/>
          <w:marRight w:val="0"/>
          <w:marTop w:val="0"/>
          <w:marBottom w:val="0"/>
          <w:divBdr>
            <w:top w:val="none" w:sz="0" w:space="0" w:color="auto"/>
            <w:left w:val="none" w:sz="0" w:space="0" w:color="auto"/>
            <w:bottom w:val="none" w:sz="0" w:space="0" w:color="auto"/>
            <w:right w:val="none" w:sz="0" w:space="0" w:color="auto"/>
          </w:divBdr>
          <w:divsChild>
            <w:div w:id="1703357208">
              <w:marLeft w:val="0"/>
              <w:marRight w:val="0"/>
              <w:marTop w:val="0"/>
              <w:marBottom w:val="0"/>
              <w:divBdr>
                <w:top w:val="none" w:sz="0" w:space="0" w:color="auto"/>
                <w:left w:val="none" w:sz="0" w:space="0" w:color="auto"/>
                <w:bottom w:val="none" w:sz="0" w:space="0" w:color="auto"/>
                <w:right w:val="none" w:sz="0" w:space="0" w:color="auto"/>
              </w:divBdr>
            </w:div>
          </w:divsChild>
        </w:div>
        <w:div w:id="326641827">
          <w:marLeft w:val="0"/>
          <w:marRight w:val="0"/>
          <w:marTop w:val="0"/>
          <w:marBottom w:val="0"/>
          <w:divBdr>
            <w:top w:val="none" w:sz="0" w:space="0" w:color="auto"/>
            <w:left w:val="none" w:sz="0" w:space="0" w:color="auto"/>
            <w:bottom w:val="none" w:sz="0" w:space="0" w:color="auto"/>
            <w:right w:val="none" w:sz="0" w:space="0" w:color="auto"/>
          </w:divBdr>
          <w:divsChild>
            <w:div w:id="452596385">
              <w:marLeft w:val="0"/>
              <w:marRight w:val="0"/>
              <w:marTop w:val="0"/>
              <w:marBottom w:val="0"/>
              <w:divBdr>
                <w:top w:val="none" w:sz="0" w:space="0" w:color="auto"/>
                <w:left w:val="none" w:sz="0" w:space="0" w:color="auto"/>
                <w:bottom w:val="none" w:sz="0" w:space="0" w:color="auto"/>
                <w:right w:val="none" w:sz="0" w:space="0" w:color="auto"/>
              </w:divBdr>
            </w:div>
            <w:div w:id="1213810304">
              <w:marLeft w:val="0"/>
              <w:marRight w:val="0"/>
              <w:marTop w:val="0"/>
              <w:marBottom w:val="0"/>
              <w:divBdr>
                <w:top w:val="none" w:sz="0" w:space="0" w:color="auto"/>
                <w:left w:val="none" w:sz="0" w:space="0" w:color="auto"/>
                <w:bottom w:val="none" w:sz="0" w:space="0" w:color="auto"/>
                <w:right w:val="none" w:sz="0" w:space="0" w:color="auto"/>
              </w:divBdr>
            </w:div>
            <w:div w:id="1627082087">
              <w:marLeft w:val="0"/>
              <w:marRight w:val="0"/>
              <w:marTop w:val="0"/>
              <w:marBottom w:val="300"/>
              <w:divBdr>
                <w:top w:val="none" w:sz="0" w:space="0" w:color="auto"/>
                <w:left w:val="none" w:sz="0" w:space="0" w:color="auto"/>
                <w:bottom w:val="none" w:sz="0" w:space="0" w:color="auto"/>
                <w:right w:val="none" w:sz="0" w:space="0" w:color="auto"/>
              </w:divBdr>
              <w:divsChild>
                <w:div w:id="75008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24019">
      <w:bodyDiv w:val="1"/>
      <w:marLeft w:val="0"/>
      <w:marRight w:val="0"/>
      <w:marTop w:val="0"/>
      <w:marBottom w:val="0"/>
      <w:divBdr>
        <w:top w:val="none" w:sz="0" w:space="0" w:color="auto"/>
        <w:left w:val="none" w:sz="0" w:space="0" w:color="auto"/>
        <w:bottom w:val="none" w:sz="0" w:space="0" w:color="auto"/>
        <w:right w:val="none" w:sz="0" w:space="0" w:color="auto"/>
      </w:divBdr>
      <w:divsChild>
        <w:div w:id="1705715634">
          <w:marLeft w:val="0"/>
          <w:marRight w:val="0"/>
          <w:marTop w:val="0"/>
          <w:marBottom w:val="0"/>
          <w:divBdr>
            <w:top w:val="none" w:sz="0" w:space="0" w:color="auto"/>
            <w:left w:val="none" w:sz="0" w:space="0" w:color="auto"/>
            <w:bottom w:val="none" w:sz="0" w:space="0" w:color="auto"/>
            <w:right w:val="none" w:sz="0" w:space="0" w:color="auto"/>
          </w:divBdr>
          <w:divsChild>
            <w:div w:id="1917325520">
              <w:marLeft w:val="0"/>
              <w:marRight w:val="0"/>
              <w:marTop w:val="0"/>
              <w:marBottom w:val="0"/>
              <w:divBdr>
                <w:top w:val="none" w:sz="0" w:space="0" w:color="auto"/>
                <w:left w:val="none" w:sz="0" w:space="0" w:color="auto"/>
                <w:bottom w:val="none" w:sz="0" w:space="0" w:color="auto"/>
                <w:right w:val="none" w:sz="0" w:space="0" w:color="auto"/>
              </w:divBdr>
            </w:div>
            <w:div w:id="278804924">
              <w:marLeft w:val="0"/>
              <w:marRight w:val="0"/>
              <w:marTop w:val="0"/>
              <w:marBottom w:val="300"/>
              <w:divBdr>
                <w:top w:val="none" w:sz="0" w:space="0" w:color="auto"/>
                <w:left w:val="none" w:sz="0" w:space="0" w:color="auto"/>
                <w:bottom w:val="none" w:sz="0" w:space="0" w:color="auto"/>
                <w:right w:val="none" w:sz="0" w:space="0" w:color="auto"/>
              </w:divBdr>
              <w:divsChild>
                <w:div w:id="403068007">
                  <w:marLeft w:val="0"/>
                  <w:marRight w:val="0"/>
                  <w:marTop w:val="0"/>
                  <w:marBottom w:val="0"/>
                  <w:divBdr>
                    <w:top w:val="none" w:sz="0" w:space="0" w:color="auto"/>
                    <w:left w:val="none" w:sz="0" w:space="0" w:color="auto"/>
                    <w:bottom w:val="none" w:sz="0" w:space="0" w:color="auto"/>
                    <w:right w:val="none" w:sz="0" w:space="0" w:color="auto"/>
                  </w:divBdr>
                </w:div>
              </w:divsChild>
            </w:div>
            <w:div w:id="143283942">
              <w:marLeft w:val="0"/>
              <w:marRight w:val="0"/>
              <w:marTop w:val="0"/>
              <w:marBottom w:val="0"/>
              <w:divBdr>
                <w:top w:val="none" w:sz="0" w:space="0" w:color="auto"/>
                <w:left w:val="none" w:sz="0" w:space="0" w:color="auto"/>
                <w:bottom w:val="none" w:sz="0" w:space="0" w:color="auto"/>
                <w:right w:val="none" w:sz="0" w:space="0" w:color="auto"/>
              </w:divBdr>
            </w:div>
            <w:div w:id="1904758977">
              <w:marLeft w:val="0"/>
              <w:marRight w:val="0"/>
              <w:marTop w:val="0"/>
              <w:marBottom w:val="300"/>
              <w:divBdr>
                <w:top w:val="none" w:sz="0" w:space="0" w:color="auto"/>
                <w:left w:val="none" w:sz="0" w:space="0" w:color="auto"/>
                <w:bottom w:val="none" w:sz="0" w:space="0" w:color="auto"/>
                <w:right w:val="none" w:sz="0" w:space="0" w:color="auto"/>
              </w:divBdr>
              <w:divsChild>
                <w:div w:id="1567646573">
                  <w:marLeft w:val="0"/>
                  <w:marRight w:val="0"/>
                  <w:marTop w:val="0"/>
                  <w:marBottom w:val="0"/>
                  <w:divBdr>
                    <w:top w:val="none" w:sz="0" w:space="0" w:color="auto"/>
                    <w:left w:val="none" w:sz="0" w:space="0" w:color="auto"/>
                    <w:bottom w:val="none" w:sz="0" w:space="0" w:color="auto"/>
                    <w:right w:val="none" w:sz="0" w:space="0" w:color="auto"/>
                  </w:divBdr>
                </w:div>
              </w:divsChild>
            </w:div>
            <w:div w:id="637683500">
              <w:marLeft w:val="0"/>
              <w:marRight w:val="0"/>
              <w:marTop w:val="0"/>
              <w:marBottom w:val="0"/>
              <w:divBdr>
                <w:top w:val="none" w:sz="0" w:space="0" w:color="auto"/>
                <w:left w:val="none" w:sz="0" w:space="0" w:color="auto"/>
                <w:bottom w:val="none" w:sz="0" w:space="0" w:color="auto"/>
                <w:right w:val="none" w:sz="0" w:space="0" w:color="auto"/>
              </w:divBdr>
            </w:div>
            <w:div w:id="397484444">
              <w:marLeft w:val="0"/>
              <w:marRight w:val="0"/>
              <w:marTop w:val="0"/>
              <w:marBottom w:val="300"/>
              <w:divBdr>
                <w:top w:val="none" w:sz="0" w:space="0" w:color="auto"/>
                <w:left w:val="none" w:sz="0" w:space="0" w:color="auto"/>
                <w:bottom w:val="none" w:sz="0" w:space="0" w:color="auto"/>
                <w:right w:val="none" w:sz="0" w:space="0" w:color="auto"/>
              </w:divBdr>
              <w:divsChild>
                <w:div w:id="3197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5939">
          <w:marLeft w:val="0"/>
          <w:marRight w:val="0"/>
          <w:marTop w:val="0"/>
          <w:marBottom w:val="0"/>
          <w:divBdr>
            <w:top w:val="none" w:sz="0" w:space="0" w:color="auto"/>
            <w:left w:val="none" w:sz="0" w:space="0" w:color="auto"/>
            <w:bottom w:val="none" w:sz="0" w:space="0" w:color="auto"/>
            <w:right w:val="none" w:sz="0" w:space="0" w:color="auto"/>
          </w:divBdr>
          <w:divsChild>
            <w:div w:id="1982492446">
              <w:marLeft w:val="0"/>
              <w:marRight w:val="0"/>
              <w:marTop w:val="0"/>
              <w:marBottom w:val="0"/>
              <w:divBdr>
                <w:top w:val="none" w:sz="0" w:space="0" w:color="auto"/>
                <w:left w:val="none" w:sz="0" w:space="0" w:color="auto"/>
                <w:bottom w:val="none" w:sz="0" w:space="0" w:color="auto"/>
                <w:right w:val="none" w:sz="0" w:space="0" w:color="auto"/>
              </w:divBdr>
            </w:div>
            <w:div w:id="1913390154">
              <w:marLeft w:val="0"/>
              <w:marRight w:val="0"/>
              <w:marTop w:val="0"/>
              <w:marBottom w:val="0"/>
              <w:divBdr>
                <w:top w:val="none" w:sz="0" w:space="0" w:color="auto"/>
                <w:left w:val="none" w:sz="0" w:space="0" w:color="auto"/>
                <w:bottom w:val="none" w:sz="0" w:space="0" w:color="auto"/>
                <w:right w:val="none" w:sz="0" w:space="0" w:color="auto"/>
              </w:divBdr>
            </w:div>
            <w:div w:id="471866197">
              <w:marLeft w:val="0"/>
              <w:marRight w:val="0"/>
              <w:marTop w:val="0"/>
              <w:marBottom w:val="300"/>
              <w:divBdr>
                <w:top w:val="none" w:sz="0" w:space="0" w:color="auto"/>
                <w:left w:val="none" w:sz="0" w:space="0" w:color="auto"/>
                <w:bottom w:val="none" w:sz="0" w:space="0" w:color="auto"/>
                <w:right w:val="none" w:sz="0" w:space="0" w:color="auto"/>
              </w:divBdr>
              <w:divsChild>
                <w:div w:id="57213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999">
      <w:bodyDiv w:val="1"/>
      <w:marLeft w:val="0"/>
      <w:marRight w:val="0"/>
      <w:marTop w:val="0"/>
      <w:marBottom w:val="0"/>
      <w:divBdr>
        <w:top w:val="none" w:sz="0" w:space="0" w:color="auto"/>
        <w:left w:val="none" w:sz="0" w:space="0" w:color="auto"/>
        <w:bottom w:val="none" w:sz="0" w:space="0" w:color="auto"/>
        <w:right w:val="none" w:sz="0" w:space="0" w:color="auto"/>
      </w:divBdr>
      <w:divsChild>
        <w:div w:id="1836603150">
          <w:marLeft w:val="0"/>
          <w:marRight w:val="0"/>
          <w:marTop w:val="0"/>
          <w:marBottom w:val="0"/>
          <w:divBdr>
            <w:top w:val="none" w:sz="0" w:space="0" w:color="auto"/>
            <w:left w:val="none" w:sz="0" w:space="0" w:color="auto"/>
            <w:bottom w:val="none" w:sz="0" w:space="0" w:color="auto"/>
            <w:right w:val="none" w:sz="0" w:space="0" w:color="auto"/>
          </w:divBdr>
          <w:divsChild>
            <w:div w:id="1090274328">
              <w:marLeft w:val="0"/>
              <w:marRight w:val="0"/>
              <w:marTop w:val="0"/>
              <w:marBottom w:val="0"/>
              <w:divBdr>
                <w:top w:val="none" w:sz="0" w:space="0" w:color="auto"/>
                <w:left w:val="none" w:sz="0" w:space="0" w:color="auto"/>
                <w:bottom w:val="none" w:sz="0" w:space="0" w:color="auto"/>
                <w:right w:val="none" w:sz="0" w:space="0" w:color="auto"/>
              </w:divBdr>
              <w:divsChild>
                <w:div w:id="6160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7546">
          <w:marLeft w:val="0"/>
          <w:marRight w:val="0"/>
          <w:marTop w:val="0"/>
          <w:marBottom w:val="0"/>
          <w:divBdr>
            <w:top w:val="single" w:sz="6" w:space="0" w:color="EFEFED"/>
            <w:left w:val="none" w:sz="0" w:space="0" w:color="auto"/>
            <w:bottom w:val="none" w:sz="0" w:space="0" w:color="auto"/>
            <w:right w:val="none" w:sz="0" w:space="0" w:color="auto"/>
          </w:divBdr>
          <w:divsChild>
            <w:div w:id="1758748424">
              <w:marLeft w:val="0"/>
              <w:marRight w:val="0"/>
              <w:marTop w:val="0"/>
              <w:marBottom w:val="0"/>
              <w:divBdr>
                <w:top w:val="none" w:sz="0" w:space="0" w:color="auto"/>
                <w:left w:val="none" w:sz="0" w:space="0" w:color="auto"/>
                <w:bottom w:val="none" w:sz="0" w:space="0" w:color="auto"/>
                <w:right w:val="none" w:sz="0" w:space="0" w:color="auto"/>
              </w:divBdr>
              <w:divsChild>
                <w:div w:id="1158839124">
                  <w:marLeft w:val="0"/>
                  <w:marRight w:val="0"/>
                  <w:marTop w:val="0"/>
                  <w:marBottom w:val="0"/>
                  <w:divBdr>
                    <w:top w:val="none" w:sz="0" w:space="0" w:color="auto"/>
                    <w:left w:val="none" w:sz="0" w:space="0" w:color="auto"/>
                    <w:bottom w:val="none" w:sz="0" w:space="0" w:color="auto"/>
                    <w:right w:val="none" w:sz="0" w:space="0" w:color="auto"/>
                  </w:divBdr>
                </w:div>
                <w:div w:id="90317494">
                  <w:marLeft w:val="0"/>
                  <w:marRight w:val="0"/>
                  <w:marTop w:val="0"/>
                  <w:marBottom w:val="0"/>
                  <w:divBdr>
                    <w:top w:val="none" w:sz="0" w:space="0" w:color="auto"/>
                    <w:left w:val="none" w:sz="0" w:space="0" w:color="auto"/>
                    <w:bottom w:val="none" w:sz="0" w:space="0" w:color="auto"/>
                    <w:right w:val="none" w:sz="0" w:space="0" w:color="auto"/>
                  </w:divBdr>
                </w:div>
                <w:div w:id="53558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4504">
          <w:marLeft w:val="0"/>
          <w:marRight w:val="0"/>
          <w:marTop w:val="0"/>
          <w:marBottom w:val="0"/>
          <w:divBdr>
            <w:top w:val="single" w:sz="6" w:space="0" w:color="EFEFED"/>
            <w:left w:val="none" w:sz="0" w:space="0" w:color="auto"/>
            <w:bottom w:val="none" w:sz="0" w:space="0" w:color="auto"/>
            <w:right w:val="none" w:sz="0" w:space="0" w:color="auto"/>
          </w:divBdr>
          <w:divsChild>
            <w:div w:id="626353799">
              <w:marLeft w:val="0"/>
              <w:marRight w:val="0"/>
              <w:marTop w:val="0"/>
              <w:marBottom w:val="0"/>
              <w:divBdr>
                <w:top w:val="none" w:sz="0" w:space="0" w:color="auto"/>
                <w:left w:val="none" w:sz="0" w:space="0" w:color="auto"/>
                <w:bottom w:val="none" w:sz="0" w:space="0" w:color="auto"/>
                <w:right w:val="none" w:sz="0" w:space="0" w:color="auto"/>
              </w:divBdr>
              <w:divsChild>
                <w:div w:id="755714868">
                  <w:marLeft w:val="0"/>
                  <w:marRight w:val="0"/>
                  <w:marTop w:val="0"/>
                  <w:marBottom w:val="0"/>
                  <w:divBdr>
                    <w:top w:val="none" w:sz="0" w:space="0" w:color="auto"/>
                    <w:left w:val="none" w:sz="0" w:space="0" w:color="auto"/>
                    <w:bottom w:val="none" w:sz="0" w:space="0" w:color="auto"/>
                    <w:right w:val="none" w:sz="0" w:space="0" w:color="auto"/>
                  </w:divBdr>
                </w:div>
                <w:div w:id="930162155">
                  <w:marLeft w:val="0"/>
                  <w:marRight w:val="0"/>
                  <w:marTop w:val="0"/>
                  <w:marBottom w:val="0"/>
                  <w:divBdr>
                    <w:top w:val="none" w:sz="0" w:space="0" w:color="auto"/>
                    <w:left w:val="none" w:sz="0" w:space="0" w:color="auto"/>
                    <w:bottom w:val="none" w:sz="0" w:space="0" w:color="auto"/>
                    <w:right w:val="none" w:sz="0" w:space="0" w:color="auto"/>
                  </w:divBdr>
                </w:div>
                <w:div w:id="77564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421215">
      <w:bodyDiv w:val="1"/>
      <w:marLeft w:val="0"/>
      <w:marRight w:val="0"/>
      <w:marTop w:val="0"/>
      <w:marBottom w:val="0"/>
      <w:divBdr>
        <w:top w:val="none" w:sz="0" w:space="0" w:color="auto"/>
        <w:left w:val="none" w:sz="0" w:space="0" w:color="auto"/>
        <w:bottom w:val="none" w:sz="0" w:space="0" w:color="auto"/>
        <w:right w:val="none" w:sz="0" w:space="0" w:color="auto"/>
      </w:divBdr>
    </w:div>
    <w:div w:id="2116711550">
      <w:bodyDiv w:val="1"/>
      <w:marLeft w:val="0"/>
      <w:marRight w:val="0"/>
      <w:marTop w:val="0"/>
      <w:marBottom w:val="0"/>
      <w:divBdr>
        <w:top w:val="none" w:sz="0" w:space="0" w:color="auto"/>
        <w:left w:val="none" w:sz="0" w:space="0" w:color="auto"/>
        <w:bottom w:val="none" w:sz="0" w:space="0" w:color="auto"/>
        <w:right w:val="none" w:sz="0" w:space="0" w:color="auto"/>
      </w:divBdr>
      <w:divsChild>
        <w:div w:id="2056420327">
          <w:marLeft w:val="0"/>
          <w:marRight w:val="0"/>
          <w:marTop w:val="0"/>
          <w:marBottom w:val="0"/>
          <w:divBdr>
            <w:top w:val="single" w:sz="6" w:space="0" w:color="EFEFED"/>
            <w:left w:val="none" w:sz="0" w:space="0" w:color="auto"/>
            <w:bottom w:val="none" w:sz="0" w:space="0" w:color="auto"/>
            <w:right w:val="none" w:sz="0" w:space="0" w:color="auto"/>
          </w:divBdr>
          <w:divsChild>
            <w:div w:id="1731492669">
              <w:marLeft w:val="0"/>
              <w:marRight w:val="0"/>
              <w:marTop w:val="0"/>
              <w:marBottom w:val="0"/>
              <w:divBdr>
                <w:top w:val="none" w:sz="0" w:space="0" w:color="auto"/>
                <w:left w:val="none" w:sz="0" w:space="0" w:color="auto"/>
                <w:bottom w:val="none" w:sz="0" w:space="0" w:color="auto"/>
                <w:right w:val="none" w:sz="0" w:space="0" w:color="auto"/>
              </w:divBdr>
              <w:divsChild>
                <w:div w:id="1605991887">
                  <w:marLeft w:val="0"/>
                  <w:marRight w:val="0"/>
                  <w:marTop w:val="0"/>
                  <w:marBottom w:val="0"/>
                  <w:divBdr>
                    <w:top w:val="none" w:sz="0" w:space="0" w:color="auto"/>
                    <w:left w:val="none" w:sz="0" w:space="0" w:color="auto"/>
                    <w:bottom w:val="none" w:sz="0" w:space="0" w:color="auto"/>
                    <w:right w:val="none" w:sz="0" w:space="0" w:color="auto"/>
                  </w:divBdr>
                  <w:divsChild>
                    <w:div w:id="711922710">
                      <w:marLeft w:val="0"/>
                      <w:marRight w:val="0"/>
                      <w:marTop w:val="0"/>
                      <w:marBottom w:val="0"/>
                      <w:divBdr>
                        <w:top w:val="none" w:sz="0" w:space="0" w:color="auto"/>
                        <w:left w:val="none" w:sz="0" w:space="0" w:color="auto"/>
                        <w:bottom w:val="none" w:sz="0" w:space="0" w:color="auto"/>
                        <w:right w:val="none" w:sz="0" w:space="0" w:color="auto"/>
                      </w:divBdr>
                    </w:div>
                    <w:div w:id="1321730703">
                      <w:marLeft w:val="0"/>
                      <w:marRight w:val="0"/>
                      <w:marTop w:val="0"/>
                      <w:marBottom w:val="300"/>
                      <w:divBdr>
                        <w:top w:val="none" w:sz="0" w:space="0" w:color="auto"/>
                        <w:left w:val="none" w:sz="0" w:space="0" w:color="auto"/>
                        <w:bottom w:val="none" w:sz="0" w:space="0" w:color="auto"/>
                        <w:right w:val="none" w:sz="0" w:space="0" w:color="auto"/>
                      </w:divBdr>
                      <w:divsChild>
                        <w:div w:id="548886152">
                          <w:marLeft w:val="0"/>
                          <w:marRight w:val="0"/>
                          <w:marTop w:val="0"/>
                          <w:marBottom w:val="0"/>
                          <w:divBdr>
                            <w:top w:val="none" w:sz="0" w:space="0" w:color="auto"/>
                            <w:left w:val="none" w:sz="0" w:space="0" w:color="auto"/>
                            <w:bottom w:val="none" w:sz="0" w:space="0" w:color="auto"/>
                            <w:right w:val="none" w:sz="0" w:space="0" w:color="auto"/>
                          </w:divBdr>
                        </w:div>
                      </w:divsChild>
                    </w:div>
                    <w:div w:id="732238082">
                      <w:marLeft w:val="0"/>
                      <w:marRight w:val="0"/>
                      <w:marTop w:val="0"/>
                      <w:marBottom w:val="0"/>
                      <w:divBdr>
                        <w:top w:val="none" w:sz="0" w:space="0" w:color="auto"/>
                        <w:left w:val="none" w:sz="0" w:space="0" w:color="auto"/>
                        <w:bottom w:val="none" w:sz="0" w:space="0" w:color="auto"/>
                        <w:right w:val="none" w:sz="0" w:space="0" w:color="auto"/>
                      </w:divBdr>
                    </w:div>
                    <w:div w:id="370110113">
                      <w:marLeft w:val="0"/>
                      <w:marRight w:val="0"/>
                      <w:marTop w:val="0"/>
                      <w:marBottom w:val="0"/>
                      <w:divBdr>
                        <w:top w:val="none" w:sz="0" w:space="0" w:color="auto"/>
                        <w:left w:val="none" w:sz="0" w:space="0" w:color="auto"/>
                        <w:bottom w:val="none" w:sz="0" w:space="0" w:color="auto"/>
                        <w:right w:val="none" w:sz="0" w:space="0" w:color="auto"/>
                      </w:divBdr>
                    </w:div>
                    <w:div w:id="280694487">
                      <w:marLeft w:val="0"/>
                      <w:marRight w:val="0"/>
                      <w:marTop w:val="0"/>
                      <w:marBottom w:val="300"/>
                      <w:divBdr>
                        <w:top w:val="none" w:sz="0" w:space="0" w:color="auto"/>
                        <w:left w:val="none" w:sz="0" w:space="0" w:color="auto"/>
                        <w:bottom w:val="none" w:sz="0" w:space="0" w:color="auto"/>
                        <w:right w:val="none" w:sz="0" w:space="0" w:color="auto"/>
                      </w:divBdr>
                      <w:divsChild>
                        <w:div w:id="74476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659">
                  <w:marLeft w:val="0"/>
                  <w:marRight w:val="0"/>
                  <w:marTop w:val="0"/>
                  <w:marBottom w:val="0"/>
                  <w:divBdr>
                    <w:top w:val="none" w:sz="0" w:space="0" w:color="auto"/>
                    <w:left w:val="none" w:sz="0" w:space="0" w:color="auto"/>
                    <w:bottom w:val="none" w:sz="0" w:space="0" w:color="auto"/>
                    <w:right w:val="none" w:sz="0" w:space="0" w:color="auto"/>
                  </w:divBdr>
                  <w:divsChild>
                    <w:div w:id="497616064">
                      <w:marLeft w:val="0"/>
                      <w:marRight w:val="0"/>
                      <w:marTop w:val="0"/>
                      <w:marBottom w:val="0"/>
                      <w:divBdr>
                        <w:top w:val="none" w:sz="0" w:space="0" w:color="auto"/>
                        <w:left w:val="none" w:sz="0" w:space="0" w:color="auto"/>
                        <w:bottom w:val="none" w:sz="0" w:space="0" w:color="auto"/>
                        <w:right w:val="none" w:sz="0" w:space="0" w:color="auto"/>
                      </w:divBdr>
                    </w:div>
                    <w:div w:id="1303195309">
                      <w:marLeft w:val="0"/>
                      <w:marRight w:val="0"/>
                      <w:marTop w:val="0"/>
                      <w:marBottom w:val="0"/>
                      <w:divBdr>
                        <w:top w:val="none" w:sz="0" w:space="0" w:color="auto"/>
                        <w:left w:val="none" w:sz="0" w:space="0" w:color="auto"/>
                        <w:bottom w:val="none" w:sz="0" w:space="0" w:color="auto"/>
                        <w:right w:val="none" w:sz="0" w:space="0" w:color="auto"/>
                      </w:divBdr>
                    </w:div>
                    <w:div w:id="484857228">
                      <w:marLeft w:val="0"/>
                      <w:marRight w:val="0"/>
                      <w:marTop w:val="0"/>
                      <w:marBottom w:val="300"/>
                      <w:divBdr>
                        <w:top w:val="none" w:sz="0" w:space="0" w:color="auto"/>
                        <w:left w:val="none" w:sz="0" w:space="0" w:color="auto"/>
                        <w:bottom w:val="none" w:sz="0" w:space="0" w:color="auto"/>
                        <w:right w:val="none" w:sz="0" w:space="0" w:color="auto"/>
                      </w:divBdr>
                      <w:divsChild>
                        <w:div w:id="6483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97604">
                  <w:marLeft w:val="0"/>
                  <w:marRight w:val="0"/>
                  <w:marTop w:val="0"/>
                  <w:marBottom w:val="0"/>
                  <w:divBdr>
                    <w:top w:val="none" w:sz="0" w:space="0" w:color="auto"/>
                    <w:left w:val="none" w:sz="0" w:space="0" w:color="auto"/>
                    <w:bottom w:val="none" w:sz="0" w:space="0" w:color="auto"/>
                    <w:right w:val="none" w:sz="0" w:space="0" w:color="auto"/>
                  </w:divBdr>
                  <w:divsChild>
                    <w:div w:id="1851990267">
                      <w:marLeft w:val="0"/>
                      <w:marRight w:val="0"/>
                      <w:marTop w:val="0"/>
                      <w:marBottom w:val="0"/>
                      <w:divBdr>
                        <w:top w:val="none" w:sz="0" w:space="0" w:color="auto"/>
                        <w:left w:val="none" w:sz="0" w:space="0" w:color="auto"/>
                        <w:bottom w:val="none" w:sz="0" w:space="0" w:color="auto"/>
                        <w:right w:val="none" w:sz="0" w:space="0" w:color="auto"/>
                      </w:divBdr>
                    </w:div>
                    <w:div w:id="12144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23029">
          <w:marLeft w:val="0"/>
          <w:marRight w:val="0"/>
          <w:marTop w:val="0"/>
          <w:marBottom w:val="0"/>
          <w:divBdr>
            <w:top w:val="single" w:sz="6" w:space="0" w:color="EFEFED"/>
            <w:left w:val="none" w:sz="0" w:space="0" w:color="auto"/>
            <w:bottom w:val="none" w:sz="0" w:space="0" w:color="auto"/>
            <w:right w:val="none" w:sz="0" w:space="0" w:color="auto"/>
          </w:divBdr>
          <w:divsChild>
            <w:div w:id="460074880">
              <w:marLeft w:val="0"/>
              <w:marRight w:val="0"/>
              <w:marTop w:val="0"/>
              <w:marBottom w:val="0"/>
              <w:divBdr>
                <w:top w:val="none" w:sz="0" w:space="0" w:color="auto"/>
                <w:left w:val="none" w:sz="0" w:space="0" w:color="auto"/>
                <w:bottom w:val="none" w:sz="0" w:space="0" w:color="auto"/>
                <w:right w:val="none" w:sz="0" w:space="0" w:color="auto"/>
              </w:divBdr>
              <w:divsChild>
                <w:div w:id="2133278006">
                  <w:marLeft w:val="0"/>
                  <w:marRight w:val="0"/>
                  <w:marTop w:val="0"/>
                  <w:marBottom w:val="0"/>
                  <w:divBdr>
                    <w:top w:val="none" w:sz="0" w:space="0" w:color="auto"/>
                    <w:left w:val="none" w:sz="0" w:space="0" w:color="auto"/>
                    <w:bottom w:val="none" w:sz="0" w:space="0" w:color="auto"/>
                    <w:right w:val="none" w:sz="0" w:space="0" w:color="auto"/>
                  </w:divBdr>
                  <w:divsChild>
                    <w:div w:id="1987200914">
                      <w:marLeft w:val="0"/>
                      <w:marRight w:val="0"/>
                      <w:marTop w:val="0"/>
                      <w:marBottom w:val="0"/>
                      <w:divBdr>
                        <w:top w:val="none" w:sz="0" w:space="0" w:color="auto"/>
                        <w:left w:val="none" w:sz="0" w:space="0" w:color="auto"/>
                        <w:bottom w:val="none" w:sz="0" w:space="0" w:color="auto"/>
                        <w:right w:val="none" w:sz="0" w:space="0" w:color="auto"/>
                      </w:divBdr>
                    </w:div>
                    <w:div w:id="212231338">
                      <w:marLeft w:val="0"/>
                      <w:marRight w:val="0"/>
                      <w:marTop w:val="0"/>
                      <w:marBottom w:val="300"/>
                      <w:divBdr>
                        <w:top w:val="none" w:sz="0" w:space="0" w:color="auto"/>
                        <w:left w:val="none" w:sz="0" w:space="0" w:color="auto"/>
                        <w:bottom w:val="none" w:sz="0" w:space="0" w:color="auto"/>
                        <w:right w:val="none" w:sz="0" w:space="0" w:color="auto"/>
                      </w:divBdr>
                      <w:divsChild>
                        <w:div w:id="119604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91422">
                  <w:marLeft w:val="0"/>
                  <w:marRight w:val="0"/>
                  <w:marTop w:val="0"/>
                  <w:marBottom w:val="0"/>
                  <w:divBdr>
                    <w:top w:val="none" w:sz="0" w:space="0" w:color="auto"/>
                    <w:left w:val="none" w:sz="0" w:space="0" w:color="auto"/>
                    <w:bottom w:val="none" w:sz="0" w:space="0" w:color="auto"/>
                    <w:right w:val="none" w:sz="0" w:space="0" w:color="auto"/>
                  </w:divBdr>
                  <w:divsChild>
                    <w:div w:id="1644309182">
                      <w:marLeft w:val="0"/>
                      <w:marRight w:val="0"/>
                      <w:marTop w:val="0"/>
                      <w:marBottom w:val="0"/>
                      <w:divBdr>
                        <w:top w:val="none" w:sz="0" w:space="0" w:color="auto"/>
                        <w:left w:val="none" w:sz="0" w:space="0" w:color="auto"/>
                        <w:bottom w:val="none" w:sz="0" w:space="0" w:color="auto"/>
                        <w:right w:val="none" w:sz="0" w:space="0" w:color="auto"/>
                      </w:divBdr>
                    </w:div>
                    <w:div w:id="265618484">
                      <w:marLeft w:val="0"/>
                      <w:marRight w:val="0"/>
                      <w:marTop w:val="0"/>
                      <w:marBottom w:val="300"/>
                      <w:divBdr>
                        <w:top w:val="none" w:sz="0" w:space="0" w:color="auto"/>
                        <w:left w:val="none" w:sz="0" w:space="0" w:color="auto"/>
                        <w:bottom w:val="none" w:sz="0" w:space="0" w:color="auto"/>
                        <w:right w:val="none" w:sz="0" w:space="0" w:color="auto"/>
                      </w:divBdr>
                      <w:divsChild>
                        <w:div w:id="14308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926">
                  <w:marLeft w:val="0"/>
                  <w:marRight w:val="0"/>
                  <w:marTop w:val="0"/>
                  <w:marBottom w:val="0"/>
                  <w:divBdr>
                    <w:top w:val="none" w:sz="0" w:space="0" w:color="auto"/>
                    <w:left w:val="none" w:sz="0" w:space="0" w:color="auto"/>
                    <w:bottom w:val="none" w:sz="0" w:space="0" w:color="auto"/>
                    <w:right w:val="none" w:sz="0" w:space="0" w:color="auto"/>
                  </w:divBdr>
                  <w:divsChild>
                    <w:div w:id="239826896">
                      <w:marLeft w:val="0"/>
                      <w:marRight w:val="0"/>
                      <w:marTop w:val="0"/>
                      <w:marBottom w:val="0"/>
                      <w:divBdr>
                        <w:top w:val="none" w:sz="0" w:space="0" w:color="auto"/>
                        <w:left w:val="none" w:sz="0" w:space="0" w:color="auto"/>
                        <w:bottom w:val="none" w:sz="0" w:space="0" w:color="auto"/>
                        <w:right w:val="none" w:sz="0" w:space="0" w:color="auto"/>
                      </w:divBdr>
                    </w:div>
                    <w:div w:id="1623339911">
                      <w:marLeft w:val="0"/>
                      <w:marRight w:val="0"/>
                      <w:marTop w:val="0"/>
                      <w:marBottom w:val="300"/>
                      <w:divBdr>
                        <w:top w:val="none" w:sz="0" w:space="0" w:color="auto"/>
                        <w:left w:val="none" w:sz="0" w:space="0" w:color="auto"/>
                        <w:bottom w:val="none" w:sz="0" w:space="0" w:color="auto"/>
                        <w:right w:val="none" w:sz="0" w:space="0" w:color="auto"/>
                      </w:divBdr>
                      <w:divsChild>
                        <w:div w:id="805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0809">
                  <w:marLeft w:val="0"/>
                  <w:marRight w:val="0"/>
                  <w:marTop w:val="0"/>
                  <w:marBottom w:val="0"/>
                  <w:divBdr>
                    <w:top w:val="none" w:sz="0" w:space="0" w:color="auto"/>
                    <w:left w:val="none" w:sz="0" w:space="0" w:color="auto"/>
                    <w:bottom w:val="none" w:sz="0" w:space="0" w:color="auto"/>
                    <w:right w:val="none" w:sz="0" w:space="0" w:color="auto"/>
                  </w:divBdr>
                  <w:divsChild>
                    <w:div w:id="1003315011">
                      <w:marLeft w:val="0"/>
                      <w:marRight w:val="0"/>
                      <w:marTop w:val="0"/>
                      <w:marBottom w:val="0"/>
                      <w:divBdr>
                        <w:top w:val="none" w:sz="0" w:space="0" w:color="auto"/>
                        <w:left w:val="none" w:sz="0" w:space="0" w:color="auto"/>
                        <w:bottom w:val="none" w:sz="0" w:space="0" w:color="auto"/>
                        <w:right w:val="none" w:sz="0" w:space="0" w:color="auto"/>
                      </w:divBdr>
                    </w:div>
                  </w:divsChild>
                </w:div>
                <w:div w:id="1162115555">
                  <w:marLeft w:val="0"/>
                  <w:marRight w:val="0"/>
                  <w:marTop w:val="0"/>
                  <w:marBottom w:val="0"/>
                  <w:divBdr>
                    <w:top w:val="none" w:sz="0" w:space="0" w:color="auto"/>
                    <w:left w:val="none" w:sz="0" w:space="0" w:color="auto"/>
                    <w:bottom w:val="none" w:sz="0" w:space="0" w:color="auto"/>
                    <w:right w:val="none" w:sz="0" w:space="0" w:color="auto"/>
                  </w:divBdr>
                  <w:divsChild>
                    <w:div w:id="367875198">
                      <w:marLeft w:val="0"/>
                      <w:marRight w:val="0"/>
                      <w:marTop w:val="0"/>
                      <w:marBottom w:val="0"/>
                      <w:divBdr>
                        <w:top w:val="none" w:sz="0" w:space="0" w:color="auto"/>
                        <w:left w:val="none" w:sz="0" w:space="0" w:color="auto"/>
                        <w:bottom w:val="none" w:sz="0" w:space="0" w:color="auto"/>
                        <w:right w:val="none" w:sz="0" w:space="0" w:color="auto"/>
                      </w:divBdr>
                    </w:div>
                    <w:div w:id="7579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www.vogella.com/tutorials/Git/article.html" TargetMode="External"/><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hyperlink" Target="http://www.vogella.com/tutorials/Git/article.html" TargetMode="External"/><Relationship Id="rId324" Type="http://schemas.openxmlformats.org/officeDocument/2006/relationships/hyperlink" Target="http://www.vogella.com/tutorials/Git/article.html" TargetMode="External"/><Relationship Id="rId366" Type="http://schemas.openxmlformats.org/officeDocument/2006/relationships/image" Target="media/image138.png"/><Relationship Id="rId170" Type="http://schemas.openxmlformats.org/officeDocument/2006/relationships/hyperlink" Target="http://www.vogella.com/tutorials/Git/article.html" TargetMode="External"/><Relationship Id="rId226" Type="http://schemas.openxmlformats.org/officeDocument/2006/relationships/hyperlink" Target="http://www.vogella.com/tutorials/Git/article.html" TargetMode="External"/><Relationship Id="rId268" Type="http://schemas.openxmlformats.org/officeDocument/2006/relationships/hyperlink" Target="http://www.vogella.com/tutorials/Git/article.html" TargetMode="External"/><Relationship Id="rId32" Type="http://schemas.openxmlformats.org/officeDocument/2006/relationships/image" Target="media/image28.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hyperlink" Target="http://www.vogella.com/tutorials/Git/article.html" TargetMode="External"/><Relationship Id="rId377" Type="http://schemas.openxmlformats.org/officeDocument/2006/relationships/hyperlink" Target="http://www.vogella.com/tutorials/Git/article.html" TargetMode="External"/><Relationship Id="rId5" Type="http://schemas.openxmlformats.org/officeDocument/2006/relationships/image" Target="media/image1.png"/><Relationship Id="rId181" Type="http://schemas.openxmlformats.org/officeDocument/2006/relationships/hyperlink" Target="https://git-for-windows.github.io/" TargetMode="External"/><Relationship Id="rId237" Type="http://schemas.openxmlformats.org/officeDocument/2006/relationships/hyperlink" Target="http://www.vogella.com/tutorials/Git/article.html" TargetMode="External"/><Relationship Id="rId402" Type="http://schemas.openxmlformats.org/officeDocument/2006/relationships/hyperlink" Target="http://www.vogella.com/tutorials/Git/article.html" TargetMode="External"/><Relationship Id="rId279" Type="http://schemas.openxmlformats.org/officeDocument/2006/relationships/hyperlink" Target="http://www.vogella.com/tutorials/Git/article.html" TargetMode="External"/><Relationship Id="rId43" Type="http://schemas.openxmlformats.org/officeDocument/2006/relationships/image" Target="media/image38.png"/><Relationship Id="rId139" Type="http://schemas.openxmlformats.org/officeDocument/2006/relationships/hyperlink" Target="http://www.ranjeetvimal.com/how-to-undo-last-commit-git-github/" TargetMode="External"/><Relationship Id="rId290" Type="http://schemas.openxmlformats.org/officeDocument/2006/relationships/hyperlink" Target="http://www.vogella.com/tutorials/Git/article.html" TargetMode="External"/><Relationship Id="rId304" Type="http://schemas.openxmlformats.org/officeDocument/2006/relationships/hyperlink" Target="http://www.vogella.com/tutorials/Git/article.html" TargetMode="External"/><Relationship Id="rId346" Type="http://schemas.openxmlformats.org/officeDocument/2006/relationships/hyperlink" Target="http://www.vogella.com/tutorials/Git/article.html" TargetMode="External"/><Relationship Id="rId388" Type="http://schemas.openxmlformats.org/officeDocument/2006/relationships/hyperlink" Target="http://www.vogella.com/tutorials/Git/article.html" TargetMode="External"/><Relationship Id="rId85" Type="http://schemas.openxmlformats.org/officeDocument/2006/relationships/image" Target="media/image78.png"/><Relationship Id="rId150" Type="http://schemas.openxmlformats.org/officeDocument/2006/relationships/hyperlink" Target="http://www.vogella.com/tutorials/Git/article.html" TargetMode="External"/><Relationship Id="rId171" Type="http://schemas.openxmlformats.org/officeDocument/2006/relationships/hyperlink" Target="http://www.vogella.com/tutorials/Git/article.html" TargetMode="External"/><Relationship Id="rId192" Type="http://schemas.openxmlformats.org/officeDocument/2006/relationships/hyperlink" Target="http://www.vogella.com/tutorials/Git/article.html" TargetMode="External"/><Relationship Id="rId206" Type="http://schemas.openxmlformats.org/officeDocument/2006/relationships/hyperlink" Target="http://www.vogella.com/tutorials/Git/article.html" TargetMode="External"/><Relationship Id="rId227" Type="http://schemas.openxmlformats.org/officeDocument/2006/relationships/hyperlink" Target="http://www.vogella.com/tutorials/Git/article.html" TargetMode="External"/><Relationship Id="rId413" Type="http://schemas.openxmlformats.org/officeDocument/2006/relationships/hyperlink" Target="http://www.vogella.com/tutorials/Git/article.html" TargetMode="External"/><Relationship Id="rId248" Type="http://schemas.openxmlformats.org/officeDocument/2006/relationships/hyperlink" Target="http://www.vogella.com/tutorials/Git/article.html" TargetMode="External"/><Relationship Id="rId269" Type="http://schemas.openxmlformats.org/officeDocument/2006/relationships/hyperlink" Target="http://www.vogella.com/tutorials/Git/article.html"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1.png"/><Relationship Id="rId129" Type="http://schemas.openxmlformats.org/officeDocument/2006/relationships/image" Target="media/image121.png"/><Relationship Id="rId280" Type="http://schemas.openxmlformats.org/officeDocument/2006/relationships/hyperlink" Target="http://www.vogella.com/tutorials/Git/article.html" TargetMode="External"/><Relationship Id="rId315" Type="http://schemas.openxmlformats.org/officeDocument/2006/relationships/hyperlink" Target="http://www.vogella.com/tutorials/Git/article.html" TargetMode="External"/><Relationship Id="rId336" Type="http://schemas.openxmlformats.org/officeDocument/2006/relationships/hyperlink" Target="http://www.vogella.com/tutorials/Git/article.html" TargetMode="External"/><Relationship Id="rId357" Type="http://schemas.openxmlformats.org/officeDocument/2006/relationships/hyperlink" Target="http://www.vogella.com/tutorials/Git/article.html" TargetMode="External"/><Relationship Id="rId54" Type="http://schemas.openxmlformats.org/officeDocument/2006/relationships/hyperlink" Target="https://www.kernel.org/pub/software/scm/git/" TargetMode="External"/><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www.vogella.com/tutorials/Git/article.html" TargetMode="External"/><Relationship Id="rId161" Type="http://schemas.openxmlformats.org/officeDocument/2006/relationships/image" Target="media/image132.png"/><Relationship Id="rId182" Type="http://schemas.openxmlformats.org/officeDocument/2006/relationships/hyperlink" Target="http://www.vogella.com/tutorials/Git/article.html" TargetMode="External"/><Relationship Id="rId217" Type="http://schemas.openxmlformats.org/officeDocument/2006/relationships/hyperlink" Target="http://www.vogella.com/tutorials/Git/article.html" TargetMode="External"/><Relationship Id="rId378" Type="http://schemas.openxmlformats.org/officeDocument/2006/relationships/hyperlink" Target="http://www.vogella.com/tutorials/Git/article.html" TargetMode="External"/><Relationship Id="rId399" Type="http://schemas.openxmlformats.org/officeDocument/2006/relationships/hyperlink" Target="http://www.vogella.com/tutorials/Git/article.html" TargetMode="External"/><Relationship Id="rId403" Type="http://schemas.openxmlformats.org/officeDocument/2006/relationships/hyperlink" Target="http://www.vogella.com/tutorials/Git/article.html" TargetMode="External"/><Relationship Id="rId6" Type="http://schemas.openxmlformats.org/officeDocument/2006/relationships/image" Target="media/image2.png"/><Relationship Id="rId238" Type="http://schemas.openxmlformats.org/officeDocument/2006/relationships/hyperlink" Target="http://www.vogella.com/tutorials/Git/article.html" TargetMode="External"/><Relationship Id="rId259" Type="http://schemas.openxmlformats.org/officeDocument/2006/relationships/hyperlink" Target="http://www.vogella.com/tutorials/Git/article.html" TargetMode="External"/><Relationship Id="rId424" Type="http://schemas.openxmlformats.org/officeDocument/2006/relationships/hyperlink" Target="http://www.vogella.com/tutorials/Git/article.html" TargetMode="External"/><Relationship Id="rId23" Type="http://schemas.openxmlformats.org/officeDocument/2006/relationships/image" Target="media/image19.png"/><Relationship Id="rId119" Type="http://schemas.openxmlformats.org/officeDocument/2006/relationships/image" Target="media/image111.png"/><Relationship Id="rId270" Type="http://schemas.openxmlformats.org/officeDocument/2006/relationships/hyperlink" Target="http://www.vogella.com/tutorials/Git/article.html" TargetMode="External"/><Relationship Id="rId291" Type="http://schemas.openxmlformats.org/officeDocument/2006/relationships/hyperlink" Target="http://www.vogella.com/tutorials/Git/article.html" TargetMode="External"/><Relationship Id="rId305" Type="http://schemas.openxmlformats.org/officeDocument/2006/relationships/hyperlink" Target="http://www.vogella.com/tutorials/Git/article.html" TargetMode="External"/><Relationship Id="rId326" Type="http://schemas.openxmlformats.org/officeDocument/2006/relationships/image" Target="media/image136.png"/><Relationship Id="rId347" Type="http://schemas.openxmlformats.org/officeDocument/2006/relationships/hyperlink" Target="http://www.vogella.com/tutorials/Git/article.html" TargetMode="External"/><Relationship Id="rId44" Type="http://schemas.openxmlformats.org/officeDocument/2006/relationships/image" Target="media/image39.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hyperlink" Target="http://www.vogella.com/tutorials/Git/article.html" TargetMode="External"/><Relationship Id="rId368" Type="http://schemas.openxmlformats.org/officeDocument/2006/relationships/image" Target="media/image139.png"/><Relationship Id="rId389" Type="http://schemas.openxmlformats.org/officeDocument/2006/relationships/hyperlink" Target="http://www.vogella.com/tutorials/Git/article.html" TargetMode="External"/><Relationship Id="rId172" Type="http://schemas.openxmlformats.org/officeDocument/2006/relationships/hyperlink" Target="http://www.vogella.com/tutorials/Git/article.html" TargetMode="External"/><Relationship Id="rId193" Type="http://schemas.openxmlformats.org/officeDocument/2006/relationships/hyperlink" Target="http://www.vogella.com/tutorials/Git/article.html" TargetMode="External"/><Relationship Id="rId207" Type="http://schemas.openxmlformats.org/officeDocument/2006/relationships/hyperlink" Target="http://www.vogella.com/tutorials/Git/article.html" TargetMode="External"/><Relationship Id="rId228" Type="http://schemas.openxmlformats.org/officeDocument/2006/relationships/hyperlink" Target="http://www.vogella.com/tutorials/Git/article.html" TargetMode="External"/><Relationship Id="rId249" Type="http://schemas.openxmlformats.org/officeDocument/2006/relationships/hyperlink" Target="http://www.vogella.com/tutorials/Git/article.html" TargetMode="External"/><Relationship Id="rId414" Type="http://schemas.openxmlformats.org/officeDocument/2006/relationships/hyperlink" Target="http://www.vogella.com/tutorials/Git/article.html" TargetMode="External"/><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hyperlink" Target="http://www.vogella.com/tutorials/Git/article.html" TargetMode="External"/><Relationship Id="rId281" Type="http://schemas.openxmlformats.org/officeDocument/2006/relationships/hyperlink" Target="http://www.vogella.com/tutorials/Git/article.html" TargetMode="External"/><Relationship Id="rId316" Type="http://schemas.openxmlformats.org/officeDocument/2006/relationships/hyperlink" Target="http://www.vogella.com/tutorials/Git/article.html" TargetMode="External"/><Relationship Id="rId337" Type="http://schemas.openxmlformats.org/officeDocument/2006/relationships/hyperlink" Target="http://www.vogella.com/tutorials/Git/article.html" TargetMode="External"/><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28.png"/><Relationship Id="rId358" Type="http://schemas.openxmlformats.org/officeDocument/2006/relationships/hyperlink" Target="http://www.vogella.com/tutorials/Git/article.html" TargetMode="External"/><Relationship Id="rId379" Type="http://schemas.openxmlformats.org/officeDocument/2006/relationships/hyperlink" Target="http://www.vogella.com/tutorials/Git/article.html" TargetMode="External"/><Relationship Id="rId7" Type="http://schemas.openxmlformats.org/officeDocument/2006/relationships/image" Target="media/image3.png"/><Relationship Id="rId162" Type="http://schemas.openxmlformats.org/officeDocument/2006/relationships/hyperlink" Target="http://www.vogella.com/tutorials/Git/article.html" TargetMode="External"/><Relationship Id="rId183" Type="http://schemas.openxmlformats.org/officeDocument/2006/relationships/hyperlink" Target="http://git-scm.com/downloads" TargetMode="External"/><Relationship Id="rId218" Type="http://schemas.openxmlformats.org/officeDocument/2006/relationships/hyperlink" Target="http://www.vogella.com/tutorials/Git/article.html" TargetMode="External"/><Relationship Id="rId239" Type="http://schemas.openxmlformats.org/officeDocument/2006/relationships/hyperlink" Target="http://www.vogella.com/tutorials/Git/article.html" TargetMode="External"/><Relationship Id="rId390" Type="http://schemas.openxmlformats.org/officeDocument/2006/relationships/hyperlink" Target="http://www.vogella.com/tutorials/Git/article.html" TargetMode="External"/><Relationship Id="rId404" Type="http://schemas.openxmlformats.org/officeDocument/2006/relationships/hyperlink" Target="http://www.vogella.com/tutorials/Git/article.html" TargetMode="External"/><Relationship Id="rId425" Type="http://schemas.openxmlformats.org/officeDocument/2006/relationships/hyperlink" Target="https://bugs.eclipse.org/bugs/show_bug.cgi?id=342372" TargetMode="External"/><Relationship Id="rId250" Type="http://schemas.openxmlformats.org/officeDocument/2006/relationships/hyperlink" Target="http://www.vogella.com/tutorials/Git/article.html" TargetMode="External"/><Relationship Id="rId271" Type="http://schemas.openxmlformats.org/officeDocument/2006/relationships/hyperlink" Target="http://www.vogella.com/tutorials/Git/article.html" TargetMode="External"/><Relationship Id="rId292" Type="http://schemas.openxmlformats.org/officeDocument/2006/relationships/hyperlink" Target="http://www.vogella.com/tutorials/Git/article.html" TargetMode="External"/><Relationship Id="rId306" Type="http://schemas.openxmlformats.org/officeDocument/2006/relationships/hyperlink" Target="http://www.vogella.com/tutorials/Git/article.html" TargetMode="External"/><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hyperlink" Target="http://www.vogella.com/tutorials/Git/article.html" TargetMode="External"/><Relationship Id="rId348" Type="http://schemas.openxmlformats.org/officeDocument/2006/relationships/hyperlink" Target="http://www.vogella.com/tutorials/Git/article.html" TargetMode="External"/><Relationship Id="rId369" Type="http://schemas.openxmlformats.org/officeDocument/2006/relationships/image" Target="media/image140.png"/><Relationship Id="rId152" Type="http://schemas.openxmlformats.org/officeDocument/2006/relationships/hyperlink" Target="http://www.vogella.com/tutorials/Git/article.html" TargetMode="External"/><Relationship Id="rId173" Type="http://schemas.openxmlformats.org/officeDocument/2006/relationships/hyperlink" Target="https://www.eclipse.org/downloads/" TargetMode="External"/><Relationship Id="rId194" Type="http://schemas.openxmlformats.org/officeDocument/2006/relationships/hyperlink" Target="http://www.vogella.com/tutorials/Git/article.html" TargetMode="External"/><Relationship Id="rId208" Type="http://schemas.openxmlformats.org/officeDocument/2006/relationships/hyperlink" Target="http://www.vogella.com/tutorials/Git/article.html" TargetMode="External"/><Relationship Id="rId229" Type="http://schemas.openxmlformats.org/officeDocument/2006/relationships/hyperlink" Target="http://www.vogella.com/tutorials/Git/article.html" TargetMode="External"/><Relationship Id="rId380" Type="http://schemas.openxmlformats.org/officeDocument/2006/relationships/image" Target="media/image141.png"/><Relationship Id="rId415" Type="http://schemas.openxmlformats.org/officeDocument/2006/relationships/hyperlink" Target="http://www.vogella.com/tutorials/Git/article.html" TargetMode="External"/><Relationship Id="rId240" Type="http://schemas.openxmlformats.org/officeDocument/2006/relationships/hyperlink" Target="http://www.vogella.com/tutorials/Git/article.html" TargetMode="External"/><Relationship Id="rId261" Type="http://schemas.openxmlformats.org/officeDocument/2006/relationships/hyperlink" Target="http://www.vogella.com/tutorials/Git/article.html" TargetMode="Externa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hyperlink" Target="http://www.vogella.com/tutorials/Git/article.html" TargetMode="External"/><Relationship Id="rId317" Type="http://schemas.openxmlformats.org/officeDocument/2006/relationships/hyperlink" Target="http://www.vogella.com/tutorials/Git/article.html" TargetMode="External"/><Relationship Id="rId338" Type="http://schemas.openxmlformats.org/officeDocument/2006/relationships/hyperlink" Target="http://www.vogella.com/tutorials/Git/article.html" TargetMode="External"/><Relationship Id="rId359" Type="http://schemas.openxmlformats.org/officeDocument/2006/relationships/hyperlink" Target="http://www.vogella.com/tutorials/Git/article.html" TargetMode="External"/><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www.vogella.com/tutorials/Git/article.html" TargetMode="External"/><Relationship Id="rId163" Type="http://schemas.openxmlformats.org/officeDocument/2006/relationships/hyperlink" Target="http://www.vogella.com/tutorials/Git/article.html" TargetMode="External"/><Relationship Id="rId184" Type="http://schemas.openxmlformats.org/officeDocument/2006/relationships/hyperlink" Target="http://www.vogella.com/tutorials/Git/article.html" TargetMode="External"/><Relationship Id="rId219" Type="http://schemas.openxmlformats.org/officeDocument/2006/relationships/hyperlink" Target="http://www.vogella.com/tutorials/Git/article.html" TargetMode="External"/><Relationship Id="rId370" Type="http://schemas.openxmlformats.org/officeDocument/2006/relationships/hyperlink" Target="http://www.vogella.com/tutorials/Git/article.html" TargetMode="External"/><Relationship Id="rId391" Type="http://schemas.openxmlformats.org/officeDocument/2006/relationships/hyperlink" Target="http://www.vogella.com/tutorials/Git/article.html" TargetMode="External"/><Relationship Id="rId405" Type="http://schemas.openxmlformats.org/officeDocument/2006/relationships/hyperlink" Target="http://www.vogella.com/tutorials/Git/article.html" TargetMode="External"/><Relationship Id="rId426" Type="http://schemas.openxmlformats.org/officeDocument/2006/relationships/hyperlink" Target="http://www.vogella.com/tutorials/Git/article.html" TargetMode="External"/><Relationship Id="rId230" Type="http://schemas.openxmlformats.org/officeDocument/2006/relationships/image" Target="media/image135.png"/><Relationship Id="rId251" Type="http://schemas.openxmlformats.org/officeDocument/2006/relationships/hyperlink" Target="http://www.vogella.com/tutorials/Git/article.html" TargetMode="Externa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1.png"/><Relationship Id="rId272" Type="http://schemas.openxmlformats.org/officeDocument/2006/relationships/hyperlink" Target="http://www.vogella.com/tutorials/Git/article.html" TargetMode="External"/><Relationship Id="rId293" Type="http://schemas.openxmlformats.org/officeDocument/2006/relationships/hyperlink" Target="http://www.vogella.com/tutorials/Git/article.html" TargetMode="External"/><Relationship Id="rId307" Type="http://schemas.openxmlformats.org/officeDocument/2006/relationships/hyperlink" Target="http://git-scm.com/docs/gitk" TargetMode="External"/><Relationship Id="rId328" Type="http://schemas.openxmlformats.org/officeDocument/2006/relationships/hyperlink" Target="http://www.vogella.com/tutorials/Git/article.html" TargetMode="External"/><Relationship Id="rId349" Type="http://schemas.openxmlformats.org/officeDocument/2006/relationships/hyperlink" Target="http://www.vogella.com/tutorials/Git/article.html" TargetMode="Externa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hyperlink" Target="http://www.vogella.com/tutorials/Git/article.html" TargetMode="External"/><Relationship Id="rId174" Type="http://schemas.openxmlformats.org/officeDocument/2006/relationships/hyperlink" Target="http://git-scm.com/downloads/guis" TargetMode="External"/><Relationship Id="rId195" Type="http://schemas.openxmlformats.org/officeDocument/2006/relationships/hyperlink" Target="http://www.vogella.com/tutorials/Git/article.html" TargetMode="External"/><Relationship Id="rId209" Type="http://schemas.openxmlformats.org/officeDocument/2006/relationships/hyperlink" Target="http://www.vogella.com/tutorials/Git/article.html" TargetMode="External"/><Relationship Id="rId360" Type="http://schemas.openxmlformats.org/officeDocument/2006/relationships/hyperlink" Target="http://www.vogella.com/tutorials/Git/article.html" TargetMode="External"/><Relationship Id="rId381" Type="http://schemas.openxmlformats.org/officeDocument/2006/relationships/image" Target="media/image142.png"/><Relationship Id="rId416" Type="http://schemas.openxmlformats.org/officeDocument/2006/relationships/hyperlink" Target="http://www.vogella.com/tutorials/Git/article.html" TargetMode="External"/><Relationship Id="rId220" Type="http://schemas.openxmlformats.org/officeDocument/2006/relationships/hyperlink" Target="http://www.vogella.com/tutorials/Git/article.html" TargetMode="External"/><Relationship Id="rId241" Type="http://schemas.openxmlformats.org/officeDocument/2006/relationships/hyperlink" Target="http://www.vogella.com/tutorials/Git/article.html" TargetMode="Externa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262" Type="http://schemas.openxmlformats.org/officeDocument/2006/relationships/hyperlink" Target="http://www.vogella.com/tutorials/Git/article.html" TargetMode="External"/><Relationship Id="rId283" Type="http://schemas.openxmlformats.org/officeDocument/2006/relationships/hyperlink" Target="https://www.kernel.org/pub/software/scm/git/docs/git-tag.html" TargetMode="External"/><Relationship Id="rId318" Type="http://schemas.openxmlformats.org/officeDocument/2006/relationships/hyperlink" Target="http://www.vogella.com/tutorials/Git/article.html" TargetMode="External"/><Relationship Id="rId339" Type="http://schemas.openxmlformats.org/officeDocument/2006/relationships/hyperlink" Target="http://www.vogella.com/tutorials/Git/article.html"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hyperlink" Target="http://www.vogella.com/tutorials/Git/article.html" TargetMode="External"/><Relationship Id="rId164" Type="http://schemas.openxmlformats.org/officeDocument/2006/relationships/hyperlink" Target="http://www.vogella.com/tutorials/Git/article.html" TargetMode="External"/><Relationship Id="rId185" Type="http://schemas.openxmlformats.org/officeDocument/2006/relationships/hyperlink" Target="http://www.vogella.com/tutorials/Git/article.html" TargetMode="External"/><Relationship Id="rId350" Type="http://schemas.openxmlformats.org/officeDocument/2006/relationships/hyperlink" Target="http://www.vogella.com/tutorials/Git/article.html" TargetMode="External"/><Relationship Id="rId371" Type="http://schemas.openxmlformats.org/officeDocument/2006/relationships/hyperlink" Target="http://www.vogella.com/tutorials/Git/article.html" TargetMode="External"/><Relationship Id="rId406" Type="http://schemas.openxmlformats.org/officeDocument/2006/relationships/hyperlink" Target="http://www.vogella.com/tutorials/Git/article.html" TargetMode="External"/><Relationship Id="rId9" Type="http://schemas.openxmlformats.org/officeDocument/2006/relationships/image" Target="media/image5.png"/><Relationship Id="rId210" Type="http://schemas.openxmlformats.org/officeDocument/2006/relationships/hyperlink" Target="http://www.vogella.com/tutorials/Git/article.html" TargetMode="External"/><Relationship Id="rId392" Type="http://schemas.openxmlformats.org/officeDocument/2006/relationships/hyperlink" Target="http://www.vogella.com/tutorials/Git/article.html" TargetMode="External"/><Relationship Id="rId427" Type="http://schemas.openxmlformats.org/officeDocument/2006/relationships/hyperlink" Target="http://www.vogella.com/tutorials/Git/article.html" TargetMode="External"/><Relationship Id="rId26" Type="http://schemas.openxmlformats.org/officeDocument/2006/relationships/image" Target="media/image22.png"/><Relationship Id="rId231" Type="http://schemas.openxmlformats.org/officeDocument/2006/relationships/hyperlink" Target="http://www.vogella.com/tutorials/Git/article.html" TargetMode="External"/><Relationship Id="rId252" Type="http://schemas.openxmlformats.org/officeDocument/2006/relationships/hyperlink" Target="http://www.vogella.com/tutorials/Git/article.html" TargetMode="External"/><Relationship Id="rId273" Type="http://schemas.openxmlformats.org/officeDocument/2006/relationships/hyperlink" Target="http://www.vogella.com/tutorials/Git/article.html" TargetMode="External"/><Relationship Id="rId294" Type="http://schemas.openxmlformats.org/officeDocument/2006/relationships/hyperlink" Target="https://www.kernel.org/pub/software/scm/git/docs/git-log.html" TargetMode="External"/><Relationship Id="rId308" Type="http://schemas.openxmlformats.org/officeDocument/2006/relationships/hyperlink" Target="http://www.vogella.com/tutorials/Git/article.html" TargetMode="External"/><Relationship Id="rId329" Type="http://schemas.openxmlformats.org/officeDocument/2006/relationships/hyperlink" Target="http://www.vogella.com/tutorials/Git/article.html" TargetMode="External"/><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hyperlink" Target="http://www.vogella.com/tutorials/Git/article.html" TargetMode="External"/><Relationship Id="rId175" Type="http://schemas.openxmlformats.org/officeDocument/2006/relationships/hyperlink" Target="http://www.vogella.com/tutorials/Git/article.html" TargetMode="External"/><Relationship Id="rId340" Type="http://schemas.openxmlformats.org/officeDocument/2006/relationships/hyperlink" Target="http://www.vogella.com/tutorials/Git/article.html" TargetMode="External"/><Relationship Id="rId361" Type="http://schemas.openxmlformats.org/officeDocument/2006/relationships/hyperlink" Target="http://www.vogella.com/tutorials/Git/article.html" TargetMode="External"/><Relationship Id="rId196" Type="http://schemas.openxmlformats.org/officeDocument/2006/relationships/hyperlink" Target="http://www.vogella.com/tutorials/Git/article.html" TargetMode="External"/><Relationship Id="rId200" Type="http://schemas.openxmlformats.org/officeDocument/2006/relationships/hyperlink" Target="http://www.vogella.com/tutorials/Git/article.html" TargetMode="External"/><Relationship Id="rId382" Type="http://schemas.openxmlformats.org/officeDocument/2006/relationships/hyperlink" Target="http://www.vogella.com/tutorials/Git/article.html" TargetMode="External"/><Relationship Id="rId417" Type="http://schemas.openxmlformats.org/officeDocument/2006/relationships/hyperlink" Target="http://www.vogella.com/tutorials/Git/article.html" TargetMode="External"/><Relationship Id="rId16" Type="http://schemas.openxmlformats.org/officeDocument/2006/relationships/image" Target="media/image12.png"/><Relationship Id="rId221" Type="http://schemas.openxmlformats.org/officeDocument/2006/relationships/image" Target="media/image134.png"/><Relationship Id="rId242" Type="http://schemas.openxmlformats.org/officeDocument/2006/relationships/hyperlink" Target="http://www.vogella.com/tutorials/Git/article.html" TargetMode="External"/><Relationship Id="rId263" Type="http://schemas.openxmlformats.org/officeDocument/2006/relationships/hyperlink" Target="http://www.vogella.com/tutorials/Git/article.html" TargetMode="External"/><Relationship Id="rId284" Type="http://schemas.openxmlformats.org/officeDocument/2006/relationships/hyperlink" Target="http://www.vogella.com/tutorials/Git/article.html" TargetMode="External"/><Relationship Id="rId319" Type="http://schemas.openxmlformats.org/officeDocument/2006/relationships/hyperlink" Target="http://www.vogella.com/tutorials/Git/article.html" TargetMode="External"/><Relationship Id="rId37" Type="http://schemas.openxmlformats.org/officeDocument/2006/relationships/image" Target="media/image33.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29.png"/><Relationship Id="rId330" Type="http://schemas.openxmlformats.org/officeDocument/2006/relationships/hyperlink" Target="http://www.vogella.com/tutorials/Git/article.html" TargetMode="External"/><Relationship Id="rId90" Type="http://schemas.openxmlformats.org/officeDocument/2006/relationships/image" Target="media/image83.png"/><Relationship Id="rId165" Type="http://schemas.openxmlformats.org/officeDocument/2006/relationships/hyperlink" Target="http://www.vogella.com/tutorials/Git/article.html" TargetMode="External"/><Relationship Id="rId186" Type="http://schemas.openxmlformats.org/officeDocument/2006/relationships/hyperlink" Target="http://www.vogella.com/tutorials/Git/article.html" TargetMode="External"/><Relationship Id="rId351" Type="http://schemas.openxmlformats.org/officeDocument/2006/relationships/hyperlink" Target="http://www.vogella.com/tutorials/Git/article.html" TargetMode="External"/><Relationship Id="rId372" Type="http://schemas.openxmlformats.org/officeDocument/2006/relationships/hyperlink" Target="http://www.vogella.com/tutorials/GitSubmodules/article.html" TargetMode="External"/><Relationship Id="rId393" Type="http://schemas.openxmlformats.org/officeDocument/2006/relationships/hyperlink" Target="http://www.vogella.com/tutorials/Git/article.html" TargetMode="External"/><Relationship Id="rId407" Type="http://schemas.openxmlformats.org/officeDocument/2006/relationships/hyperlink" Target="http://www.vogella.com/tutorials/Git/article.html" TargetMode="External"/><Relationship Id="rId428" Type="http://schemas.openxmlformats.org/officeDocument/2006/relationships/hyperlink" Target="http://www.vogella.com/tutorials/Git/article.html" TargetMode="External"/><Relationship Id="rId211" Type="http://schemas.openxmlformats.org/officeDocument/2006/relationships/hyperlink" Target="http://www.vogella.com/tutorials/Git/article.html" TargetMode="External"/><Relationship Id="rId232" Type="http://schemas.openxmlformats.org/officeDocument/2006/relationships/hyperlink" Target="http://www.vogella.com/tutorials/Git/article.html" TargetMode="External"/><Relationship Id="rId253" Type="http://schemas.openxmlformats.org/officeDocument/2006/relationships/hyperlink" Target="http://www.vogella.com/tutorials/Git/article.html" TargetMode="External"/><Relationship Id="rId274" Type="http://schemas.openxmlformats.org/officeDocument/2006/relationships/hyperlink" Target="http://www.vogella.com/tutorials/Git/article.html" TargetMode="External"/><Relationship Id="rId295" Type="http://schemas.openxmlformats.org/officeDocument/2006/relationships/hyperlink" Target="http://www.vogella.com/tutorials/Git/article.html" TargetMode="External"/><Relationship Id="rId309" Type="http://schemas.openxmlformats.org/officeDocument/2006/relationships/hyperlink" Target="http://www.vogella.com/tutorials/Git/article.html" TargetMode="External"/><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hyperlink" Target="http://www.vogella.com/tutorials/Git/article.html" TargetMode="External"/><Relationship Id="rId80" Type="http://schemas.openxmlformats.org/officeDocument/2006/relationships/image" Target="media/image73.png"/><Relationship Id="rId155" Type="http://schemas.openxmlformats.org/officeDocument/2006/relationships/hyperlink" Target="http://www.vogella.com/tutorials/Git/article.html" TargetMode="External"/><Relationship Id="rId176" Type="http://schemas.openxmlformats.org/officeDocument/2006/relationships/hyperlink" Target="http://www.vogella.com/tutorials/Git/article.html" TargetMode="External"/><Relationship Id="rId197" Type="http://schemas.openxmlformats.org/officeDocument/2006/relationships/hyperlink" Target="http://www.vogella.com/tutorials/Git/article.html" TargetMode="External"/><Relationship Id="rId341" Type="http://schemas.openxmlformats.org/officeDocument/2006/relationships/hyperlink" Target="http://www.vogella.com/tutorials/Git/article.html" TargetMode="External"/><Relationship Id="rId362" Type="http://schemas.openxmlformats.org/officeDocument/2006/relationships/hyperlink" Target="http://www.vogella.com/tutorials/Git/article.html" TargetMode="External"/><Relationship Id="rId383" Type="http://schemas.openxmlformats.org/officeDocument/2006/relationships/hyperlink" Target="http://www.vogella.com/tutorials/Git/article.html" TargetMode="External"/><Relationship Id="rId418" Type="http://schemas.openxmlformats.org/officeDocument/2006/relationships/hyperlink" Target="http://www.vogella.com/tutorials/Git/article.html" TargetMode="External"/><Relationship Id="rId201" Type="http://schemas.openxmlformats.org/officeDocument/2006/relationships/hyperlink" Target="http://www.vogella.com/tutorials/Git/article.html" TargetMode="External"/><Relationship Id="rId222" Type="http://schemas.openxmlformats.org/officeDocument/2006/relationships/hyperlink" Target="http://www.vogella.com/tutorials/Git/article.html" TargetMode="External"/><Relationship Id="rId243" Type="http://schemas.openxmlformats.org/officeDocument/2006/relationships/hyperlink" Target="http://www.vogella.com/tutorials/Git/article.html" TargetMode="External"/><Relationship Id="rId264" Type="http://schemas.openxmlformats.org/officeDocument/2006/relationships/hyperlink" Target="http://www.vogella.com/tutorials/Git/article.html" TargetMode="External"/><Relationship Id="rId285" Type="http://schemas.openxmlformats.org/officeDocument/2006/relationships/hyperlink" Target="http://www.vogella.com/tutorials/Git/article.html" TargetMode="Externa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hyperlink" Target="http://www.vogella.com/tutorials/Git/article.html" TargetMode="External"/><Relationship Id="rId70" Type="http://schemas.openxmlformats.org/officeDocument/2006/relationships/hyperlink" Target="https://www.edureka.co/blog/install-git/" TargetMode="External"/><Relationship Id="rId91" Type="http://schemas.openxmlformats.org/officeDocument/2006/relationships/image" Target="media/image84.png"/><Relationship Id="rId145" Type="http://schemas.openxmlformats.org/officeDocument/2006/relationships/hyperlink" Target="http://www.vogella.com/tutorials/Git/article.html" TargetMode="External"/><Relationship Id="rId166" Type="http://schemas.openxmlformats.org/officeDocument/2006/relationships/image" Target="media/image133.png"/><Relationship Id="rId187" Type="http://schemas.openxmlformats.org/officeDocument/2006/relationships/hyperlink" Target="http://www.vogella.com/tutorials/Git/article.html" TargetMode="External"/><Relationship Id="rId331" Type="http://schemas.openxmlformats.org/officeDocument/2006/relationships/hyperlink" Target="http://www.vogella.com/tutorials/Git/article.html" TargetMode="External"/><Relationship Id="rId352" Type="http://schemas.openxmlformats.org/officeDocument/2006/relationships/hyperlink" Target="http://www.vogella.com/tutorials/Git/article.html" TargetMode="External"/><Relationship Id="rId373" Type="http://schemas.openxmlformats.org/officeDocument/2006/relationships/hyperlink" Target="http://www.vogella.com/tutorials/Git/article.html" TargetMode="External"/><Relationship Id="rId394" Type="http://schemas.openxmlformats.org/officeDocument/2006/relationships/hyperlink" Target="http://www.vogella.com/tutorials/Git/article.html" TargetMode="External"/><Relationship Id="rId408" Type="http://schemas.openxmlformats.org/officeDocument/2006/relationships/hyperlink" Target="http://www.vogella.com/tutorials/Git/article.html" TargetMode="External"/><Relationship Id="rId429"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hyperlink" Target="http://www.vogella.com/tutorials/Git/article.html" TargetMode="External"/><Relationship Id="rId233" Type="http://schemas.openxmlformats.org/officeDocument/2006/relationships/hyperlink" Target="http://www.vogella.com/tutorials/Git/article.html" TargetMode="External"/><Relationship Id="rId254" Type="http://schemas.openxmlformats.org/officeDocument/2006/relationships/hyperlink" Target="http://www.vogella.com/tutorials/Git/article.html" TargetMode="Externa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275" Type="http://schemas.openxmlformats.org/officeDocument/2006/relationships/hyperlink" Target="http://www.vogella.com/tutorials/Git/article.html" TargetMode="External"/><Relationship Id="rId296" Type="http://schemas.openxmlformats.org/officeDocument/2006/relationships/hyperlink" Target="http://www.vogella.com/tutorials/Git/article.html" TargetMode="External"/><Relationship Id="rId300" Type="http://schemas.openxmlformats.org/officeDocument/2006/relationships/hyperlink" Target="http://www.vogella.com/tutorials/Git/article.html" TargetMode="External"/><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hyperlink" Target="http://www.vogella.com/tutorials/Git/article.html" TargetMode="External"/><Relationship Id="rId177" Type="http://schemas.openxmlformats.org/officeDocument/2006/relationships/hyperlink" Target="http://www.vogella.com/tutorials/Git/article.html" TargetMode="External"/><Relationship Id="rId198" Type="http://schemas.openxmlformats.org/officeDocument/2006/relationships/hyperlink" Target="http://www.vogella.com/tutorials/Git/article.html" TargetMode="External"/><Relationship Id="rId321" Type="http://schemas.openxmlformats.org/officeDocument/2006/relationships/hyperlink" Target="http://www.vogella.com/tutorials/Git/article.html" TargetMode="External"/><Relationship Id="rId342" Type="http://schemas.openxmlformats.org/officeDocument/2006/relationships/hyperlink" Target="http://www.vogella.com/tutorials/Git/article.html" TargetMode="External"/><Relationship Id="rId363" Type="http://schemas.openxmlformats.org/officeDocument/2006/relationships/hyperlink" Target="http://www.vogella.com/tutorials/Git/article.html" TargetMode="External"/><Relationship Id="rId384" Type="http://schemas.openxmlformats.org/officeDocument/2006/relationships/hyperlink" Target="http://www.vogella.com/tutorials/Git/article.html" TargetMode="External"/><Relationship Id="rId419" Type="http://schemas.openxmlformats.org/officeDocument/2006/relationships/hyperlink" Target="https://www.kernel.org/pub/software/scm/git/docs/githooks.html" TargetMode="External"/><Relationship Id="rId202" Type="http://schemas.openxmlformats.org/officeDocument/2006/relationships/hyperlink" Target="http://www.vogella.com/tutorials/Git/article.html" TargetMode="External"/><Relationship Id="rId223" Type="http://schemas.openxmlformats.org/officeDocument/2006/relationships/hyperlink" Target="http://www.vogella.com/tutorials/Git/article.html" TargetMode="External"/><Relationship Id="rId244" Type="http://schemas.openxmlformats.org/officeDocument/2006/relationships/hyperlink" Target="https://www.kernel.org/pub/software/scm/git/docs/git-push.html" TargetMode="External"/><Relationship Id="rId430"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hyperlink" Target="https://git-scm.com/download/win/" TargetMode="External"/><Relationship Id="rId265" Type="http://schemas.openxmlformats.org/officeDocument/2006/relationships/hyperlink" Target="http://www.vogella.com/tutorials/Git/article.html" TargetMode="External"/><Relationship Id="rId286" Type="http://schemas.openxmlformats.org/officeDocument/2006/relationships/hyperlink" Target="http://www.vogella.com/tutorials/Git/article.html" TargetMode="External"/><Relationship Id="rId50" Type="http://schemas.openxmlformats.org/officeDocument/2006/relationships/image" Target="media/image45.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hyperlink" Target="http://www.vogella.com/tutorials/Git/article.html" TargetMode="External"/><Relationship Id="rId167" Type="http://schemas.openxmlformats.org/officeDocument/2006/relationships/hyperlink" Target="http://www.vogella.com/tutorials/Git/article.html" TargetMode="External"/><Relationship Id="rId188" Type="http://schemas.openxmlformats.org/officeDocument/2006/relationships/hyperlink" Target="http://www.vogella.com/tutorials/Git/article.html" TargetMode="External"/><Relationship Id="rId311" Type="http://schemas.openxmlformats.org/officeDocument/2006/relationships/hyperlink" Target="http://www.vogella.com/tutorials/Git/article.html" TargetMode="External"/><Relationship Id="rId332" Type="http://schemas.openxmlformats.org/officeDocument/2006/relationships/hyperlink" Target="http://www.vogella.com/tutorials/Git/article.html" TargetMode="External"/><Relationship Id="rId353" Type="http://schemas.openxmlformats.org/officeDocument/2006/relationships/hyperlink" Target="http://www.vogella.com/tutorials/Git/article.html" TargetMode="External"/><Relationship Id="rId374" Type="http://schemas.openxmlformats.org/officeDocument/2006/relationships/hyperlink" Target="http://www.vogella.com/tutorials/Git/article.html" TargetMode="External"/><Relationship Id="rId395" Type="http://schemas.openxmlformats.org/officeDocument/2006/relationships/hyperlink" Target="http://www.vogella.com/tutorials/Git/article.html" TargetMode="External"/><Relationship Id="rId409" Type="http://schemas.openxmlformats.org/officeDocument/2006/relationships/hyperlink" Target="http://www.vogella.com/tutorials/Git/article.html"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www.vogella.com/tutorials/Git/article.html" TargetMode="External"/><Relationship Id="rId234" Type="http://schemas.openxmlformats.org/officeDocument/2006/relationships/hyperlink" Target="http://www.vogella.com/tutorials/Git/article.html" TargetMode="External"/><Relationship Id="rId420" Type="http://schemas.openxmlformats.org/officeDocument/2006/relationships/hyperlink" Target="http://www.vogella.com/tutorials/Git/article.html"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hyperlink" Target="http://www.vogella.com/tutorials/Git/article.html" TargetMode="External"/><Relationship Id="rId276" Type="http://schemas.openxmlformats.org/officeDocument/2006/relationships/hyperlink" Target="http://www.vogella.com/tutorials/Git/article.html" TargetMode="External"/><Relationship Id="rId297" Type="http://schemas.openxmlformats.org/officeDocument/2006/relationships/hyperlink" Target="http://www.vogella.com/tutorials/Git/article.html" TargetMode="External"/><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hyperlink" Target="https://willwarren.com/2013/04/20/reverting-a-git-commit-after-pushing-to-remote/" TargetMode="External"/><Relationship Id="rId157" Type="http://schemas.openxmlformats.org/officeDocument/2006/relationships/image" Target="media/image131.png"/><Relationship Id="rId178" Type="http://schemas.openxmlformats.org/officeDocument/2006/relationships/hyperlink" Target="http://www.vogella.com/tutorials/Git/article.html" TargetMode="External"/><Relationship Id="rId301" Type="http://schemas.openxmlformats.org/officeDocument/2006/relationships/hyperlink" Target="http://www.vogella.com/tutorials/Git/article.html" TargetMode="External"/><Relationship Id="rId322" Type="http://schemas.openxmlformats.org/officeDocument/2006/relationships/hyperlink" Target="http://www.vogella.com/tutorials/Git/article.html" TargetMode="External"/><Relationship Id="rId343" Type="http://schemas.openxmlformats.org/officeDocument/2006/relationships/hyperlink" Target="http://www.vogella.com/tutorials/Git/article.html" TargetMode="External"/><Relationship Id="rId364" Type="http://schemas.openxmlformats.org/officeDocument/2006/relationships/hyperlink" Target="http://www.vogella.com/tutorials/Git/article.html" TargetMode="External"/><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hyperlink" Target="https://www.kernel.org/pub/software/scm/git/docs/git-config.html" TargetMode="External"/><Relationship Id="rId203" Type="http://schemas.openxmlformats.org/officeDocument/2006/relationships/hyperlink" Target="https://www.kernel.org/pub/software/scm/git/docs/gitignore.html" TargetMode="External"/><Relationship Id="rId385" Type="http://schemas.openxmlformats.org/officeDocument/2006/relationships/hyperlink" Target="http://www.vogella.com/tutorials/Git/article.html" TargetMode="External"/><Relationship Id="rId19" Type="http://schemas.openxmlformats.org/officeDocument/2006/relationships/image" Target="media/image15.png"/><Relationship Id="rId224" Type="http://schemas.openxmlformats.org/officeDocument/2006/relationships/hyperlink" Target="http://www.vogella.com/tutorials/Git/article.html" TargetMode="External"/><Relationship Id="rId245" Type="http://schemas.openxmlformats.org/officeDocument/2006/relationships/hyperlink" Target="http://www.vogella.com/tutorials/Git/article.html" TargetMode="External"/><Relationship Id="rId266" Type="http://schemas.openxmlformats.org/officeDocument/2006/relationships/hyperlink" Target="http://www.vogella.com/tutorials/Git/article.html" TargetMode="External"/><Relationship Id="rId287" Type="http://schemas.openxmlformats.org/officeDocument/2006/relationships/hyperlink" Target="http://www.vogella.com/tutorials/Git/article.html" TargetMode="External"/><Relationship Id="rId410" Type="http://schemas.openxmlformats.org/officeDocument/2006/relationships/hyperlink" Target="http://www.kernel.org/pub/software/scm/git/docs/git-filter-branch.html" TargetMode="External"/><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hyperlink" Target="http://www.vogella.com/tutorials/Git/article.html" TargetMode="External"/><Relationship Id="rId168" Type="http://schemas.openxmlformats.org/officeDocument/2006/relationships/hyperlink" Target="http://www.vogella.com/tutorials/Git/article.html" TargetMode="External"/><Relationship Id="rId312" Type="http://schemas.openxmlformats.org/officeDocument/2006/relationships/hyperlink" Target="http://www.vogella.com/tutorials/Git/article.html" TargetMode="External"/><Relationship Id="rId333" Type="http://schemas.openxmlformats.org/officeDocument/2006/relationships/hyperlink" Target="http://www.vogella.com/tutorials/Git/article.html" TargetMode="External"/><Relationship Id="rId354" Type="http://schemas.openxmlformats.org/officeDocument/2006/relationships/hyperlink" Target="http://www.vogella.com/tutorials/Git/article.html" TargetMode="External"/><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hyperlink" Target="http://www.vogella.com/tutorials/Git/article.html" TargetMode="External"/><Relationship Id="rId375" Type="http://schemas.openxmlformats.org/officeDocument/2006/relationships/hyperlink" Target="http://www.vogella.com/tutorials/Git/article.html" TargetMode="External"/><Relationship Id="rId396" Type="http://schemas.openxmlformats.org/officeDocument/2006/relationships/hyperlink" Target="http://www.vogella.com/tutorials/Git/article.html" TargetMode="External"/><Relationship Id="rId3" Type="http://schemas.openxmlformats.org/officeDocument/2006/relationships/settings" Target="settings.xml"/><Relationship Id="rId214" Type="http://schemas.openxmlformats.org/officeDocument/2006/relationships/hyperlink" Target="http://www.vogella.com/tutorials/Git/article.html" TargetMode="External"/><Relationship Id="rId235" Type="http://schemas.openxmlformats.org/officeDocument/2006/relationships/hyperlink" Target="http://www.vogella.com/tutorials/Git/article.html" TargetMode="External"/><Relationship Id="rId256" Type="http://schemas.openxmlformats.org/officeDocument/2006/relationships/hyperlink" Target="http://www.vogella.com/tutorials/Git/article.html" TargetMode="External"/><Relationship Id="rId277" Type="http://schemas.openxmlformats.org/officeDocument/2006/relationships/hyperlink" Target="http://semver.org/" TargetMode="External"/><Relationship Id="rId298" Type="http://schemas.openxmlformats.org/officeDocument/2006/relationships/hyperlink" Target="http://www.vogella.com/tutorials/Git/article.html" TargetMode="External"/><Relationship Id="rId400" Type="http://schemas.openxmlformats.org/officeDocument/2006/relationships/hyperlink" Target="http://www.vogella.com/tutorials/Git/article.html" TargetMode="External"/><Relationship Id="rId421" Type="http://schemas.openxmlformats.org/officeDocument/2006/relationships/hyperlink" Target="http://www.vogella.com/tutorials/Git/article.html" TargetMode="External"/><Relationship Id="rId116" Type="http://schemas.openxmlformats.org/officeDocument/2006/relationships/hyperlink" Target="https://github.com/" TargetMode="External"/><Relationship Id="rId137" Type="http://schemas.openxmlformats.org/officeDocument/2006/relationships/hyperlink" Target="http://www.ranjeetvimal.com/delete-git-branch-locally-remotely-2/" TargetMode="External"/><Relationship Id="rId158" Type="http://schemas.openxmlformats.org/officeDocument/2006/relationships/hyperlink" Target="http://www.vogella.com/tutorials/Git/article.html" TargetMode="External"/><Relationship Id="rId302" Type="http://schemas.openxmlformats.org/officeDocument/2006/relationships/hyperlink" Target="http://www.vogella.com/tutorials/Git/article.html" TargetMode="External"/><Relationship Id="rId323" Type="http://schemas.openxmlformats.org/officeDocument/2006/relationships/hyperlink" Target="http://www.vogella.com/tutorials/Git/article.html" TargetMode="External"/><Relationship Id="rId344" Type="http://schemas.openxmlformats.org/officeDocument/2006/relationships/hyperlink" Target="http://www.vogella.com/tutorials/Git/article.html"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hyperlink" Target="http://www.vogella.com/tutorials/Git/article.html" TargetMode="External"/><Relationship Id="rId365" Type="http://schemas.openxmlformats.org/officeDocument/2006/relationships/image" Target="media/image137.png"/><Relationship Id="rId386" Type="http://schemas.openxmlformats.org/officeDocument/2006/relationships/hyperlink" Target="http://www.vogella.com/tutorials/Git/article.html" TargetMode="External"/><Relationship Id="rId190" Type="http://schemas.openxmlformats.org/officeDocument/2006/relationships/hyperlink" Target="http://www.vogella.com/tutorials/Git/article.html" TargetMode="External"/><Relationship Id="rId204" Type="http://schemas.openxmlformats.org/officeDocument/2006/relationships/hyperlink" Target="http://www.vogella.com/tutorials/Git/article.html" TargetMode="External"/><Relationship Id="rId225" Type="http://schemas.openxmlformats.org/officeDocument/2006/relationships/hyperlink" Target="http://www.vogella.com/tutorials/Git/article.html" TargetMode="External"/><Relationship Id="rId246" Type="http://schemas.openxmlformats.org/officeDocument/2006/relationships/hyperlink" Target="http://www.vogella.com/tutorials/Git/article.html" TargetMode="External"/><Relationship Id="rId267" Type="http://schemas.openxmlformats.org/officeDocument/2006/relationships/hyperlink" Target="http://www.vogella.com/tutorials/Git/article.html" TargetMode="External"/><Relationship Id="rId288" Type="http://schemas.openxmlformats.org/officeDocument/2006/relationships/hyperlink" Target="http://www.vogella.com/tutorials/Git/article.html" TargetMode="External"/><Relationship Id="rId411" Type="http://schemas.openxmlformats.org/officeDocument/2006/relationships/hyperlink" Target="http://www.vogella.com/tutorials/Git/article.html" TargetMode="External"/><Relationship Id="rId106" Type="http://schemas.openxmlformats.org/officeDocument/2006/relationships/image" Target="media/image99.png"/><Relationship Id="rId127" Type="http://schemas.openxmlformats.org/officeDocument/2006/relationships/image" Target="media/image119.png"/><Relationship Id="rId313" Type="http://schemas.openxmlformats.org/officeDocument/2006/relationships/hyperlink" Target="http://www.vogella.com/tutorials/Git/article.html"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hyperlink" Target="http://www.vogella.com/tutorials/Git/article.html" TargetMode="External"/><Relationship Id="rId169" Type="http://schemas.openxmlformats.org/officeDocument/2006/relationships/hyperlink" Target="http://www.vogella.com/tutorials/Git/article.html" TargetMode="External"/><Relationship Id="rId334" Type="http://schemas.openxmlformats.org/officeDocument/2006/relationships/hyperlink" Target="http://www.vogella.com/tutorials/Git/article.html" TargetMode="External"/><Relationship Id="rId355" Type="http://schemas.openxmlformats.org/officeDocument/2006/relationships/hyperlink" Target="http://www.vogella.com/tutorials/Git/article.html" TargetMode="External"/><Relationship Id="rId376" Type="http://schemas.openxmlformats.org/officeDocument/2006/relationships/hyperlink" Target="https://www.kernel.org/pub/software/scm/git/docs/git-merge.html" TargetMode="External"/><Relationship Id="rId397" Type="http://schemas.openxmlformats.org/officeDocument/2006/relationships/hyperlink" Target="http://www.vogella.com/tutorials/Git/article.html" TargetMode="External"/><Relationship Id="rId4" Type="http://schemas.openxmlformats.org/officeDocument/2006/relationships/webSettings" Target="webSettings.xml"/><Relationship Id="rId180" Type="http://schemas.openxmlformats.org/officeDocument/2006/relationships/hyperlink" Target="http://git-scm.com/downloads" TargetMode="External"/><Relationship Id="rId215" Type="http://schemas.openxmlformats.org/officeDocument/2006/relationships/hyperlink" Target="http://www.vogella.com/tutorials/Git/article.html" TargetMode="External"/><Relationship Id="rId236" Type="http://schemas.openxmlformats.org/officeDocument/2006/relationships/hyperlink" Target="http://www.vogella.com/tutorials/Git/article.html" TargetMode="External"/><Relationship Id="rId257" Type="http://schemas.openxmlformats.org/officeDocument/2006/relationships/hyperlink" Target="http://www.vogella.com/tutorials/Git/article.html" TargetMode="External"/><Relationship Id="rId278" Type="http://schemas.openxmlformats.org/officeDocument/2006/relationships/hyperlink" Target="http://www.vogella.com/tutorials/Git/article.html" TargetMode="External"/><Relationship Id="rId401" Type="http://schemas.openxmlformats.org/officeDocument/2006/relationships/hyperlink" Target="http://www.vogella.com/tutorials/Git/article.html" TargetMode="External"/><Relationship Id="rId422" Type="http://schemas.openxmlformats.org/officeDocument/2006/relationships/hyperlink" Target="http://www.vogella.com/tutorials/Git/article.html" TargetMode="External"/><Relationship Id="rId303" Type="http://schemas.openxmlformats.org/officeDocument/2006/relationships/hyperlink" Target="http://www.vogella.com/tutorials/Git/article.html" TargetMode="External"/><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hyperlink" Target="http://www.ranjeetvimal.com/local-changes-following-files-overwritten-merge/" TargetMode="External"/><Relationship Id="rId345" Type="http://schemas.openxmlformats.org/officeDocument/2006/relationships/hyperlink" Target="http://www.vogella.com/tutorials/Git/article.html" TargetMode="External"/><Relationship Id="rId387" Type="http://schemas.openxmlformats.org/officeDocument/2006/relationships/hyperlink" Target="http://www.vogella.com/tutorials/Git/article.html" TargetMode="External"/><Relationship Id="rId191" Type="http://schemas.openxmlformats.org/officeDocument/2006/relationships/hyperlink" Target="http://www.vogella.com/tutorials/Git/article.html" TargetMode="External"/><Relationship Id="rId205" Type="http://schemas.openxmlformats.org/officeDocument/2006/relationships/hyperlink" Target="http://www.vogella.com/tutorials/Git/article.html" TargetMode="External"/><Relationship Id="rId247" Type="http://schemas.openxmlformats.org/officeDocument/2006/relationships/hyperlink" Target="http://www.vogella.com/tutorials/Git/article.html" TargetMode="External"/><Relationship Id="rId412" Type="http://schemas.openxmlformats.org/officeDocument/2006/relationships/hyperlink" Target="http://www.vogella.com/tutorials/Git/article.html" TargetMode="External"/><Relationship Id="rId107" Type="http://schemas.openxmlformats.org/officeDocument/2006/relationships/image" Target="media/image100.png"/><Relationship Id="rId289" Type="http://schemas.openxmlformats.org/officeDocument/2006/relationships/hyperlink" Target="http://www.vogella.com/tutorials/Git/article.html" TargetMode="External"/><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30.png"/><Relationship Id="rId314" Type="http://schemas.openxmlformats.org/officeDocument/2006/relationships/hyperlink" Target="http://www.vogella.com/tutorials/Git/article.html" TargetMode="External"/><Relationship Id="rId356" Type="http://schemas.openxmlformats.org/officeDocument/2006/relationships/hyperlink" Target="http://www.vogella.com/tutorials/Git/article.html" TargetMode="External"/><Relationship Id="rId398" Type="http://schemas.openxmlformats.org/officeDocument/2006/relationships/hyperlink" Target="http://www.vogella.com/tutorials/Git/article.html" TargetMode="External"/><Relationship Id="rId95" Type="http://schemas.openxmlformats.org/officeDocument/2006/relationships/image" Target="media/image88.png"/><Relationship Id="rId160" Type="http://schemas.openxmlformats.org/officeDocument/2006/relationships/hyperlink" Target="http://www.vogella.com/tutorials/Git/article.html" TargetMode="External"/><Relationship Id="rId216" Type="http://schemas.openxmlformats.org/officeDocument/2006/relationships/hyperlink" Target="http://www.vogella.com/tutorials/Git/article.html" TargetMode="External"/><Relationship Id="rId423" Type="http://schemas.openxmlformats.org/officeDocument/2006/relationships/hyperlink" Target="http://www.vogella.com/tutorials/Git/article.html" TargetMode="External"/><Relationship Id="rId258" Type="http://schemas.openxmlformats.org/officeDocument/2006/relationships/hyperlink" Target="http://www.vogella.com/tutorials/Git/article.html" TargetMode="External"/><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10.png"/><Relationship Id="rId325" Type="http://schemas.openxmlformats.org/officeDocument/2006/relationships/hyperlink" Target="http://www.vogella.com/tutorials/Git/article.html" TargetMode="External"/><Relationship Id="rId367" Type="http://schemas.openxmlformats.org/officeDocument/2006/relationships/hyperlink" Target="http://www.vogella.com/tutorials/Git/artic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31328</Words>
  <Characters>178571</Characters>
  <Application>Microsoft Office Word</Application>
  <DocSecurity>0</DocSecurity>
  <Lines>1488</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Manoj</dc:creator>
  <cp:lastModifiedBy>Manoj</cp:lastModifiedBy>
  <cp:revision>3</cp:revision>
  <dcterms:created xsi:type="dcterms:W3CDTF">2019-04-02T10:21:00Z</dcterms:created>
  <dcterms:modified xsi:type="dcterms:W3CDTF">2019-04-02T10:21:00Z</dcterms:modified>
</cp:coreProperties>
</file>